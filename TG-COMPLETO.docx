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8E85BF" w14:textId="77777777" w:rsidR="00174B52" w:rsidRDefault="00174B52" w:rsidP="007A1C6A">
      <w:pPr>
        <w:tabs>
          <w:tab w:val="left" w:pos="3682"/>
        </w:tabs>
        <w:rPr>
          <w:rFonts w:cs="Arial"/>
          <w:b/>
          <w:sz w:val="28"/>
          <w:szCs w:val="28"/>
        </w:rPr>
      </w:pPr>
    </w:p>
    <w:p w14:paraId="268B27A3" w14:textId="5016ECFD" w:rsidR="00127D46" w:rsidRPr="002166BD" w:rsidRDefault="00127D46" w:rsidP="008163A4">
      <w:pPr>
        <w:tabs>
          <w:tab w:val="left" w:pos="3682"/>
        </w:tabs>
        <w:jc w:val="center"/>
        <w:rPr>
          <w:rFonts w:cs="Arial"/>
          <w:b/>
          <w:sz w:val="28"/>
          <w:szCs w:val="28"/>
        </w:rPr>
      </w:pPr>
      <w:r w:rsidRPr="002166BD">
        <w:rPr>
          <w:rFonts w:cs="Arial"/>
          <w:b/>
          <w:sz w:val="28"/>
          <w:szCs w:val="28"/>
        </w:rPr>
        <w:t>CENTRO PAULA SOUZA</w:t>
      </w:r>
    </w:p>
    <w:p w14:paraId="437C526F" w14:textId="77777777" w:rsidR="00127D46" w:rsidRPr="002166BD" w:rsidRDefault="00127D46" w:rsidP="008163A4">
      <w:pPr>
        <w:tabs>
          <w:tab w:val="left" w:pos="3682"/>
        </w:tabs>
        <w:jc w:val="center"/>
        <w:rPr>
          <w:rFonts w:cs="Arial"/>
          <w:b/>
          <w:sz w:val="28"/>
          <w:szCs w:val="28"/>
        </w:rPr>
      </w:pPr>
      <w:r w:rsidRPr="002166BD">
        <w:rPr>
          <w:rFonts w:cs="Arial"/>
          <w:b/>
          <w:sz w:val="28"/>
          <w:szCs w:val="28"/>
        </w:rPr>
        <w:t>FACULDADE DE TECNOLOGIA DE OURINHOS - FATEC OURINHOS</w:t>
      </w:r>
    </w:p>
    <w:p w14:paraId="13734B56" w14:textId="77777777" w:rsidR="00127D46" w:rsidRPr="002166BD" w:rsidRDefault="008163A4" w:rsidP="008163A4">
      <w:pPr>
        <w:tabs>
          <w:tab w:val="left" w:pos="3682"/>
        </w:tabs>
        <w:jc w:val="center"/>
        <w:rPr>
          <w:rFonts w:cs="Arial"/>
          <w:b/>
          <w:sz w:val="28"/>
          <w:szCs w:val="28"/>
        </w:rPr>
      </w:pPr>
      <w:r>
        <w:rPr>
          <w:rFonts w:cs="Arial"/>
          <w:b/>
          <w:sz w:val="28"/>
          <w:szCs w:val="28"/>
        </w:rPr>
        <w:t xml:space="preserve">CURSO DE </w:t>
      </w:r>
      <w:r w:rsidR="00127D46" w:rsidRPr="002166BD">
        <w:rPr>
          <w:rFonts w:cs="Arial"/>
          <w:b/>
          <w:sz w:val="28"/>
          <w:szCs w:val="28"/>
        </w:rPr>
        <w:t>ANÁLISE E DESENVOLVIMENTO DE SISTEMAS</w:t>
      </w:r>
    </w:p>
    <w:p w14:paraId="491DE202" w14:textId="77777777" w:rsidR="00127D46" w:rsidRPr="002166BD" w:rsidRDefault="00127D46" w:rsidP="0051038D">
      <w:pPr>
        <w:tabs>
          <w:tab w:val="left" w:pos="3682"/>
        </w:tabs>
        <w:jc w:val="center"/>
        <w:rPr>
          <w:rFonts w:cs="Arial"/>
          <w:b/>
          <w:sz w:val="28"/>
          <w:szCs w:val="28"/>
        </w:rPr>
      </w:pPr>
    </w:p>
    <w:p w14:paraId="1A74304F" w14:textId="77777777" w:rsidR="00127D46" w:rsidRPr="002166BD" w:rsidRDefault="00127D46" w:rsidP="0051038D">
      <w:pPr>
        <w:tabs>
          <w:tab w:val="left" w:pos="3682"/>
        </w:tabs>
        <w:jc w:val="center"/>
        <w:rPr>
          <w:rFonts w:cs="Arial"/>
          <w:b/>
          <w:sz w:val="28"/>
          <w:szCs w:val="28"/>
        </w:rPr>
      </w:pPr>
    </w:p>
    <w:p w14:paraId="766E0869" w14:textId="77777777" w:rsidR="00127D46" w:rsidRPr="002166BD" w:rsidRDefault="00127D46" w:rsidP="0051038D">
      <w:pPr>
        <w:tabs>
          <w:tab w:val="left" w:pos="3682"/>
        </w:tabs>
        <w:jc w:val="center"/>
        <w:rPr>
          <w:rFonts w:cs="Arial"/>
          <w:b/>
          <w:sz w:val="28"/>
          <w:szCs w:val="28"/>
        </w:rPr>
      </w:pPr>
    </w:p>
    <w:p w14:paraId="76458972" w14:textId="77777777" w:rsidR="00127D46" w:rsidRPr="002166BD" w:rsidRDefault="00127D46" w:rsidP="0051038D">
      <w:pPr>
        <w:tabs>
          <w:tab w:val="left" w:pos="3682"/>
        </w:tabs>
        <w:jc w:val="center"/>
        <w:rPr>
          <w:rFonts w:cs="Arial"/>
          <w:b/>
          <w:sz w:val="28"/>
          <w:szCs w:val="28"/>
        </w:rPr>
      </w:pPr>
    </w:p>
    <w:p w14:paraId="64B6CA6E" w14:textId="77777777" w:rsidR="00127D46" w:rsidRPr="002166BD" w:rsidRDefault="00127D46" w:rsidP="0051038D">
      <w:pPr>
        <w:tabs>
          <w:tab w:val="left" w:pos="3682"/>
        </w:tabs>
        <w:jc w:val="center"/>
        <w:rPr>
          <w:rFonts w:cs="Arial"/>
          <w:b/>
          <w:sz w:val="28"/>
          <w:szCs w:val="28"/>
        </w:rPr>
      </w:pPr>
    </w:p>
    <w:p w14:paraId="5380CD14" w14:textId="77777777" w:rsidR="00127D46" w:rsidRPr="002166BD" w:rsidRDefault="00127D46" w:rsidP="0051038D">
      <w:pPr>
        <w:tabs>
          <w:tab w:val="left" w:pos="3682"/>
        </w:tabs>
        <w:jc w:val="center"/>
        <w:rPr>
          <w:rFonts w:cs="Arial"/>
          <w:b/>
          <w:sz w:val="28"/>
          <w:szCs w:val="28"/>
        </w:rPr>
      </w:pPr>
    </w:p>
    <w:p w14:paraId="0F48606B" w14:textId="77777777" w:rsidR="00127D46" w:rsidRPr="002166BD" w:rsidRDefault="00127D46" w:rsidP="0051038D">
      <w:pPr>
        <w:tabs>
          <w:tab w:val="left" w:pos="3682"/>
        </w:tabs>
        <w:jc w:val="center"/>
        <w:rPr>
          <w:rFonts w:cs="Arial"/>
          <w:b/>
          <w:sz w:val="28"/>
          <w:szCs w:val="28"/>
        </w:rPr>
      </w:pPr>
    </w:p>
    <w:p w14:paraId="66A7AEC7" w14:textId="77777777" w:rsidR="00127D46" w:rsidRPr="002166BD" w:rsidRDefault="00127D46" w:rsidP="0051038D">
      <w:pPr>
        <w:tabs>
          <w:tab w:val="left" w:pos="3682"/>
        </w:tabs>
        <w:jc w:val="center"/>
        <w:rPr>
          <w:rFonts w:cs="Arial"/>
          <w:b/>
          <w:sz w:val="28"/>
          <w:szCs w:val="28"/>
        </w:rPr>
      </w:pPr>
    </w:p>
    <w:p w14:paraId="49E8F430" w14:textId="77777777" w:rsidR="00127D46" w:rsidRDefault="006026A4" w:rsidP="0051038D">
      <w:pPr>
        <w:tabs>
          <w:tab w:val="left" w:pos="3682"/>
        </w:tabs>
        <w:jc w:val="center"/>
        <w:rPr>
          <w:rFonts w:cs="Arial"/>
          <w:b/>
          <w:sz w:val="28"/>
          <w:szCs w:val="28"/>
        </w:rPr>
      </w:pPr>
      <w:r>
        <w:rPr>
          <w:rFonts w:cs="Arial"/>
          <w:b/>
          <w:sz w:val="28"/>
          <w:szCs w:val="28"/>
        </w:rPr>
        <w:t>ANA FLÁVA DE MORAES</w:t>
      </w:r>
    </w:p>
    <w:p w14:paraId="08ECC4DC" w14:textId="77777777" w:rsidR="006026A4" w:rsidRDefault="006026A4" w:rsidP="0051038D">
      <w:pPr>
        <w:tabs>
          <w:tab w:val="left" w:pos="3682"/>
        </w:tabs>
        <w:jc w:val="center"/>
        <w:rPr>
          <w:rFonts w:cs="Arial"/>
          <w:b/>
          <w:sz w:val="28"/>
          <w:szCs w:val="28"/>
        </w:rPr>
      </w:pPr>
      <w:r>
        <w:rPr>
          <w:rFonts w:cs="Arial"/>
          <w:b/>
          <w:sz w:val="28"/>
          <w:szCs w:val="28"/>
        </w:rPr>
        <w:t>GABRIELA DA SILVA MARQUES</w:t>
      </w:r>
    </w:p>
    <w:p w14:paraId="7E48E337" w14:textId="77777777" w:rsidR="006026A4" w:rsidRPr="002166BD" w:rsidRDefault="006026A4" w:rsidP="0051038D">
      <w:pPr>
        <w:tabs>
          <w:tab w:val="left" w:pos="3682"/>
        </w:tabs>
        <w:jc w:val="center"/>
        <w:rPr>
          <w:rFonts w:cs="Arial"/>
          <w:b/>
          <w:sz w:val="28"/>
          <w:szCs w:val="28"/>
        </w:rPr>
      </w:pPr>
      <w:r>
        <w:rPr>
          <w:rFonts w:cs="Arial"/>
          <w:b/>
          <w:sz w:val="28"/>
          <w:szCs w:val="28"/>
        </w:rPr>
        <w:t>LUAN FIRMINO DE PAULA PEREIRA DA SILVA</w:t>
      </w:r>
    </w:p>
    <w:p w14:paraId="4D41B721" w14:textId="77777777" w:rsidR="00127D46" w:rsidRPr="002166BD" w:rsidRDefault="00127D46" w:rsidP="0051038D">
      <w:pPr>
        <w:tabs>
          <w:tab w:val="left" w:pos="3682"/>
        </w:tabs>
        <w:jc w:val="center"/>
        <w:rPr>
          <w:rFonts w:cs="Arial"/>
          <w:b/>
          <w:sz w:val="28"/>
          <w:szCs w:val="28"/>
        </w:rPr>
      </w:pPr>
    </w:p>
    <w:p w14:paraId="6D1B5A75" w14:textId="77777777" w:rsidR="00127D46" w:rsidRPr="002166BD" w:rsidRDefault="00127D46" w:rsidP="0051038D">
      <w:pPr>
        <w:tabs>
          <w:tab w:val="left" w:pos="3682"/>
        </w:tabs>
        <w:jc w:val="center"/>
        <w:rPr>
          <w:rFonts w:cs="Arial"/>
          <w:b/>
          <w:sz w:val="28"/>
          <w:szCs w:val="28"/>
        </w:rPr>
      </w:pPr>
    </w:p>
    <w:p w14:paraId="4D6A22CE" w14:textId="77777777" w:rsidR="00127D46" w:rsidRPr="002166BD" w:rsidRDefault="00127D46" w:rsidP="0051038D">
      <w:pPr>
        <w:tabs>
          <w:tab w:val="left" w:pos="3682"/>
        </w:tabs>
        <w:jc w:val="center"/>
        <w:rPr>
          <w:rFonts w:cs="Arial"/>
          <w:b/>
          <w:sz w:val="28"/>
          <w:szCs w:val="28"/>
        </w:rPr>
      </w:pPr>
    </w:p>
    <w:p w14:paraId="7BC60CAD" w14:textId="77777777" w:rsidR="00127D46" w:rsidRPr="002166BD" w:rsidRDefault="00127D46" w:rsidP="0051038D">
      <w:pPr>
        <w:tabs>
          <w:tab w:val="left" w:pos="3682"/>
        </w:tabs>
        <w:jc w:val="center"/>
        <w:rPr>
          <w:rFonts w:cs="Arial"/>
          <w:b/>
          <w:sz w:val="28"/>
          <w:szCs w:val="28"/>
        </w:rPr>
      </w:pPr>
    </w:p>
    <w:p w14:paraId="77E152DD" w14:textId="77777777" w:rsidR="00127D46" w:rsidRPr="002166BD" w:rsidRDefault="00127D46" w:rsidP="0051038D">
      <w:pPr>
        <w:tabs>
          <w:tab w:val="left" w:pos="3682"/>
        </w:tabs>
        <w:jc w:val="center"/>
        <w:rPr>
          <w:rFonts w:cs="Arial"/>
          <w:b/>
          <w:sz w:val="28"/>
          <w:szCs w:val="28"/>
        </w:rPr>
      </w:pPr>
    </w:p>
    <w:p w14:paraId="1A34D89B" w14:textId="77777777" w:rsidR="00127D46" w:rsidRPr="002166BD" w:rsidRDefault="00127D46" w:rsidP="0051038D">
      <w:pPr>
        <w:tabs>
          <w:tab w:val="left" w:pos="3682"/>
        </w:tabs>
        <w:jc w:val="center"/>
        <w:rPr>
          <w:rFonts w:cs="Arial"/>
          <w:b/>
          <w:sz w:val="28"/>
          <w:szCs w:val="28"/>
        </w:rPr>
      </w:pPr>
    </w:p>
    <w:p w14:paraId="78667092" w14:textId="65E2DD8C" w:rsidR="00127D46" w:rsidRPr="002166BD" w:rsidRDefault="006026A4" w:rsidP="0051038D">
      <w:pPr>
        <w:tabs>
          <w:tab w:val="left" w:pos="3682"/>
        </w:tabs>
        <w:jc w:val="center"/>
        <w:rPr>
          <w:rFonts w:cs="Arial"/>
          <w:b/>
          <w:sz w:val="28"/>
          <w:szCs w:val="28"/>
        </w:rPr>
      </w:pPr>
      <w:r w:rsidRPr="006026A4">
        <w:rPr>
          <w:rFonts w:cs="Arial"/>
          <w:b/>
          <w:i/>
          <w:sz w:val="28"/>
          <w:szCs w:val="28"/>
        </w:rPr>
        <w:t>SOFTWARE</w:t>
      </w:r>
      <w:r>
        <w:rPr>
          <w:rFonts w:cs="Arial"/>
          <w:b/>
          <w:sz w:val="28"/>
          <w:szCs w:val="28"/>
        </w:rPr>
        <w:t xml:space="preserve"> DE CONSULTA DE PRODUTOS</w:t>
      </w:r>
      <w:r w:rsidR="004700F0">
        <w:rPr>
          <w:rFonts w:cs="Arial"/>
          <w:b/>
          <w:sz w:val="28"/>
          <w:szCs w:val="28"/>
        </w:rPr>
        <w:t xml:space="preserve"> VIA </w:t>
      </w:r>
      <w:r w:rsidR="004700F0" w:rsidRPr="004700F0">
        <w:rPr>
          <w:rFonts w:cs="Arial"/>
          <w:b/>
          <w:i/>
          <w:sz w:val="28"/>
          <w:szCs w:val="28"/>
        </w:rPr>
        <w:t>WEB</w:t>
      </w:r>
    </w:p>
    <w:p w14:paraId="0CF98F12" w14:textId="77777777" w:rsidR="00127D46" w:rsidRPr="002166BD" w:rsidRDefault="00127D46" w:rsidP="0051038D">
      <w:pPr>
        <w:tabs>
          <w:tab w:val="left" w:pos="3682"/>
        </w:tabs>
        <w:jc w:val="center"/>
        <w:rPr>
          <w:rFonts w:cs="Arial"/>
          <w:b/>
          <w:sz w:val="28"/>
          <w:szCs w:val="28"/>
        </w:rPr>
      </w:pPr>
    </w:p>
    <w:p w14:paraId="5CF26D18" w14:textId="77777777" w:rsidR="00127D46" w:rsidRPr="002166BD" w:rsidRDefault="00127D46" w:rsidP="0051038D">
      <w:pPr>
        <w:tabs>
          <w:tab w:val="left" w:pos="3682"/>
        </w:tabs>
        <w:jc w:val="center"/>
        <w:rPr>
          <w:rFonts w:cs="Arial"/>
          <w:b/>
          <w:sz w:val="28"/>
          <w:szCs w:val="28"/>
        </w:rPr>
      </w:pPr>
    </w:p>
    <w:p w14:paraId="7EA40F04" w14:textId="77777777" w:rsidR="006026A4" w:rsidRPr="002166BD" w:rsidRDefault="006026A4" w:rsidP="00174B52">
      <w:pPr>
        <w:tabs>
          <w:tab w:val="left" w:pos="3682"/>
        </w:tabs>
        <w:rPr>
          <w:rFonts w:cs="Arial"/>
          <w:b/>
          <w:sz w:val="28"/>
          <w:szCs w:val="28"/>
        </w:rPr>
      </w:pPr>
    </w:p>
    <w:p w14:paraId="76E10DDA" w14:textId="77777777" w:rsidR="00127D46" w:rsidRPr="002166BD" w:rsidRDefault="00127D46" w:rsidP="0051038D">
      <w:pPr>
        <w:tabs>
          <w:tab w:val="left" w:pos="3682"/>
        </w:tabs>
        <w:jc w:val="center"/>
        <w:rPr>
          <w:rFonts w:cs="Arial"/>
          <w:b/>
          <w:sz w:val="28"/>
          <w:szCs w:val="28"/>
        </w:rPr>
      </w:pPr>
    </w:p>
    <w:p w14:paraId="32DD58B6" w14:textId="77777777" w:rsidR="00127D46" w:rsidRPr="002166BD" w:rsidRDefault="00127D46" w:rsidP="0051038D">
      <w:pPr>
        <w:tabs>
          <w:tab w:val="left" w:pos="3682"/>
        </w:tabs>
        <w:jc w:val="center"/>
        <w:rPr>
          <w:rFonts w:cs="Arial"/>
          <w:b/>
          <w:sz w:val="28"/>
          <w:szCs w:val="28"/>
        </w:rPr>
      </w:pPr>
      <w:r w:rsidRPr="002166BD">
        <w:rPr>
          <w:rFonts w:cs="Arial"/>
          <w:b/>
          <w:sz w:val="28"/>
          <w:szCs w:val="28"/>
        </w:rPr>
        <w:t>OURINHOS - SP</w:t>
      </w:r>
    </w:p>
    <w:p w14:paraId="70A102F9" w14:textId="7F5B2090" w:rsidR="00127D46" w:rsidRDefault="006026A4" w:rsidP="0051038D">
      <w:pPr>
        <w:tabs>
          <w:tab w:val="left" w:pos="3682"/>
        </w:tabs>
        <w:spacing w:line="240" w:lineRule="auto"/>
        <w:jc w:val="center"/>
        <w:rPr>
          <w:rFonts w:cs="Arial"/>
          <w:b/>
          <w:sz w:val="28"/>
          <w:szCs w:val="28"/>
        </w:rPr>
      </w:pPr>
      <w:r>
        <w:rPr>
          <w:rFonts w:cs="Arial"/>
          <w:b/>
          <w:sz w:val="28"/>
          <w:szCs w:val="28"/>
        </w:rPr>
        <w:t>2018</w:t>
      </w:r>
    </w:p>
    <w:p w14:paraId="65FD1F15" w14:textId="77777777" w:rsidR="007A1C6A" w:rsidRPr="002166BD" w:rsidRDefault="007A1C6A" w:rsidP="0051038D">
      <w:pPr>
        <w:tabs>
          <w:tab w:val="left" w:pos="3682"/>
        </w:tabs>
        <w:spacing w:line="240" w:lineRule="auto"/>
        <w:jc w:val="center"/>
        <w:rPr>
          <w:rFonts w:cs="Arial"/>
          <w:b/>
          <w:sz w:val="28"/>
          <w:szCs w:val="28"/>
        </w:rPr>
      </w:pPr>
    </w:p>
    <w:p w14:paraId="6BFC07E2" w14:textId="77777777" w:rsidR="006026A4" w:rsidRDefault="006026A4" w:rsidP="006026A4">
      <w:pPr>
        <w:tabs>
          <w:tab w:val="left" w:pos="3682"/>
        </w:tabs>
        <w:jc w:val="center"/>
        <w:rPr>
          <w:rFonts w:cs="Arial"/>
          <w:b/>
          <w:sz w:val="28"/>
          <w:szCs w:val="28"/>
        </w:rPr>
      </w:pPr>
      <w:r>
        <w:rPr>
          <w:rFonts w:cs="Arial"/>
          <w:b/>
          <w:sz w:val="28"/>
          <w:szCs w:val="28"/>
        </w:rPr>
        <w:lastRenderedPageBreak/>
        <w:t>ANA FLÁVA DE MORAES</w:t>
      </w:r>
    </w:p>
    <w:p w14:paraId="3EC76C00" w14:textId="77777777" w:rsidR="006026A4" w:rsidRDefault="006026A4" w:rsidP="006026A4">
      <w:pPr>
        <w:tabs>
          <w:tab w:val="left" w:pos="3682"/>
        </w:tabs>
        <w:jc w:val="center"/>
        <w:rPr>
          <w:rFonts w:cs="Arial"/>
          <w:b/>
          <w:sz w:val="28"/>
          <w:szCs w:val="28"/>
        </w:rPr>
      </w:pPr>
      <w:r>
        <w:rPr>
          <w:rFonts w:cs="Arial"/>
          <w:b/>
          <w:sz w:val="28"/>
          <w:szCs w:val="28"/>
        </w:rPr>
        <w:t>GABRIELA DA SILVA MARQUES</w:t>
      </w:r>
    </w:p>
    <w:p w14:paraId="0387226E" w14:textId="77777777" w:rsidR="006026A4" w:rsidRPr="002166BD" w:rsidRDefault="006026A4" w:rsidP="006026A4">
      <w:pPr>
        <w:tabs>
          <w:tab w:val="left" w:pos="3682"/>
        </w:tabs>
        <w:jc w:val="center"/>
        <w:rPr>
          <w:rFonts w:cs="Arial"/>
          <w:b/>
          <w:sz w:val="28"/>
          <w:szCs w:val="28"/>
        </w:rPr>
      </w:pPr>
      <w:r>
        <w:rPr>
          <w:rFonts w:cs="Arial"/>
          <w:b/>
          <w:sz w:val="28"/>
          <w:szCs w:val="28"/>
        </w:rPr>
        <w:t>LUAN FIRMINO DE PAULA PEREIRA DA SILVA</w:t>
      </w:r>
    </w:p>
    <w:p w14:paraId="7240950C" w14:textId="77777777" w:rsidR="006026A4" w:rsidRPr="002166BD" w:rsidRDefault="006026A4" w:rsidP="006026A4">
      <w:pPr>
        <w:tabs>
          <w:tab w:val="left" w:pos="3682"/>
        </w:tabs>
        <w:jc w:val="center"/>
        <w:rPr>
          <w:rFonts w:cs="Arial"/>
          <w:b/>
          <w:sz w:val="28"/>
          <w:szCs w:val="28"/>
        </w:rPr>
      </w:pPr>
    </w:p>
    <w:p w14:paraId="32A2EB51" w14:textId="77777777" w:rsidR="006026A4" w:rsidRPr="002166BD" w:rsidRDefault="006026A4" w:rsidP="006026A4">
      <w:pPr>
        <w:tabs>
          <w:tab w:val="left" w:pos="3682"/>
        </w:tabs>
        <w:jc w:val="center"/>
        <w:rPr>
          <w:rFonts w:cs="Arial"/>
          <w:b/>
          <w:sz w:val="28"/>
          <w:szCs w:val="28"/>
        </w:rPr>
      </w:pPr>
    </w:p>
    <w:p w14:paraId="2F2A42F1" w14:textId="77777777" w:rsidR="006026A4" w:rsidRPr="002166BD" w:rsidRDefault="006026A4" w:rsidP="006026A4">
      <w:pPr>
        <w:tabs>
          <w:tab w:val="left" w:pos="3682"/>
        </w:tabs>
        <w:jc w:val="center"/>
        <w:rPr>
          <w:rFonts w:cs="Arial"/>
          <w:b/>
          <w:sz w:val="28"/>
          <w:szCs w:val="28"/>
        </w:rPr>
      </w:pPr>
    </w:p>
    <w:p w14:paraId="0356DA17" w14:textId="77777777" w:rsidR="006026A4" w:rsidRPr="002166BD" w:rsidRDefault="006026A4" w:rsidP="006026A4">
      <w:pPr>
        <w:tabs>
          <w:tab w:val="left" w:pos="3682"/>
        </w:tabs>
        <w:jc w:val="center"/>
        <w:rPr>
          <w:rFonts w:cs="Arial"/>
          <w:b/>
          <w:sz w:val="28"/>
          <w:szCs w:val="28"/>
        </w:rPr>
      </w:pPr>
    </w:p>
    <w:p w14:paraId="35F96339" w14:textId="77777777" w:rsidR="006026A4" w:rsidRPr="002166BD" w:rsidRDefault="006026A4" w:rsidP="006026A4">
      <w:pPr>
        <w:tabs>
          <w:tab w:val="left" w:pos="3682"/>
        </w:tabs>
        <w:jc w:val="center"/>
        <w:rPr>
          <w:rFonts w:cs="Arial"/>
          <w:b/>
          <w:sz w:val="28"/>
          <w:szCs w:val="28"/>
        </w:rPr>
      </w:pPr>
    </w:p>
    <w:p w14:paraId="3B604465" w14:textId="77777777" w:rsidR="006026A4" w:rsidRPr="002166BD" w:rsidRDefault="006026A4" w:rsidP="006026A4">
      <w:pPr>
        <w:tabs>
          <w:tab w:val="left" w:pos="3682"/>
        </w:tabs>
        <w:jc w:val="center"/>
        <w:rPr>
          <w:rFonts w:cs="Arial"/>
          <w:b/>
          <w:sz w:val="28"/>
          <w:szCs w:val="28"/>
        </w:rPr>
      </w:pPr>
    </w:p>
    <w:p w14:paraId="772CA37D" w14:textId="26F41F7B" w:rsidR="006026A4" w:rsidRPr="004700F0" w:rsidRDefault="006026A4" w:rsidP="006026A4">
      <w:pPr>
        <w:tabs>
          <w:tab w:val="left" w:pos="3682"/>
        </w:tabs>
        <w:jc w:val="center"/>
        <w:rPr>
          <w:rFonts w:cs="Arial"/>
          <w:b/>
          <w:i/>
          <w:sz w:val="28"/>
          <w:szCs w:val="28"/>
        </w:rPr>
      </w:pPr>
      <w:r w:rsidRPr="006026A4">
        <w:rPr>
          <w:rFonts w:cs="Arial"/>
          <w:b/>
          <w:i/>
          <w:sz w:val="28"/>
          <w:szCs w:val="28"/>
        </w:rPr>
        <w:t>SOFTWARE</w:t>
      </w:r>
      <w:r>
        <w:rPr>
          <w:rFonts w:cs="Arial"/>
          <w:b/>
          <w:sz w:val="28"/>
          <w:szCs w:val="28"/>
        </w:rPr>
        <w:t xml:space="preserve"> DE CONSULTA DE PRODUTOS</w:t>
      </w:r>
      <w:r w:rsidR="004700F0">
        <w:rPr>
          <w:rFonts w:cs="Arial"/>
          <w:b/>
          <w:sz w:val="28"/>
          <w:szCs w:val="28"/>
        </w:rPr>
        <w:t xml:space="preserve"> VIA </w:t>
      </w:r>
      <w:r w:rsidR="004700F0" w:rsidRPr="004700F0">
        <w:rPr>
          <w:rFonts w:cs="Arial"/>
          <w:b/>
          <w:i/>
          <w:sz w:val="28"/>
          <w:szCs w:val="28"/>
        </w:rPr>
        <w:t>WEB</w:t>
      </w:r>
    </w:p>
    <w:p w14:paraId="0688F996" w14:textId="77777777" w:rsidR="00275BA2" w:rsidRPr="002166BD" w:rsidRDefault="00275BA2" w:rsidP="0051038D">
      <w:pPr>
        <w:tabs>
          <w:tab w:val="left" w:pos="3682"/>
        </w:tabs>
        <w:spacing w:line="240" w:lineRule="auto"/>
        <w:jc w:val="center"/>
        <w:rPr>
          <w:rFonts w:cs="Arial"/>
          <w:b/>
          <w:sz w:val="28"/>
          <w:szCs w:val="28"/>
        </w:rPr>
      </w:pPr>
    </w:p>
    <w:p w14:paraId="4FDB96AE" w14:textId="77777777" w:rsidR="00275BA2" w:rsidRPr="002166BD" w:rsidRDefault="00275BA2" w:rsidP="0051038D">
      <w:pPr>
        <w:tabs>
          <w:tab w:val="left" w:pos="3682"/>
        </w:tabs>
        <w:spacing w:line="240" w:lineRule="auto"/>
        <w:jc w:val="center"/>
        <w:rPr>
          <w:rFonts w:cs="Arial"/>
          <w:b/>
          <w:sz w:val="28"/>
          <w:szCs w:val="28"/>
        </w:rPr>
      </w:pPr>
    </w:p>
    <w:p w14:paraId="36306AFA" w14:textId="77777777" w:rsidR="00275BA2" w:rsidRPr="002166BD" w:rsidRDefault="00275BA2" w:rsidP="0051038D">
      <w:pPr>
        <w:tabs>
          <w:tab w:val="left" w:pos="3682"/>
        </w:tabs>
        <w:spacing w:line="240" w:lineRule="auto"/>
        <w:jc w:val="center"/>
        <w:rPr>
          <w:rFonts w:cs="Arial"/>
          <w:b/>
          <w:sz w:val="28"/>
          <w:szCs w:val="28"/>
        </w:rPr>
      </w:pPr>
    </w:p>
    <w:p w14:paraId="7A84C385" w14:textId="77777777" w:rsidR="00275BA2" w:rsidRPr="002166BD" w:rsidRDefault="00275BA2" w:rsidP="0051038D">
      <w:pPr>
        <w:tabs>
          <w:tab w:val="left" w:pos="3682"/>
        </w:tabs>
        <w:spacing w:line="240" w:lineRule="auto"/>
        <w:jc w:val="center"/>
        <w:rPr>
          <w:rFonts w:cs="Arial"/>
          <w:b/>
          <w:sz w:val="28"/>
          <w:szCs w:val="28"/>
        </w:rPr>
      </w:pPr>
    </w:p>
    <w:p w14:paraId="524DC930" w14:textId="77777777" w:rsidR="00275BA2" w:rsidRPr="002166BD" w:rsidRDefault="00275BA2" w:rsidP="0051038D">
      <w:pPr>
        <w:tabs>
          <w:tab w:val="left" w:pos="3682"/>
        </w:tabs>
        <w:spacing w:line="240" w:lineRule="auto"/>
        <w:jc w:val="center"/>
        <w:rPr>
          <w:rFonts w:cs="Arial"/>
          <w:b/>
          <w:sz w:val="28"/>
          <w:szCs w:val="28"/>
        </w:rPr>
      </w:pPr>
    </w:p>
    <w:p w14:paraId="0D2C2AA8" w14:textId="77777777" w:rsidR="00275BA2" w:rsidRPr="002166BD" w:rsidRDefault="00275BA2" w:rsidP="0051038D">
      <w:pPr>
        <w:tabs>
          <w:tab w:val="left" w:pos="3682"/>
        </w:tabs>
        <w:spacing w:line="240" w:lineRule="auto"/>
        <w:jc w:val="center"/>
        <w:rPr>
          <w:rFonts w:cs="Arial"/>
          <w:b/>
          <w:sz w:val="28"/>
          <w:szCs w:val="28"/>
        </w:rPr>
      </w:pPr>
    </w:p>
    <w:p w14:paraId="726D17F0" w14:textId="77777777" w:rsidR="00275BA2" w:rsidRPr="002166BD" w:rsidRDefault="00275BA2" w:rsidP="0051038D">
      <w:pPr>
        <w:tabs>
          <w:tab w:val="left" w:pos="3682"/>
        </w:tabs>
        <w:spacing w:line="240" w:lineRule="auto"/>
        <w:jc w:val="center"/>
        <w:rPr>
          <w:rFonts w:cs="Arial"/>
          <w:b/>
          <w:sz w:val="28"/>
          <w:szCs w:val="28"/>
        </w:rPr>
      </w:pPr>
    </w:p>
    <w:p w14:paraId="5E3C5922" w14:textId="77777777" w:rsidR="00275BA2" w:rsidRDefault="00275BA2" w:rsidP="0051038D">
      <w:pPr>
        <w:tabs>
          <w:tab w:val="left" w:pos="3682"/>
        </w:tabs>
        <w:spacing w:line="240" w:lineRule="auto"/>
        <w:jc w:val="center"/>
        <w:rPr>
          <w:rFonts w:cs="Arial"/>
          <w:b/>
          <w:sz w:val="28"/>
          <w:szCs w:val="28"/>
        </w:rPr>
      </w:pPr>
    </w:p>
    <w:p w14:paraId="4C344C6F" w14:textId="77777777" w:rsidR="006026A4" w:rsidRPr="002166BD" w:rsidRDefault="006026A4" w:rsidP="0051038D">
      <w:pPr>
        <w:tabs>
          <w:tab w:val="left" w:pos="3682"/>
        </w:tabs>
        <w:spacing w:line="240" w:lineRule="auto"/>
        <w:jc w:val="center"/>
        <w:rPr>
          <w:rFonts w:cs="Arial"/>
          <w:b/>
          <w:sz w:val="28"/>
          <w:szCs w:val="28"/>
        </w:rPr>
      </w:pPr>
    </w:p>
    <w:p w14:paraId="0D652B6C" w14:textId="77777777" w:rsidR="00275BA2" w:rsidRPr="002166BD" w:rsidRDefault="00275BA2" w:rsidP="0051038D">
      <w:pPr>
        <w:tabs>
          <w:tab w:val="left" w:pos="3682"/>
        </w:tabs>
        <w:spacing w:line="240" w:lineRule="auto"/>
        <w:jc w:val="center"/>
        <w:rPr>
          <w:rFonts w:cs="Arial"/>
          <w:b/>
          <w:sz w:val="28"/>
          <w:szCs w:val="28"/>
        </w:rPr>
      </w:pPr>
    </w:p>
    <w:p w14:paraId="7D3F93B1" w14:textId="77777777" w:rsidR="00275BA2" w:rsidRPr="002166BD" w:rsidRDefault="00275BA2" w:rsidP="0051038D">
      <w:pPr>
        <w:tabs>
          <w:tab w:val="left" w:pos="3682"/>
        </w:tabs>
        <w:spacing w:line="240" w:lineRule="auto"/>
        <w:jc w:val="center"/>
        <w:rPr>
          <w:rFonts w:cs="Arial"/>
          <w:b/>
          <w:sz w:val="28"/>
          <w:szCs w:val="28"/>
        </w:rPr>
      </w:pPr>
    </w:p>
    <w:p w14:paraId="0B11D5C1" w14:textId="77777777" w:rsidR="00275BA2" w:rsidRPr="002166BD" w:rsidRDefault="00275BA2" w:rsidP="0051038D">
      <w:pPr>
        <w:tabs>
          <w:tab w:val="left" w:pos="3682"/>
        </w:tabs>
        <w:spacing w:line="240" w:lineRule="auto"/>
        <w:jc w:val="center"/>
        <w:rPr>
          <w:rFonts w:cs="Arial"/>
          <w:b/>
          <w:sz w:val="28"/>
          <w:szCs w:val="28"/>
        </w:rPr>
      </w:pPr>
    </w:p>
    <w:p w14:paraId="464208AE" w14:textId="77777777" w:rsidR="00275BA2" w:rsidRPr="002166BD" w:rsidRDefault="00275BA2" w:rsidP="0051038D">
      <w:pPr>
        <w:tabs>
          <w:tab w:val="left" w:pos="3682"/>
        </w:tabs>
        <w:spacing w:line="240" w:lineRule="auto"/>
        <w:jc w:val="center"/>
        <w:rPr>
          <w:rFonts w:cs="Arial"/>
          <w:b/>
          <w:sz w:val="28"/>
          <w:szCs w:val="28"/>
        </w:rPr>
      </w:pPr>
    </w:p>
    <w:p w14:paraId="6E53E48F" w14:textId="77777777" w:rsidR="00275BA2" w:rsidRPr="002166BD" w:rsidRDefault="00275BA2" w:rsidP="0051038D">
      <w:pPr>
        <w:tabs>
          <w:tab w:val="left" w:pos="3682"/>
        </w:tabs>
        <w:spacing w:line="240" w:lineRule="auto"/>
        <w:rPr>
          <w:rFonts w:cs="Arial"/>
        </w:rPr>
      </w:pPr>
    </w:p>
    <w:p w14:paraId="23742AA0" w14:textId="0D9EBB44" w:rsidR="00275BA2" w:rsidRPr="002166BD" w:rsidRDefault="00275BA2" w:rsidP="0051038D">
      <w:pPr>
        <w:tabs>
          <w:tab w:val="left" w:pos="3682"/>
        </w:tabs>
        <w:spacing w:line="240" w:lineRule="auto"/>
        <w:ind w:left="3861"/>
        <w:rPr>
          <w:rFonts w:cs="Arial"/>
          <w:szCs w:val="24"/>
        </w:rPr>
      </w:pPr>
      <w:r w:rsidRPr="002166BD">
        <w:rPr>
          <w:rFonts w:cs="Arial"/>
          <w:szCs w:val="24"/>
        </w:rPr>
        <w:t xml:space="preserve">Projeto de Pesquisa apresentado </w:t>
      </w:r>
      <w:r w:rsidR="004700F0">
        <w:rPr>
          <w:rFonts w:cs="Arial"/>
          <w:szCs w:val="24"/>
        </w:rPr>
        <w:t>à</w:t>
      </w:r>
      <w:r w:rsidRPr="002166BD">
        <w:rPr>
          <w:rFonts w:cs="Arial"/>
          <w:szCs w:val="24"/>
        </w:rPr>
        <w:t xml:space="preserve"> Faculdade de Tecnologia de Ourinhos para </w:t>
      </w:r>
      <w:r w:rsidR="0091180B" w:rsidRPr="002166BD">
        <w:rPr>
          <w:rFonts w:cs="Arial"/>
          <w:szCs w:val="24"/>
        </w:rPr>
        <w:t xml:space="preserve">a conclusão </w:t>
      </w:r>
      <w:r w:rsidRPr="002166BD">
        <w:rPr>
          <w:rFonts w:cs="Arial"/>
          <w:szCs w:val="24"/>
        </w:rPr>
        <w:t>do curso de Análise e Desenvolvimento de Sistemas.</w:t>
      </w:r>
    </w:p>
    <w:p w14:paraId="3A940C86" w14:textId="77777777" w:rsidR="00886FF7" w:rsidRPr="002166BD" w:rsidRDefault="00886FF7" w:rsidP="0051038D">
      <w:pPr>
        <w:tabs>
          <w:tab w:val="left" w:pos="3682"/>
        </w:tabs>
        <w:spacing w:line="240" w:lineRule="auto"/>
        <w:ind w:left="3861"/>
        <w:rPr>
          <w:rFonts w:cs="Arial"/>
          <w:szCs w:val="24"/>
        </w:rPr>
      </w:pPr>
      <w:r w:rsidRPr="002166BD">
        <w:rPr>
          <w:rFonts w:cs="Arial"/>
          <w:szCs w:val="24"/>
        </w:rPr>
        <w:t>Orientador: Prof</w:t>
      </w:r>
      <w:r w:rsidR="00A70C42" w:rsidRPr="002166BD">
        <w:rPr>
          <w:rFonts w:cs="Arial"/>
          <w:szCs w:val="24"/>
        </w:rPr>
        <w:t>ª</w:t>
      </w:r>
      <w:r w:rsidRPr="002166BD">
        <w:rPr>
          <w:rFonts w:cs="Arial"/>
          <w:szCs w:val="24"/>
        </w:rPr>
        <w:t>.</w:t>
      </w:r>
      <w:r w:rsidR="00A70C42" w:rsidRPr="002166BD">
        <w:rPr>
          <w:rFonts w:cs="Arial"/>
          <w:szCs w:val="24"/>
        </w:rPr>
        <w:t xml:space="preserve"> Vera </w:t>
      </w:r>
      <w:r w:rsidR="00AF5323" w:rsidRPr="002166BD">
        <w:rPr>
          <w:rFonts w:cs="Arial"/>
          <w:szCs w:val="24"/>
        </w:rPr>
        <w:t xml:space="preserve">Lúcia Silva </w:t>
      </w:r>
      <w:r w:rsidR="00A70C42" w:rsidRPr="002166BD">
        <w:rPr>
          <w:rFonts w:cs="Arial"/>
          <w:szCs w:val="24"/>
        </w:rPr>
        <w:t>Camargo</w:t>
      </w:r>
      <w:r w:rsidRPr="002166BD">
        <w:rPr>
          <w:rFonts w:cs="Arial"/>
          <w:szCs w:val="24"/>
        </w:rPr>
        <w:t xml:space="preserve"> </w:t>
      </w:r>
    </w:p>
    <w:p w14:paraId="5CB146B2" w14:textId="77777777" w:rsidR="00275BA2" w:rsidRPr="002166BD" w:rsidRDefault="00275BA2" w:rsidP="0051038D">
      <w:pPr>
        <w:tabs>
          <w:tab w:val="left" w:pos="3682"/>
        </w:tabs>
        <w:spacing w:line="240" w:lineRule="auto"/>
        <w:ind w:left="3861"/>
        <w:rPr>
          <w:rFonts w:cs="Arial"/>
          <w:sz w:val="20"/>
          <w:szCs w:val="20"/>
        </w:rPr>
      </w:pPr>
    </w:p>
    <w:p w14:paraId="17F20896" w14:textId="77777777" w:rsidR="00275BA2" w:rsidRPr="002166BD" w:rsidRDefault="00275BA2" w:rsidP="0051038D">
      <w:pPr>
        <w:tabs>
          <w:tab w:val="left" w:pos="3682"/>
        </w:tabs>
        <w:spacing w:line="240" w:lineRule="auto"/>
        <w:ind w:left="3861"/>
        <w:rPr>
          <w:rFonts w:cs="Arial"/>
          <w:sz w:val="20"/>
          <w:szCs w:val="20"/>
        </w:rPr>
      </w:pPr>
    </w:p>
    <w:p w14:paraId="3B4027E0" w14:textId="77777777" w:rsidR="00275BA2" w:rsidRPr="002166BD" w:rsidRDefault="00275BA2" w:rsidP="0051038D">
      <w:pPr>
        <w:tabs>
          <w:tab w:val="left" w:pos="3682"/>
        </w:tabs>
        <w:spacing w:line="240" w:lineRule="auto"/>
        <w:ind w:left="3861"/>
        <w:rPr>
          <w:rFonts w:cs="Arial"/>
          <w:sz w:val="20"/>
          <w:szCs w:val="20"/>
        </w:rPr>
      </w:pPr>
    </w:p>
    <w:p w14:paraId="27469DDC" w14:textId="77777777" w:rsidR="00275BA2" w:rsidRPr="002166BD" w:rsidRDefault="00275BA2" w:rsidP="0051038D">
      <w:pPr>
        <w:tabs>
          <w:tab w:val="left" w:pos="3682"/>
        </w:tabs>
        <w:spacing w:line="240" w:lineRule="auto"/>
        <w:ind w:left="3861"/>
        <w:rPr>
          <w:rFonts w:cs="Arial"/>
          <w:sz w:val="20"/>
          <w:szCs w:val="20"/>
        </w:rPr>
      </w:pPr>
    </w:p>
    <w:p w14:paraId="5B22C076" w14:textId="77777777" w:rsidR="00275BA2" w:rsidRPr="002166BD" w:rsidRDefault="00275BA2" w:rsidP="0051038D">
      <w:pPr>
        <w:tabs>
          <w:tab w:val="left" w:pos="3682"/>
        </w:tabs>
        <w:spacing w:line="240" w:lineRule="auto"/>
        <w:ind w:left="3861"/>
        <w:rPr>
          <w:rFonts w:cs="Arial"/>
          <w:sz w:val="20"/>
          <w:szCs w:val="20"/>
        </w:rPr>
      </w:pPr>
    </w:p>
    <w:p w14:paraId="5F3E49E7" w14:textId="77777777" w:rsidR="00275BA2" w:rsidRPr="002166BD" w:rsidRDefault="00275BA2" w:rsidP="0051038D">
      <w:pPr>
        <w:tabs>
          <w:tab w:val="left" w:pos="3682"/>
        </w:tabs>
        <w:spacing w:line="240" w:lineRule="auto"/>
        <w:ind w:left="3861"/>
        <w:rPr>
          <w:rFonts w:cs="Arial"/>
          <w:sz w:val="20"/>
          <w:szCs w:val="20"/>
        </w:rPr>
      </w:pPr>
    </w:p>
    <w:p w14:paraId="73A6175B" w14:textId="77777777" w:rsidR="00275BA2" w:rsidRPr="002166BD" w:rsidRDefault="008142FE" w:rsidP="0051038D">
      <w:pPr>
        <w:tabs>
          <w:tab w:val="left" w:pos="3682"/>
        </w:tabs>
        <w:spacing w:line="240" w:lineRule="auto"/>
        <w:ind w:left="3861"/>
        <w:rPr>
          <w:rFonts w:cs="Arial"/>
          <w:sz w:val="20"/>
          <w:szCs w:val="20"/>
        </w:rPr>
      </w:pPr>
      <w:r w:rsidRPr="002166BD">
        <w:rPr>
          <w:rFonts w:cs="Arial"/>
          <w:sz w:val="20"/>
          <w:szCs w:val="20"/>
        </w:rPr>
        <w:t>‘</w:t>
      </w:r>
    </w:p>
    <w:p w14:paraId="45DAE23D" w14:textId="77777777" w:rsidR="00275BA2" w:rsidRPr="002166BD" w:rsidRDefault="00275BA2" w:rsidP="0051038D">
      <w:pPr>
        <w:tabs>
          <w:tab w:val="left" w:pos="3682"/>
        </w:tabs>
        <w:spacing w:line="240" w:lineRule="auto"/>
        <w:ind w:left="3861"/>
        <w:rPr>
          <w:rFonts w:cs="Arial"/>
          <w:sz w:val="20"/>
          <w:szCs w:val="20"/>
        </w:rPr>
      </w:pPr>
    </w:p>
    <w:p w14:paraId="79261274" w14:textId="77777777" w:rsidR="00275BA2" w:rsidRPr="002166BD" w:rsidRDefault="00275BA2" w:rsidP="0051038D">
      <w:pPr>
        <w:tabs>
          <w:tab w:val="left" w:pos="3682"/>
        </w:tabs>
        <w:spacing w:line="240" w:lineRule="auto"/>
        <w:ind w:left="3861"/>
        <w:rPr>
          <w:rFonts w:cs="Arial"/>
          <w:sz w:val="20"/>
          <w:szCs w:val="20"/>
        </w:rPr>
      </w:pPr>
    </w:p>
    <w:p w14:paraId="449ED33E" w14:textId="079405E1" w:rsidR="00275BA2" w:rsidRDefault="00275BA2" w:rsidP="0051038D">
      <w:pPr>
        <w:tabs>
          <w:tab w:val="left" w:pos="3682"/>
        </w:tabs>
        <w:spacing w:line="240" w:lineRule="auto"/>
        <w:ind w:left="3861"/>
        <w:rPr>
          <w:rFonts w:cs="Arial"/>
          <w:sz w:val="20"/>
          <w:szCs w:val="20"/>
        </w:rPr>
      </w:pPr>
    </w:p>
    <w:p w14:paraId="31602AFE" w14:textId="77777777" w:rsidR="007A1C6A" w:rsidRPr="002166BD" w:rsidRDefault="007A1C6A" w:rsidP="0051038D">
      <w:pPr>
        <w:tabs>
          <w:tab w:val="left" w:pos="3682"/>
        </w:tabs>
        <w:spacing w:line="240" w:lineRule="auto"/>
        <w:ind w:left="3861"/>
        <w:rPr>
          <w:rFonts w:cs="Arial"/>
          <w:sz w:val="20"/>
          <w:szCs w:val="20"/>
        </w:rPr>
      </w:pPr>
    </w:p>
    <w:p w14:paraId="1C1AC8F8" w14:textId="77777777" w:rsidR="00275BA2" w:rsidRPr="002166BD" w:rsidRDefault="00127D46" w:rsidP="0051038D">
      <w:pPr>
        <w:tabs>
          <w:tab w:val="left" w:pos="3682"/>
        </w:tabs>
        <w:spacing w:line="240" w:lineRule="auto"/>
        <w:jc w:val="center"/>
        <w:rPr>
          <w:rFonts w:cs="Arial"/>
          <w:b/>
          <w:sz w:val="28"/>
          <w:szCs w:val="28"/>
        </w:rPr>
      </w:pPr>
      <w:r w:rsidRPr="002166BD">
        <w:rPr>
          <w:rFonts w:cs="Arial"/>
          <w:b/>
          <w:sz w:val="28"/>
          <w:szCs w:val="28"/>
        </w:rPr>
        <w:t>OURINHOS - SP</w:t>
      </w:r>
    </w:p>
    <w:p w14:paraId="4A9C8498" w14:textId="77777777" w:rsidR="0034594C" w:rsidRPr="002166BD" w:rsidRDefault="006026A4" w:rsidP="0051038D">
      <w:pPr>
        <w:tabs>
          <w:tab w:val="left" w:pos="3682"/>
        </w:tabs>
        <w:spacing w:line="240" w:lineRule="auto"/>
        <w:jc w:val="center"/>
        <w:rPr>
          <w:rFonts w:cs="Arial"/>
          <w:b/>
          <w:sz w:val="28"/>
          <w:szCs w:val="28"/>
        </w:rPr>
      </w:pPr>
      <w:r>
        <w:rPr>
          <w:rFonts w:cs="Arial"/>
          <w:b/>
          <w:sz w:val="28"/>
          <w:szCs w:val="28"/>
        </w:rPr>
        <w:t>2018</w:t>
      </w:r>
    </w:p>
    <w:p w14:paraId="203E1E2C" w14:textId="77777777" w:rsidR="00E20306" w:rsidRPr="007A1C6A" w:rsidRDefault="00E20306" w:rsidP="007A1C6A">
      <w:pPr>
        <w:pStyle w:val="TtuloSemNumerao"/>
      </w:pPr>
      <w:r w:rsidRPr="007A1C6A">
        <w:lastRenderedPageBreak/>
        <w:t>DEDICATÓRIA</w:t>
      </w:r>
    </w:p>
    <w:p w14:paraId="6258920C" w14:textId="77777777" w:rsidR="00E20306" w:rsidRDefault="00E20306" w:rsidP="007A1C6A">
      <w:pPr>
        <w:pStyle w:val="TtuloSemNumerao"/>
      </w:pPr>
    </w:p>
    <w:p w14:paraId="26601E75" w14:textId="6760E041" w:rsidR="00E20306" w:rsidRPr="00954C8B" w:rsidRDefault="00E20306" w:rsidP="007A1C6A">
      <w:pPr>
        <w:pStyle w:val="TtuloSemNumerao"/>
      </w:pPr>
    </w:p>
    <w:p w14:paraId="4BF7E7C3" w14:textId="77777777" w:rsidR="006322BC" w:rsidRDefault="006322BC" w:rsidP="00AF178D"/>
    <w:p w14:paraId="3D72E090" w14:textId="77777777" w:rsidR="006322BC" w:rsidRDefault="006322BC" w:rsidP="00AF178D"/>
    <w:p w14:paraId="410A7059" w14:textId="77777777" w:rsidR="006322BC" w:rsidRDefault="006322BC" w:rsidP="00AF178D"/>
    <w:p w14:paraId="2C6ACBBA" w14:textId="77777777" w:rsidR="006322BC" w:rsidRDefault="006322BC" w:rsidP="00AF178D"/>
    <w:p w14:paraId="2F66F937" w14:textId="77777777" w:rsidR="006322BC" w:rsidRDefault="006322BC" w:rsidP="00AF178D"/>
    <w:p w14:paraId="18839F3D" w14:textId="77777777" w:rsidR="006322BC" w:rsidRDefault="006322BC" w:rsidP="00AF178D"/>
    <w:p w14:paraId="3F09563F" w14:textId="77777777" w:rsidR="006322BC" w:rsidRDefault="006322BC" w:rsidP="00AF178D"/>
    <w:p w14:paraId="4D41228E" w14:textId="77777777" w:rsidR="006322BC" w:rsidRDefault="006322BC" w:rsidP="00AF178D"/>
    <w:p w14:paraId="220EA8A3" w14:textId="77777777" w:rsidR="006322BC" w:rsidRDefault="006322BC" w:rsidP="00AF178D"/>
    <w:p w14:paraId="63524FEF" w14:textId="77777777" w:rsidR="006322BC" w:rsidRDefault="006322BC" w:rsidP="00AF178D"/>
    <w:p w14:paraId="69DA2833" w14:textId="77777777" w:rsidR="006322BC" w:rsidRDefault="006322BC" w:rsidP="00AF178D"/>
    <w:p w14:paraId="01820545" w14:textId="77777777" w:rsidR="006322BC" w:rsidRDefault="006322BC" w:rsidP="00AF178D"/>
    <w:p w14:paraId="4727A522" w14:textId="77777777" w:rsidR="006322BC" w:rsidRDefault="006322BC" w:rsidP="00AF178D"/>
    <w:p w14:paraId="5848A28A" w14:textId="77777777" w:rsidR="006322BC" w:rsidRDefault="006322BC" w:rsidP="00AF178D"/>
    <w:p w14:paraId="431BF050" w14:textId="77777777" w:rsidR="006322BC" w:rsidRDefault="006322BC" w:rsidP="00AF178D"/>
    <w:p w14:paraId="04AE16DE" w14:textId="77777777" w:rsidR="006322BC" w:rsidRDefault="006322BC" w:rsidP="00AF178D"/>
    <w:p w14:paraId="6CD220A7" w14:textId="77777777" w:rsidR="006322BC" w:rsidRDefault="006322BC" w:rsidP="00AF178D"/>
    <w:p w14:paraId="4C4B58F2" w14:textId="77777777" w:rsidR="006322BC" w:rsidRDefault="006322BC" w:rsidP="006322BC">
      <w:pPr>
        <w:ind w:left="3408"/>
      </w:pPr>
    </w:p>
    <w:p w14:paraId="0ABE6DB8" w14:textId="321C23E1" w:rsidR="00954C8B" w:rsidRDefault="006322BC" w:rsidP="006322BC">
      <w:pPr>
        <w:ind w:left="3408"/>
      </w:pPr>
      <w:r>
        <w:t>Dedico este trabalho de conclusão de curso a</w:t>
      </w:r>
      <w:r w:rsidR="00954C8B">
        <w:t>o meu filho</w:t>
      </w:r>
      <w:r w:rsidR="003A3A29">
        <w:t xml:space="preserve"> Joaquim</w:t>
      </w:r>
      <w:r w:rsidR="00954C8B">
        <w:t xml:space="preserve">, que no meio de tanta escuridão me mostrou a luz e me trouxe </w:t>
      </w:r>
      <w:r>
        <w:t xml:space="preserve">tamanha </w:t>
      </w:r>
      <w:r w:rsidR="00954C8B">
        <w:t>força</w:t>
      </w:r>
      <w:r>
        <w:t xml:space="preserve"> e felicidade</w:t>
      </w:r>
      <w:r w:rsidR="00954C8B">
        <w:t xml:space="preserve"> para concluir esse curso. </w:t>
      </w:r>
      <w:r>
        <w:t>Dedico a minha tia Marly Izabel, por sempre estar ao meu lado e não desistir, me apoiando e educando da melhor forma. Dedico ainda a</w:t>
      </w:r>
      <w:r w:rsidR="00954C8B">
        <w:t xml:space="preserve"> minha amiga, </w:t>
      </w:r>
      <w:r>
        <w:t xml:space="preserve">musa, </w:t>
      </w:r>
      <w:r w:rsidR="00954C8B">
        <w:t xml:space="preserve">fiel e companheira, </w:t>
      </w:r>
      <w:r w:rsidR="003A3A29">
        <w:t xml:space="preserve">Mariani Roque, muito importante na minha vida, que me </w:t>
      </w:r>
      <w:r w:rsidR="00954C8B">
        <w:t>motivou todos os dias para a conclusão deste trabalho</w:t>
      </w:r>
      <w:r w:rsidR="003A3A29">
        <w:t xml:space="preserve"> </w:t>
      </w:r>
      <w:r>
        <w:t>com muita alegria e carinho.</w:t>
      </w:r>
    </w:p>
    <w:p w14:paraId="220B9750" w14:textId="77777777" w:rsidR="006322BC" w:rsidRDefault="006322BC" w:rsidP="006322BC">
      <w:pPr>
        <w:ind w:left="3692"/>
      </w:pPr>
    </w:p>
    <w:p w14:paraId="43E6CB47" w14:textId="1F99642C" w:rsidR="006322BC" w:rsidRDefault="006322BC" w:rsidP="00AF178D">
      <w:r>
        <w:t xml:space="preserve"> </w:t>
      </w:r>
      <w:r>
        <w:tab/>
      </w:r>
      <w:r>
        <w:tab/>
      </w:r>
      <w:r>
        <w:tab/>
      </w:r>
      <w:r>
        <w:tab/>
      </w:r>
      <w:r>
        <w:tab/>
      </w:r>
      <w:r>
        <w:tab/>
      </w:r>
      <w:r>
        <w:tab/>
      </w:r>
      <w:r>
        <w:tab/>
      </w:r>
      <w:r>
        <w:tab/>
      </w:r>
      <w:r>
        <w:tab/>
      </w:r>
      <w:r>
        <w:tab/>
      </w:r>
      <w:r>
        <w:tab/>
      </w:r>
      <w:r>
        <w:tab/>
      </w:r>
      <w:r>
        <w:tab/>
      </w:r>
      <w:r>
        <w:tab/>
      </w:r>
      <w:r>
        <w:tab/>
      </w:r>
      <w:r>
        <w:tab/>
      </w:r>
      <w:r>
        <w:tab/>
      </w:r>
      <w:r>
        <w:tab/>
      </w:r>
      <w:r>
        <w:tab/>
      </w:r>
      <w:r>
        <w:tab/>
        <w:t>(Ana Flávia de Moraes)</w:t>
      </w:r>
    </w:p>
    <w:p w14:paraId="21CDB57D" w14:textId="5C67AB8C" w:rsidR="00AF178D" w:rsidRPr="007A1C6A" w:rsidRDefault="006322BC" w:rsidP="006322BC">
      <w:pPr>
        <w:jc w:val="center"/>
        <w:rPr>
          <w:b/>
          <w:sz w:val="28"/>
        </w:rPr>
      </w:pPr>
      <w:r w:rsidRPr="007A1C6A">
        <w:rPr>
          <w:b/>
          <w:sz w:val="28"/>
        </w:rPr>
        <w:lastRenderedPageBreak/>
        <w:t>DEDICATÓRIA</w:t>
      </w:r>
    </w:p>
    <w:p w14:paraId="2B11A339" w14:textId="30D793BD" w:rsidR="006322BC" w:rsidRDefault="006322BC" w:rsidP="007A1C6A">
      <w:pPr>
        <w:pStyle w:val="TtuloSemNumerao"/>
      </w:pPr>
    </w:p>
    <w:p w14:paraId="594B979E" w14:textId="4404800F" w:rsidR="00800AF4" w:rsidRDefault="00800AF4" w:rsidP="007A1C6A">
      <w:pPr>
        <w:pStyle w:val="TtuloSemNumerao"/>
      </w:pPr>
    </w:p>
    <w:p w14:paraId="7BB19C5B" w14:textId="67C85840" w:rsidR="00800AF4" w:rsidRDefault="00800AF4" w:rsidP="007A1C6A">
      <w:pPr>
        <w:pStyle w:val="TtuloSemNumerao"/>
      </w:pPr>
    </w:p>
    <w:p w14:paraId="0BEE7F92" w14:textId="57A0C23A" w:rsidR="00800AF4" w:rsidRDefault="00800AF4" w:rsidP="007A1C6A">
      <w:pPr>
        <w:pStyle w:val="TtuloSemNumerao"/>
      </w:pPr>
    </w:p>
    <w:p w14:paraId="4D482222" w14:textId="63523DE1" w:rsidR="00800AF4" w:rsidRDefault="00800AF4" w:rsidP="007A1C6A">
      <w:pPr>
        <w:pStyle w:val="TtuloSemNumerao"/>
      </w:pPr>
    </w:p>
    <w:p w14:paraId="651CBE2C" w14:textId="1AB88B3C" w:rsidR="00800AF4" w:rsidRDefault="00800AF4" w:rsidP="007A1C6A">
      <w:pPr>
        <w:pStyle w:val="TtuloSemNumerao"/>
      </w:pPr>
    </w:p>
    <w:p w14:paraId="34C229D4" w14:textId="17CB8A3A" w:rsidR="00800AF4" w:rsidRDefault="00800AF4" w:rsidP="007A1C6A">
      <w:pPr>
        <w:pStyle w:val="TtuloSemNumerao"/>
      </w:pPr>
    </w:p>
    <w:p w14:paraId="76828F3C" w14:textId="09BDEB88" w:rsidR="00800AF4" w:rsidRDefault="00800AF4" w:rsidP="007A1C6A">
      <w:pPr>
        <w:pStyle w:val="TtuloSemNumerao"/>
      </w:pPr>
    </w:p>
    <w:p w14:paraId="56018843" w14:textId="13D5539A" w:rsidR="00800AF4" w:rsidRDefault="00800AF4" w:rsidP="007A1C6A">
      <w:pPr>
        <w:pStyle w:val="TtuloSemNumerao"/>
      </w:pPr>
    </w:p>
    <w:p w14:paraId="79F4E594" w14:textId="4318462B" w:rsidR="00800AF4" w:rsidRDefault="00800AF4" w:rsidP="007A1C6A">
      <w:pPr>
        <w:pStyle w:val="TtuloSemNumerao"/>
      </w:pPr>
    </w:p>
    <w:p w14:paraId="1548AC93" w14:textId="20114BC9" w:rsidR="00800AF4" w:rsidRDefault="00800AF4" w:rsidP="007A1C6A">
      <w:pPr>
        <w:pStyle w:val="TtuloSemNumerao"/>
      </w:pPr>
    </w:p>
    <w:p w14:paraId="52952354" w14:textId="3E792808" w:rsidR="00800AF4" w:rsidRDefault="00800AF4" w:rsidP="007A1C6A">
      <w:pPr>
        <w:pStyle w:val="TtuloSemNumerao"/>
      </w:pPr>
    </w:p>
    <w:p w14:paraId="49017E91" w14:textId="59615B56" w:rsidR="00800AF4" w:rsidRDefault="00800AF4" w:rsidP="007A1C6A">
      <w:pPr>
        <w:pStyle w:val="TtuloSemNumerao"/>
      </w:pPr>
    </w:p>
    <w:p w14:paraId="06F9EA35" w14:textId="3C9A9F50" w:rsidR="00800AF4" w:rsidRDefault="00800AF4" w:rsidP="007A1C6A">
      <w:pPr>
        <w:pStyle w:val="TtuloSemNumerao"/>
      </w:pPr>
    </w:p>
    <w:p w14:paraId="12DE9269" w14:textId="7FA39185" w:rsidR="00800AF4" w:rsidRDefault="00800AF4" w:rsidP="007A1C6A">
      <w:pPr>
        <w:pStyle w:val="TtuloSemNumerao"/>
      </w:pPr>
    </w:p>
    <w:p w14:paraId="25073F0B" w14:textId="77777777" w:rsidR="005F653A" w:rsidRDefault="005F653A" w:rsidP="007A1C6A">
      <w:pPr>
        <w:pStyle w:val="TtuloSemNumerao"/>
        <w:jc w:val="both"/>
      </w:pPr>
    </w:p>
    <w:p w14:paraId="028E7621" w14:textId="77777777" w:rsidR="00800AF4" w:rsidRDefault="00800AF4" w:rsidP="007A1C6A">
      <w:pPr>
        <w:pStyle w:val="TtuloSemNumerao"/>
      </w:pPr>
    </w:p>
    <w:p w14:paraId="12B0A26B" w14:textId="77777777" w:rsidR="005F653A" w:rsidRDefault="005F653A" w:rsidP="005F653A">
      <w:pPr>
        <w:ind w:left="3124"/>
      </w:pPr>
      <w:r>
        <w:t>Dedico este trabalho de conclusão de curso ao meu pai, irmã e mãe, a família Viracopos, enfatizando Dr. Guilherme de O. Favali, advogado e exemplo de pessoa, Gustavo Favali anão de respeito, Vinícius Godoy rei delas , Pablo Bacco o bonito, Letícia Godoy vulgo Nicole, Livia Camparin a MC, Elisa Koroll nosso nenê, Gabi Oliveira a terrível do open bar, Carlos Ximba o Ximboso e Carol Breganholi a valente.</w:t>
      </w:r>
    </w:p>
    <w:p w14:paraId="05B2FAB7" w14:textId="1D53A629" w:rsidR="006322BC" w:rsidRDefault="005F653A" w:rsidP="005F653A">
      <w:pPr>
        <w:ind w:left="3124"/>
      </w:pPr>
      <w:r>
        <w:t>E dedico também as meninas que fizeram minhas noites as mais divertidas Letícia a surfista e Natália a dona da Brisa.</w:t>
      </w:r>
    </w:p>
    <w:p w14:paraId="53F7A720" w14:textId="5983D036" w:rsidR="00800AF4" w:rsidRDefault="00800AF4" w:rsidP="00800AF4">
      <w:pPr>
        <w:ind w:left="5112" w:firstLine="284"/>
      </w:pPr>
      <w:r>
        <w:t>(Gabriela da Silva Marques)</w:t>
      </w:r>
    </w:p>
    <w:p w14:paraId="02963513" w14:textId="51FF3F52" w:rsidR="006322BC" w:rsidRPr="007A1C6A" w:rsidRDefault="00800AF4" w:rsidP="00800AF4">
      <w:pPr>
        <w:ind w:left="3124"/>
        <w:rPr>
          <w:b/>
          <w:sz w:val="28"/>
        </w:rPr>
      </w:pPr>
      <w:r w:rsidRPr="007A1C6A">
        <w:rPr>
          <w:b/>
          <w:sz w:val="28"/>
        </w:rPr>
        <w:lastRenderedPageBreak/>
        <w:t>DEDICATÓRIA</w:t>
      </w:r>
    </w:p>
    <w:p w14:paraId="102D0B27" w14:textId="6FF99B85" w:rsidR="006322BC" w:rsidRDefault="006322BC" w:rsidP="006322BC">
      <w:pPr>
        <w:jc w:val="center"/>
        <w:rPr>
          <w:b/>
        </w:rPr>
      </w:pPr>
    </w:p>
    <w:p w14:paraId="55D0417D" w14:textId="316D4223" w:rsidR="00800AF4" w:rsidRDefault="00800AF4" w:rsidP="006322BC">
      <w:pPr>
        <w:jc w:val="center"/>
        <w:rPr>
          <w:b/>
        </w:rPr>
      </w:pPr>
    </w:p>
    <w:p w14:paraId="478EF781" w14:textId="52B9F1F2" w:rsidR="00800AF4" w:rsidRDefault="00800AF4" w:rsidP="006322BC">
      <w:pPr>
        <w:jc w:val="center"/>
        <w:rPr>
          <w:b/>
        </w:rPr>
      </w:pPr>
    </w:p>
    <w:p w14:paraId="4283A1D6" w14:textId="4EE46F2D" w:rsidR="00800AF4" w:rsidRDefault="00800AF4" w:rsidP="006322BC">
      <w:pPr>
        <w:jc w:val="center"/>
        <w:rPr>
          <w:b/>
        </w:rPr>
      </w:pPr>
    </w:p>
    <w:p w14:paraId="2C89E26C" w14:textId="40C0113E" w:rsidR="00800AF4" w:rsidRDefault="00800AF4" w:rsidP="006322BC">
      <w:pPr>
        <w:jc w:val="center"/>
        <w:rPr>
          <w:b/>
        </w:rPr>
      </w:pPr>
    </w:p>
    <w:p w14:paraId="2362405B" w14:textId="0B4BABD1" w:rsidR="00800AF4" w:rsidRDefault="00800AF4" w:rsidP="006322BC">
      <w:pPr>
        <w:jc w:val="center"/>
        <w:rPr>
          <w:b/>
        </w:rPr>
      </w:pPr>
    </w:p>
    <w:p w14:paraId="710B32B6" w14:textId="55A55C63" w:rsidR="00800AF4" w:rsidRDefault="00800AF4" w:rsidP="006322BC">
      <w:pPr>
        <w:jc w:val="center"/>
        <w:rPr>
          <w:b/>
        </w:rPr>
      </w:pPr>
    </w:p>
    <w:p w14:paraId="43D62DF0" w14:textId="0AAD2037" w:rsidR="00800AF4" w:rsidRDefault="00800AF4" w:rsidP="006322BC">
      <w:pPr>
        <w:jc w:val="center"/>
        <w:rPr>
          <w:b/>
        </w:rPr>
      </w:pPr>
    </w:p>
    <w:p w14:paraId="2EB99128" w14:textId="200287B2" w:rsidR="00800AF4" w:rsidRDefault="00800AF4" w:rsidP="006322BC">
      <w:pPr>
        <w:jc w:val="center"/>
        <w:rPr>
          <w:b/>
        </w:rPr>
      </w:pPr>
    </w:p>
    <w:p w14:paraId="1C1C7B2D" w14:textId="0BAE3A14" w:rsidR="00800AF4" w:rsidRDefault="00800AF4" w:rsidP="006322BC">
      <w:pPr>
        <w:jc w:val="center"/>
        <w:rPr>
          <w:b/>
        </w:rPr>
      </w:pPr>
    </w:p>
    <w:p w14:paraId="35F6C4BE" w14:textId="56E67EB2" w:rsidR="00800AF4" w:rsidRDefault="00800AF4" w:rsidP="006322BC">
      <w:pPr>
        <w:jc w:val="center"/>
        <w:rPr>
          <w:b/>
        </w:rPr>
      </w:pPr>
    </w:p>
    <w:p w14:paraId="63974C0D" w14:textId="3E4D8350" w:rsidR="00800AF4" w:rsidRDefault="00800AF4" w:rsidP="006322BC">
      <w:pPr>
        <w:jc w:val="center"/>
        <w:rPr>
          <w:b/>
        </w:rPr>
      </w:pPr>
    </w:p>
    <w:p w14:paraId="3EB35FD1" w14:textId="026FA0E8" w:rsidR="00800AF4" w:rsidRDefault="00800AF4" w:rsidP="006322BC">
      <w:pPr>
        <w:jc w:val="center"/>
        <w:rPr>
          <w:b/>
        </w:rPr>
      </w:pPr>
    </w:p>
    <w:p w14:paraId="0F7C9ECE" w14:textId="3AE4F2FF" w:rsidR="00800AF4" w:rsidRDefault="00800AF4" w:rsidP="006322BC">
      <w:pPr>
        <w:jc w:val="center"/>
        <w:rPr>
          <w:b/>
        </w:rPr>
      </w:pPr>
    </w:p>
    <w:p w14:paraId="7C4AE6EB" w14:textId="6089ADBF" w:rsidR="00800AF4" w:rsidRDefault="00800AF4" w:rsidP="006322BC">
      <w:pPr>
        <w:jc w:val="center"/>
        <w:rPr>
          <w:b/>
        </w:rPr>
      </w:pPr>
    </w:p>
    <w:p w14:paraId="1CDB5347" w14:textId="25168AEF" w:rsidR="00800AF4" w:rsidRDefault="00800AF4" w:rsidP="006322BC">
      <w:pPr>
        <w:jc w:val="center"/>
        <w:rPr>
          <w:b/>
        </w:rPr>
      </w:pPr>
    </w:p>
    <w:p w14:paraId="6CDCB8E1" w14:textId="6AAD8992" w:rsidR="00800AF4" w:rsidRDefault="00800AF4" w:rsidP="006322BC">
      <w:pPr>
        <w:jc w:val="center"/>
        <w:rPr>
          <w:b/>
        </w:rPr>
      </w:pPr>
    </w:p>
    <w:p w14:paraId="1E838D5E" w14:textId="37D31522" w:rsidR="00800AF4" w:rsidRDefault="00800AF4" w:rsidP="006322BC">
      <w:pPr>
        <w:jc w:val="center"/>
        <w:rPr>
          <w:b/>
        </w:rPr>
      </w:pPr>
    </w:p>
    <w:p w14:paraId="37DE85DB" w14:textId="6EC1E77D" w:rsidR="00800AF4" w:rsidRDefault="00800AF4" w:rsidP="006322BC">
      <w:pPr>
        <w:jc w:val="center"/>
        <w:rPr>
          <w:b/>
        </w:rPr>
      </w:pPr>
    </w:p>
    <w:p w14:paraId="1FDAAAD0" w14:textId="22D79F8B" w:rsidR="00800AF4" w:rsidRDefault="00800AF4" w:rsidP="006322BC">
      <w:pPr>
        <w:jc w:val="center"/>
        <w:rPr>
          <w:b/>
        </w:rPr>
      </w:pPr>
    </w:p>
    <w:p w14:paraId="451050E4" w14:textId="1DFC19EA" w:rsidR="00800AF4" w:rsidRDefault="00800AF4" w:rsidP="006322BC">
      <w:pPr>
        <w:jc w:val="center"/>
        <w:rPr>
          <w:b/>
        </w:rPr>
      </w:pPr>
    </w:p>
    <w:p w14:paraId="1639D878" w14:textId="77777777" w:rsidR="00800AF4" w:rsidRPr="006322BC" w:rsidRDefault="00800AF4" w:rsidP="006322BC">
      <w:pPr>
        <w:jc w:val="center"/>
        <w:rPr>
          <w:b/>
        </w:rPr>
      </w:pPr>
    </w:p>
    <w:p w14:paraId="7A588ABB" w14:textId="77777777" w:rsidR="00E20306" w:rsidRDefault="00E20306" w:rsidP="007A1C6A">
      <w:pPr>
        <w:pStyle w:val="TtuloSemNumerao"/>
      </w:pPr>
    </w:p>
    <w:p w14:paraId="74FB6499" w14:textId="77777777" w:rsidR="00E20306" w:rsidRDefault="00E20306" w:rsidP="007A1C6A">
      <w:pPr>
        <w:pStyle w:val="TtuloSemNumerao"/>
      </w:pPr>
    </w:p>
    <w:p w14:paraId="028F3E39" w14:textId="6222E6B5" w:rsidR="00800AF4" w:rsidRDefault="00800AF4" w:rsidP="00800AF4">
      <w:pPr>
        <w:ind w:left="3408"/>
      </w:pPr>
      <w:r>
        <w:t>Dedico este trabalho de conclusão de curso a todos aqueles que de alguma forma estiveram е estão próximos de mim, fazendo esta vida valer cada vez mais а pena. A todos os professores do curso, que foram tão importantes na minha vida acadêmica е no desenvolvimento deste Trabalho de Graduação.</w:t>
      </w:r>
    </w:p>
    <w:p w14:paraId="58094B75" w14:textId="5699D65E" w:rsidR="00E20306" w:rsidRDefault="00E20306" w:rsidP="007A1C6A">
      <w:pPr>
        <w:pStyle w:val="TtuloSemNumerao"/>
      </w:pPr>
    </w:p>
    <w:p w14:paraId="4089D80C" w14:textId="524A29FF" w:rsidR="00E20306" w:rsidRDefault="00800AF4" w:rsidP="004D2450">
      <w:pPr>
        <w:tabs>
          <w:tab w:val="left" w:pos="3682"/>
        </w:tabs>
        <w:ind w:left="3408"/>
        <w:jc w:val="center"/>
      </w:pPr>
      <w:r>
        <w:rPr>
          <w:rFonts w:cs="Arial"/>
          <w:szCs w:val="24"/>
        </w:rPr>
        <w:tab/>
        <w:t>(Luan Firmino de Paula Pereira da Silva)</w:t>
      </w:r>
    </w:p>
    <w:p w14:paraId="24D3ECEB" w14:textId="77777777" w:rsidR="00E20306" w:rsidRDefault="00E20306" w:rsidP="007A1C6A">
      <w:pPr>
        <w:pStyle w:val="TtuloSemNumerao"/>
      </w:pPr>
      <w:r>
        <w:lastRenderedPageBreak/>
        <w:t>aGRADECIMENTOS</w:t>
      </w:r>
    </w:p>
    <w:p w14:paraId="1021D445" w14:textId="77777777" w:rsidR="00E20306" w:rsidRDefault="00E20306" w:rsidP="007A1C6A">
      <w:pPr>
        <w:pStyle w:val="TtuloSemNumerao"/>
      </w:pPr>
    </w:p>
    <w:p w14:paraId="2D9CC158" w14:textId="77777777" w:rsidR="00E20306" w:rsidRDefault="00E20306" w:rsidP="007A1C6A">
      <w:pPr>
        <w:pStyle w:val="TtuloSemNumerao"/>
      </w:pPr>
    </w:p>
    <w:p w14:paraId="567153F2" w14:textId="77777777" w:rsidR="00E20306" w:rsidRDefault="00E20306" w:rsidP="007A1C6A">
      <w:pPr>
        <w:pStyle w:val="TtuloSemNumerao"/>
      </w:pPr>
    </w:p>
    <w:p w14:paraId="3D1A6B94" w14:textId="77777777" w:rsidR="00E20306" w:rsidRDefault="00E20306" w:rsidP="007A1C6A">
      <w:pPr>
        <w:pStyle w:val="TtuloSemNumerao"/>
      </w:pPr>
    </w:p>
    <w:p w14:paraId="78AD6519" w14:textId="0DB78536" w:rsidR="00E20306" w:rsidRDefault="00E20306" w:rsidP="007A1C6A">
      <w:pPr>
        <w:pStyle w:val="TtuloSemNumerao"/>
      </w:pPr>
    </w:p>
    <w:p w14:paraId="547E18CC" w14:textId="048A1C16" w:rsidR="009D755F" w:rsidRDefault="009D755F" w:rsidP="007A1C6A">
      <w:pPr>
        <w:pStyle w:val="TtuloSemNumerao"/>
      </w:pPr>
    </w:p>
    <w:p w14:paraId="41642087" w14:textId="3940BF26" w:rsidR="009D755F" w:rsidRDefault="009D755F" w:rsidP="007A1C6A">
      <w:pPr>
        <w:pStyle w:val="TtuloSemNumerao"/>
      </w:pPr>
    </w:p>
    <w:p w14:paraId="03F1E20F" w14:textId="717A1756" w:rsidR="009D755F" w:rsidRDefault="009D755F" w:rsidP="007A1C6A">
      <w:pPr>
        <w:pStyle w:val="TtuloSemNumerao"/>
      </w:pPr>
    </w:p>
    <w:p w14:paraId="73DE3FCA" w14:textId="30422AD6" w:rsidR="009D755F" w:rsidRDefault="009D755F" w:rsidP="007A1C6A">
      <w:pPr>
        <w:pStyle w:val="TtuloSemNumerao"/>
      </w:pPr>
    </w:p>
    <w:p w14:paraId="7572105B" w14:textId="33EA713D" w:rsidR="009D755F" w:rsidRDefault="009D755F" w:rsidP="007A1C6A">
      <w:pPr>
        <w:pStyle w:val="TtuloSemNumerao"/>
      </w:pPr>
    </w:p>
    <w:p w14:paraId="44070681" w14:textId="5C91586E" w:rsidR="009D755F" w:rsidRDefault="009D755F" w:rsidP="007A1C6A">
      <w:pPr>
        <w:pStyle w:val="TtuloSemNumerao"/>
      </w:pPr>
    </w:p>
    <w:p w14:paraId="4EFA5E6F" w14:textId="7605A66E" w:rsidR="009D755F" w:rsidRDefault="009D755F" w:rsidP="007A1C6A">
      <w:pPr>
        <w:pStyle w:val="TtuloSemNumerao"/>
      </w:pPr>
    </w:p>
    <w:p w14:paraId="31885F2E" w14:textId="77777777" w:rsidR="009D755F" w:rsidRDefault="009D755F" w:rsidP="007A1C6A">
      <w:pPr>
        <w:pStyle w:val="TtuloSemNumerao"/>
        <w:jc w:val="both"/>
      </w:pPr>
    </w:p>
    <w:p w14:paraId="33C5C722" w14:textId="457538D8" w:rsidR="00954C8B" w:rsidRDefault="00954C8B" w:rsidP="00AF178D"/>
    <w:p w14:paraId="3D1299F9" w14:textId="52753281" w:rsidR="00954C8B" w:rsidRDefault="00954C8B" w:rsidP="0068166D">
      <w:pPr>
        <w:ind w:left="3408"/>
      </w:pPr>
      <w:r>
        <w:t>A</w:t>
      </w:r>
      <w:r w:rsidR="0068166D">
        <w:t>gradeço a</w:t>
      </w:r>
      <w:r>
        <w:t xml:space="preserve"> Deus, fonte de amor e esperança</w:t>
      </w:r>
      <w:r w:rsidR="0068166D">
        <w:t xml:space="preserve"> que me inspira a ser melhor todos os dias</w:t>
      </w:r>
      <w:r>
        <w:t xml:space="preserve">. </w:t>
      </w:r>
      <w:r w:rsidR="0068166D">
        <w:t>Agradeço a cada gestor da Fatec Ourinhos, por aceitar meu filho presente na sala de aula</w:t>
      </w:r>
      <w:r w:rsidR="00043BF7">
        <w:t>s</w:t>
      </w:r>
      <w:r w:rsidR="0068166D">
        <w:t xml:space="preserve"> tão carinhosamente e me incentivar tanto em concluir este curso</w:t>
      </w:r>
      <w:r w:rsidR="00043BF7">
        <w:t>.</w:t>
      </w:r>
      <w:r w:rsidR="0068166D">
        <w:t xml:space="preserve"> </w:t>
      </w:r>
      <w:r w:rsidR="00043BF7">
        <w:t xml:space="preserve">Agradeço ainda a </w:t>
      </w:r>
      <w:r>
        <w:t xml:space="preserve">todos meus familiares </w:t>
      </w:r>
      <w:r w:rsidR="00043BF7">
        <w:t>que de alguma forma acrescent</w:t>
      </w:r>
      <w:r w:rsidR="008328CE">
        <w:t>aram</w:t>
      </w:r>
      <w:r w:rsidR="00043BF7">
        <w:t xml:space="preserve"> em minha vida </w:t>
      </w:r>
      <w:r>
        <w:t xml:space="preserve">e </w:t>
      </w:r>
      <w:r w:rsidR="00043BF7">
        <w:t xml:space="preserve">aos meus </w:t>
      </w:r>
      <w:r>
        <w:t>amigos que mantiveram ao meu lado</w:t>
      </w:r>
      <w:r w:rsidR="008328CE">
        <w:t xml:space="preserve"> alegrando meu caminho</w:t>
      </w:r>
      <w:r w:rsidR="00043BF7">
        <w:t>, em especial a Leticia Buzzinaro</w:t>
      </w:r>
      <w:r w:rsidR="008328CE">
        <w:t xml:space="preserve"> </w:t>
      </w:r>
      <w:r w:rsidR="003A3A29">
        <w:t xml:space="preserve">com quem dividi apartamento e aguentou firme todas os obstáculos e vitorias presentes nessa fase </w:t>
      </w:r>
      <w:r w:rsidR="008328CE">
        <w:t>e Leonardo Martin</w:t>
      </w:r>
      <w:r w:rsidR="003A3A29">
        <w:t>s, um irmão que Deus me presenteou</w:t>
      </w:r>
      <w:r w:rsidR="008328CE">
        <w:t>, que sabem o quão são especiais para mim e como os amo. Obrigada.</w:t>
      </w:r>
    </w:p>
    <w:p w14:paraId="2CD04353" w14:textId="77777777" w:rsidR="0068166D" w:rsidRDefault="0068166D" w:rsidP="0068166D">
      <w:pPr>
        <w:ind w:left="5112" w:firstLine="284"/>
      </w:pPr>
    </w:p>
    <w:p w14:paraId="28465494" w14:textId="47D0B583" w:rsidR="0068166D" w:rsidRDefault="0068166D" w:rsidP="0068166D">
      <w:pPr>
        <w:ind w:left="5112" w:firstLine="284"/>
      </w:pPr>
      <w:r>
        <w:t>(Ana Flávia de Moraes)</w:t>
      </w:r>
    </w:p>
    <w:p w14:paraId="2CB7ED23" w14:textId="539072A5" w:rsidR="00E20306" w:rsidRDefault="009D755F" w:rsidP="007A1C6A">
      <w:pPr>
        <w:pStyle w:val="TtuloSemNumerao"/>
      </w:pPr>
      <w:r>
        <w:lastRenderedPageBreak/>
        <w:t>AGRADECIMENTOS</w:t>
      </w:r>
    </w:p>
    <w:p w14:paraId="678AF9A8" w14:textId="59989A71" w:rsidR="009D755F" w:rsidRDefault="009D755F" w:rsidP="007A1C6A">
      <w:pPr>
        <w:pStyle w:val="TtuloSemNumerao"/>
      </w:pPr>
    </w:p>
    <w:p w14:paraId="4E69B6EB" w14:textId="4CB1CB26" w:rsidR="009D755F" w:rsidRDefault="009D755F" w:rsidP="007A1C6A">
      <w:pPr>
        <w:pStyle w:val="TtuloSemNumerao"/>
      </w:pPr>
    </w:p>
    <w:p w14:paraId="5BCB5402" w14:textId="2262BD73" w:rsidR="009D755F" w:rsidRDefault="009D755F" w:rsidP="007A1C6A">
      <w:pPr>
        <w:pStyle w:val="TtuloSemNumerao"/>
      </w:pPr>
    </w:p>
    <w:p w14:paraId="410AADC2" w14:textId="51B8C22B" w:rsidR="009D755F" w:rsidRDefault="009D755F" w:rsidP="007A1C6A">
      <w:pPr>
        <w:pStyle w:val="TtuloSemNumerao"/>
      </w:pPr>
    </w:p>
    <w:p w14:paraId="37FDCB88" w14:textId="1E75E711" w:rsidR="009D755F" w:rsidRDefault="009D755F" w:rsidP="007A1C6A">
      <w:pPr>
        <w:pStyle w:val="TtuloSemNumerao"/>
      </w:pPr>
    </w:p>
    <w:p w14:paraId="2C2E35AB" w14:textId="03CDA755" w:rsidR="009D755F" w:rsidRDefault="009D755F" w:rsidP="007A1C6A">
      <w:pPr>
        <w:pStyle w:val="TtuloSemNumerao"/>
      </w:pPr>
    </w:p>
    <w:p w14:paraId="039922ED" w14:textId="24DD96AC" w:rsidR="009D755F" w:rsidRDefault="009D755F" w:rsidP="007A1C6A">
      <w:pPr>
        <w:pStyle w:val="TtuloSemNumerao"/>
      </w:pPr>
    </w:p>
    <w:p w14:paraId="63E9FD47" w14:textId="22A680DC" w:rsidR="009D755F" w:rsidRDefault="009D755F" w:rsidP="007A1C6A">
      <w:pPr>
        <w:pStyle w:val="TtuloSemNumerao"/>
      </w:pPr>
    </w:p>
    <w:p w14:paraId="68AA3942" w14:textId="656381CD" w:rsidR="009D755F" w:rsidRDefault="009D755F" w:rsidP="007A1C6A">
      <w:pPr>
        <w:pStyle w:val="TtuloSemNumerao"/>
      </w:pPr>
    </w:p>
    <w:p w14:paraId="357773BC" w14:textId="429FBA1B" w:rsidR="009D755F" w:rsidRDefault="009D755F" w:rsidP="007A1C6A">
      <w:pPr>
        <w:pStyle w:val="TtuloSemNumerao"/>
      </w:pPr>
    </w:p>
    <w:p w14:paraId="04B36A3D" w14:textId="71FF6420" w:rsidR="009D755F" w:rsidRDefault="009D755F" w:rsidP="007A1C6A">
      <w:pPr>
        <w:pStyle w:val="TtuloSemNumerao"/>
      </w:pPr>
    </w:p>
    <w:p w14:paraId="6DB101C7" w14:textId="3A9E2DB3" w:rsidR="009D755F" w:rsidRDefault="009D755F" w:rsidP="007A1C6A">
      <w:pPr>
        <w:pStyle w:val="TtuloSemNumerao"/>
      </w:pPr>
    </w:p>
    <w:p w14:paraId="614BEFFC" w14:textId="39428D16" w:rsidR="009D755F" w:rsidRDefault="009D755F" w:rsidP="007A1C6A">
      <w:pPr>
        <w:pStyle w:val="TtuloSemNumerao"/>
      </w:pPr>
    </w:p>
    <w:p w14:paraId="492B461B" w14:textId="1C2D4DBB" w:rsidR="009D755F" w:rsidRDefault="009D755F" w:rsidP="007A1C6A">
      <w:pPr>
        <w:pStyle w:val="TtuloSemNumerao"/>
      </w:pPr>
    </w:p>
    <w:p w14:paraId="110BC332" w14:textId="0B4C1ADA" w:rsidR="009D755F" w:rsidRDefault="009D755F" w:rsidP="007A1C6A">
      <w:pPr>
        <w:pStyle w:val="TtuloSemNumerao"/>
      </w:pPr>
    </w:p>
    <w:p w14:paraId="01AECDD4" w14:textId="2A1AED12" w:rsidR="009D755F" w:rsidRDefault="009D755F" w:rsidP="007A1C6A">
      <w:pPr>
        <w:pStyle w:val="TtuloSemNumerao"/>
      </w:pPr>
    </w:p>
    <w:p w14:paraId="6605A813" w14:textId="020DDE43" w:rsidR="009D755F" w:rsidRDefault="009D755F" w:rsidP="007A1C6A">
      <w:pPr>
        <w:pStyle w:val="TtuloSemNumerao"/>
      </w:pPr>
    </w:p>
    <w:p w14:paraId="69145F65" w14:textId="4D9C823B" w:rsidR="009D755F" w:rsidRDefault="009D755F" w:rsidP="007A1C6A">
      <w:pPr>
        <w:pStyle w:val="TtuloSemNumerao"/>
      </w:pPr>
    </w:p>
    <w:p w14:paraId="083CE86E" w14:textId="23AD7305" w:rsidR="009D755F" w:rsidRDefault="009D755F" w:rsidP="007A1C6A">
      <w:pPr>
        <w:pStyle w:val="TtuloSemNumerao"/>
      </w:pPr>
    </w:p>
    <w:p w14:paraId="50223CFD" w14:textId="4C8A9C43" w:rsidR="009D755F" w:rsidRDefault="009D755F" w:rsidP="007A1C6A">
      <w:pPr>
        <w:pStyle w:val="TtuloSemNumerao"/>
      </w:pPr>
    </w:p>
    <w:p w14:paraId="055AB1B0" w14:textId="035F6750" w:rsidR="009D755F" w:rsidRDefault="009D755F" w:rsidP="007A1C6A">
      <w:pPr>
        <w:pStyle w:val="TtuloSemNumerao"/>
        <w:jc w:val="both"/>
      </w:pPr>
    </w:p>
    <w:p w14:paraId="350E190E" w14:textId="336C8A3A" w:rsidR="00985D21" w:rsidRDefault="00BE5EED" w:rsidP="00985D21">
      <w:pPr>
        <w:ind w:left="3408" w:firstLine="284"/>
      </w:pPr>
      <w:r w:rsidRPr="00BE5EED">
        <w:t>Agradeço a Deus, porque sem ele nada é possível e ao meu pai por me dar a oportunidade de estudar e ser alguém na vida. Aos meus amigos que estiverem ao meu lado em todo momento de estresse, e a todos os professores que puderam me auxiliar na conclusão desse trabalho.</w:t>
      </w:r>
      <w:r w:rsidR="009D755F">
        <w:tab/>
      </w:r>
    </w:p>
    <w:p w14:paraId="3399FB96" w14:textId="77777777" w:rsidR="00985D21" w:rsidRDefault="00985D21" w:rsidP="00985D21">
      <w:pPr>
        <w:ind w:left="3976" w:firstLine="284"/>
      </w:pPr>
    </w:p>
    <w:p w14:paraId="5E3B372B" w14:textId="6D50109B" w:rsidR="009D755F" w:rsidRDefault="009D755F" w:rsidP="00985D21">
      <w:pPr>
        <w:ind w:left="4260" w:firstLine="284"/>
      </w:pPr>
      <w:r>
        <w:t>(Gabriela da Silva Marques)</w:t>
      </w:r>
    </w:p>
    <w:p w14:paraId="0927C067" w14:textId="1F85B016" w:rsidR="009D755F" w:rsidRPr="007A1C6A" w:rsidRDefault="009D755F" w:rsidP="009D755F">
      <w:pPr>
        <w:ind w:left="3408"/>
        <w:rPr>
          <w:b/>
          <w:sz w:val="28"/>
        </w:rPr>
      </w:pPr>
      <w:r w:rsidRPr="007A1C6A">
        <w:rPr>
          <w:b/>
          <w:sz w:val="28"/>
        </w:rPr>
        <w:lastRenderedPageBreak/>
        <w:t>AGRADECIMENTOS</w:t>
      </w:r>
    </w:p>
    <w:p w14:paraId="7E0B0847" w14:textId="77777777" w:rsidR="009D755F" w:rsidRPr="00EA2DB8" w:rsidRDefault="009D755F" w:rsidP="007A1C6A">
      <w:pPr>
        <w:pStyle w:val="TtuloSemNumerao"/>
      </w:pPr>
    </w:p>
    <w:p w14:paraId="593F6AEA" w14:textId="77777777" w:rsidR="00E20306" w:rsidRDefault="00E20306" w:rsidP="007A1C6A">
      <w:pPr>
        <w:pStyle w:val="TtuloSemNumerao"/>
      </w:pPr>
    </w:p>
    <w:p w14:paraId="1188DC14" w14:textId="77777777" w:rsidR="00E20306" w:rsidRDefault="00E20306" w:rsidP="007A1C6A">
      <w:pPr>
        <w:pStyle w:val="TtuloSemNumerao"/>
      </w:pPr>
    </w:p>
    <w:p w14:paraId="36CDB4D6" w14:textId="77777777" w:rsidR="00E20306" w:rsidRDefault="00E20306" w:rsidP="007A1C6A">
      <w:pPr>
        <w:pStyle w:val="TtuloSemNumerao"/>
      </w:pPr>
    </w:p>
    <w:p w14:paraId="536FBED2" w14:textId="77777777" w:rsidR="00E20306" w:rsidRDefault="00E20306" w:rsidP="007A1C6A">
      <w:pPr>
        <w:pStyle w:val="TtuloSemNumerao"/>
      </w:pPr>
    </w:p>
    <w:p w14:paraId="55A115E5" w14:textId="77777777" w:rsidR="00E20306" w:rsidRDefault="00E20306" w:rsidP="007A1C6A">
      <w:pPr>
        <w:pStyle w:val="TtuloSemNumerao"/>
      </w:pPr>
    </w:p>
    <w:p w14:paraId="521F42EA" w14:textId="77777777" w:rsidR="00E20306" w:rsidRDefault="00E20306" w:rsidP="007A1C6A">
      <w:pPr>
        <w:pStyle w:val="TtuloSemNumerao"/>
      </w:pPr>
    </w:p>
    <w:p w14:paraId="68256181" w14:textId="77777777" w:rsidR="00E20306" w:rsidRDefault="00E20306" w:rsidP="007A1C6A">
      <w:pPr>
        <w:pStyle w:val="TtuloSemNumerao"/>
      </w:pPr>
    </w:p>
    <w:p w14:paraId="7F038C1D" w14:textId="063DEAB7" w:rsidR="00E20306" w:rsidRDefault="00E20306" w:rsidP="007A1C6A">
      <w:pPr>
        <w:pStyle w:val="TtuloSemNumerao"/>
      </w:pPr>
    </w:p>
    <w:p w14:paraId="106222A2" w14:textId="1FD76484" w:rsidR="008077F2" w:rsidRDefault="008077F2" w:rsidP="007A1C6A">
      <w:pPr>
        <w:pStyle w:val="TtuloSemNumerao"/>
      </w:pPr>
    </w:p>
    <w:p w14:paraId="2537D041" w14:textId="693D1F35" w:rsidR="008077F2" w:rsidRDefault="008077F2" w:rsidP="007A1C6A">
      <w:pPr>
        <w:pStyle w:val="TtuloSemNumerao"/>
      </w:pPr>
    </w:p>
    <w:p w14:paraId="68E32D09" w14:textId="6E43AAFA" w:rsidR="008077F2" w:rsidRDefault="008077F2" w:rsidP="007A1C6A">
      <w:pPr>
        <w:pStyle w:val="TtuloSemNumerao"/>
      </w:pPr>
    </w:p>
    <w:p w14:paraId="35032A90" w14:textId="5584A5F6" w:rsidR="008077F2" w:rsidRDefault="008077F2" w:rsidP="007A1C6A">
      <w:pPr>
        <w:pStyle w:val="TtuloSemNumerao"/>
      </w:pPr>
    </w:p>
    <w:p w14:paraId="5CDFAB6D" w14:textId="0BC0655E" w:rsidR="008077F2" w:rsidRDefault="008077F2" w:rsidP="007A1C6A">
      <w:pPr>
        <w:pStyle w:val="TtuloSemNumerao"/>
      </w:pPr>
    </w:p>
    <w:p w14:paraId="6EFD88C8" w14:textId="0F75655C" w:rsidR="008077F2" w:rsidRDefault="008077F2" w:rsidP="007A1C6A">
      <w:pPr>
        <w:pStyle w:val="TtuloSemNumerao"/>
      </w:pPr>
    </w:p>
    <w:p w14:paraId="25BE21E9" w14:textId="0A27B6EC" w:rsidR="008077F2" w:rsidRDefault="008077F2" w:rsidP="007A1C6A">
      <w:pPr>
        <w:pStyle w:val="TtuloSemNumerao"/>
      </w:pPr>
    </w:p>
    <w:p w14:paraId="30A135F4" w14:textId="339FB0A7" w:rsidR="008077F2" w:rsidRDefault="008077F2" w:rsidP="007A1C6A">
      <w:pPr>
        <w:pStyle w:val="TtuloSemNumerao"/>
      </w:pPr>
    </w:p>
    <w:p w14:paraId="1048B66F" w14:textId="508B89E7" w:rsidR="008077F2" w:rsidRDefault="008077F2" w:rsidP="007A1C6A">
      <w:pPr>
        <w:pStyle w:val="TtuloSemNumerao"/>
      </w:pPr>
    </w:p>
    <w:p w14:paraId="14364AFF" w14:textId="01E7D795" w:rsidR="008077F2" w:rsidRDefault="008077F2" w:rsidP="007A1C6A">
      <w:pPr>
        <w:pStyle w:val="TtuloSemNumerao"/>
      </w:pPr>
    </w:p>
    <w:p w14:paraId="39D436D7" w14:textId="1D48A468" w:rsidR="008077F2" w:rsidRDefault="008077F2" w:rsidP="007A1C6A">
      <w:pPr>
        <w:pStyle w:val="TtuloSemNumerao"/>
      </w:pPr>
    </w:p>
    <w:p w14:paraId="33B3379D" w14:textId="77777777" w:rsidR="00E20306" w:rsidRDefault="00E20306" w:rsidP="007A1C6A">
      <w:pPr>
        <w:pStyle w:val="TtuloSemNumerao"/>
        <w:jc w:val="both"/>
      </w:pPr>
    </w:p>
    <w:p w14:paraId="279308AA" w14:textId="5D593A06" w:rsidR="008077F2" w:rsidRDefault="008077F2" w:rsidP="008077F2">
      <w:pPr>
        <w:ind w:left="3408"/>
      </w:pPr>
      <w:r>
        <w:t>Agradeço primeiramente а Deus que permitiu que tudo isso acontecesse, ao longo de minha vida, е não somente nestes anos como universitário. A faculdade Fatec Ourinhos, pela oportunidade de fazer о curso. A todos que, direta ou indiretamente fizeram parte da minha formação, о meu muito obrigado.</w:t>
      </w:r>
    </w:p>
    <w:p w14:paraId="47D9B692" w14:textId="77777777" w:rsidR="008077F2" w:rsidRDefault="008077F2" w:rsidP="008077F2">
      <w:pPr>
        <w:tabs>
          <w:tab w:val="left" w:pos="3682"/>
        </w:tabs>
        <w:ind w:left="3408"/>
        <w:jc w:val="center"/>
      </w:pPr>
      <w:r>
        <w:rPr>
          <w:rFonts w:cs="Arial"/>
          <w:szCs w:val="24"/>
        </w:rPr>
        <w:tab/>
        <w:t>(Luan Firmino de Paula Pereira da Silva)</w:t>
      </w:r>
    </w:p>
    <w:p w14:paraId="4F6DF316" w14:textId="6A660935" w:rsidR="00745759" w:rsidRDefault="00745759" w:rsidP="007A1C6A">
      <w:pPr>
        <w:pStyle w:val="TtuloSemNumerao"/>
      </w:pPr>
      <w:commentRangeStart w:id="0"/>
      <w:r>
        <w:lastRenderedPageBreak/>
        <w:t>Resumo</w:t>
      </w:r>
      <w:commentRangeEnd w:id="0"/>
      <w:r>
        <w:rPr>
          <w:rStyle w:val="Refdecomentrio"/>
          <w:b w:val="0"/>
          <w:caps w:val="0"/>
        </w:rPr>
        <w:commentReference w:id="0"/>
      </w:r>
    </w:p>
    <w:p w14:paraId="677C1902" w14:textId="77777777" w:rsidR="003411D9" w:rsidRPr="006813D4" w:rsidRDefault="003411D9" w:rsidP="007A1C6A">
      <w:pPr>
        <w:pStyle w:val="TtuloSemNumerao"/>
      </w:pPr>
    </w:p>
    <w:p w14:paraId="5BBFD125" w14:textId="4E4DFB5A" w:rsidR="00984DF4" w:rsidRDefault="003411D9" w:rsidP="00984DF4">
      <w:pPr>
        <w:rPr>
          <w:rFonts w:cs="Arial"/>
          <w:szCs w:val="24"/>
        </w:rPr>
      </w:pPr>
      <w:r>
        <w:rPr>
          <w:rFonts w:cs="Arial"/>
          <w:szCs w:val="24"/>
        </w:rPr>
        <w:t>Este trabalho tem como objetivo desenvolv</w:t>
      </w:r>
      <w:r w:rsidR="00984DF4">
        <w:rPr>
          <w:rFonts w:cs="Arial"/>
          <w:szCs w:val="24"/>
        </w:rPr>
        <w:t xml:space="preserve">imento de um sistema </w:t>
      </w:r>
      <w:r w:rsidR="00984DF4" w:rsidRPr="00984DF4">
        <w:rPr>
          <w:rFonts w:cs="Arial"/>
          <w:i/>
          <w:szCs w:val="24"/>
        </w:rPr>
        <w:t>web</w:t>
      </w:r>
      <w:r w:rsidR="00984DF4">
        <w:rPr>
          <w:rFonts w:cs="Arial"/>
          <w:i/>
          <w:szCs w:val="24"/>
        </w:rPr>
        <w:t xml:space="preserve">, </w:t>
      </w:r>
      <w:r w:rsidR="00984DF4">
        <w:rPr>
          <w:rFonts w:cs="Arial"/>
          <w:szCs w:val="24"/>
        </w:rPr>
        <w:t xml:space="preserve">destinado ao gerenciamento de Trabalhos de Conclusão de Curso, para a Faculdade de Tecnologia de Ourinhos. O desenvolvimento do sistema aqui descrito, </w:t>
      </w:r>
      <w:r>
        <w:rPr>
          <w:rFonts w:cs="Arial"/>
          <w:szCs w:val="24"/>
        </w:rPr>
        <w:t>visa a oportunidade para pequenos comércios</w:t>
      </w:r>
      <w:r w:rsidR="00984DF4">
        <w:rPr>
          <w:rFonts w:cs="Arial"/>
          <w:szCs w:val="24"/>
        </w:rPr>
        <w:t xml:space="preserve"> </w:t>
      </w:r>
      <w:r w:rsidR="0049613B">
        <w:rPr>
          <w:rFonts w:cs="Arial"/>
          <w:szCs w:val="24"/>
        </w:rPr>
        <w:t xml:space="preserve">expandir seu negócio usando a tecnologia como uma aliada, pensando sempre na melhoria, o </w:t>
      </w:r>
      <w:r w:rsidR="0049613B" w:rsidRPr="0049613B">
        <w:rPr>
          <w:rFonts w:cs="Arial"/>
          <w:i/>
          <w:szCs w:val="24"/>
        </w:rPr>
        <w:t>software</w:t>
      </w:r>
      <w:r w:rsidR="0049613B">
        <w:rPr>
          <w:rFonts w:cs="Arial"/>
          <w:szCs w:val="24"/>
        </w:rPr>
        <w:t xml:space="preserve"> de consulta de produtos via </w:t>
      </w:r>
      <w:r w:rsidR="0049613B" w:rsidRPr="003411D9">
        <w:rPr>
          <w:rFonts w:cs="Arial"/>
          <w:i/>
          <w:szCs w:val="24"/>
        </w:rPr>
        <w:t>web</w:t>
      </w:r>
      <w:r w:rsidR="0049613B">
        <w:rPr>
          <w:rFonts w:cs="Arial"/>
          <w:szCs w:val="24"/>
        </w:rPr>
        <w:t xml:space="preserve"> para pequenos comércios tem como objetivo ajudar seus clientes</w:t>
      </w:r>
      <w:r w:rsidR="00984DF4">
        <w:rPr>
          <w:rFonts w:cs="Arial"/>
          <w:szCs w:val="24"/>
        </w:rPr>
        <w:t xml:space="preserve">, </w:t>
      </w:r>
      <w:r>
        <w:rPr>
          <w:rFonts w:cs="Arial"/>
          <w:szCs w:val="24"/>
        </w:rPr>
        <w:t>disponibiliza</w:t>
      </w:r>
      <w:r w:rsidR="00984DF4">
        <w:rPr>
          <w:rFonts w:cs="Arial"/>
          <w:szCs w:val="24"/>
        </w:rPr>
        <w:t>ndo</w:t>
      </w:r>
      <w:r>
        <w:rPr>
          <w:rFonts w:cs="Arial"/>
          <w:szCs w:val="24"/>
        </w:rPr>
        <w:t xml:space="preserve"> a consulta d</w:t>
      </w:r>
      <w:r w:rsidR="0049613B">
        <w:rPr>
          <w:rFonts w:cs="Arial"/>
          <w:szCs w:val="24"/>
        </w:rPr>
        <w:t>o</w:t>
      </w:r>
      <w:r>
        <w:rPr>
          <w:rFonts w:cs="Arial"/>
          <w:szCs w:val="24"/>
        </w:rPr>
        <w:t xml:space="preserve"> preços dos produtos, notifica</w:t>
      </w:r>
      <w:r w:rsidR="00984DF4">
        <w:rPr>
          <w:rFonts w:cs="Arial"/>
          <w:szCs w:val="24"/>
        </w:rPr>
        <w:t>ndo</w:t>
      </w:r>
      <w:r>
        <w:rPr>
          <w:rFonts w:cs="Arial"/>
          <w:szCs w:val="24"/>
        </w:rPr>
        <w:t xml:space="preserve"> as promoções </w:t>
      </w:r>
      <w:r w:rsidR="0049613B">
        <w:rPr>
          <w:rFonts w:cs="Arial"/>
          <w:szCs w:val="24"/>
        </w:rPr>
        <w:t xml:space="preserve">diariamente </w:t>
      </w:r>
      <w:r>
        <w:rPr>
          <w:rFonts w:cs="Arial"/>
          <w:szCs w:val="24"/>
        </w:rPr>
        <w:t>e indica</w:t>
      </w:r>
      <w:r w:rsidR="00984DF4">
        <w:rPr>
          <w:rFonts w:cs="Arial"/>
          <w:szCs w:val="24"/>
        </w:rPr>
        <w:t>ndo a</w:t>
      </w:r>
      <w:r>
        <w:rPr>
          <w:rFonts w:cs="Arial"/>
          <w:szCs w:val="24"/>
        </w:rPr>
        <w:t xml:space="preserve"> localização do comércio mais próximo da localização</w:t>
      </w:r>
      <w:r w:rsidR="0049613B">
        <w:rPr>
          <w:rFonts w:cs="Arial"/>
          <w:szCs w:val="24"/>
        </w:rPr>
        <w:t xml:space="preserve"> atual do consumidor</w:t>
      </w:r>
      <w:r>
        <w:rPr>
          <w:rFonts w:cs="Arial"/>
          <w:szCs w:val="24"/>
        </w:rPr>
        <w:t xml:space="preserve">. </w:t>
      </w:r>
      <w:r w:rsidR="0049613B">
        <w:rPr>
          <w:rFonts w:cs="Arial"/>
          <w:szCs w:val="24"/>
        </w:rPr>
        <w:t>Com isso, o cliente</w:t>
      </w:r>
      <w:r>
        <w:rPr>
          <w:rFonts w:cs="Arial"/>
          <w:szCs w:val="24"/>
        </w:rPr>
        <w:t xml:space="preserve"> conhecerá estabelecimentos diferentes, com uma grande diversidade de preços</w:t>
      </w:r>
      <w:r w:rsidR="00984DF4">
        <w:rPr>
          <w:rFonts w:cs="Arial"/>
          <w:szCs w:val="24"/>
        </w:rPr>
        <w:t xml:space="preserve">, </w:t>
      </w:r>
      <w:r>
        <w:rPr>
          <w:rFonts w:cs="Arial"/>
          <w:szCs w:val="24"/>
        </w:rPr>
        <w:t>pode</w:t>
      </w:r>
      <w:r w:rsidR="00984DF4">
        <w:rPr>
          <w:rFonts w:cs="Arial"/>
          <w:szCs w:val="24"/>
        </w:rPr>
        <w:t>ndo</w:t>
      </w:r>
      <w:r>
        <w:rPr>
          <w:rFonts w:cs="Arial"/>
          <w:szCs w:val="24"/>
        </w:rPr>
        <w:t xml:space="preserve"> estar se </w:t>
      </w:r>
      <w:r w:rsidR="002F5996">
        <w:rPr>
          <w:rFonts w:cs="Arial"/>
          <w:szCs w:val="24"/>
        </w:rPr>
        <w:t xml:space="preserve">deslocando </w:t>
      </w:r>
      <w:r>
        <w:rPr>
          <w:rFonts w:cs="Arial"/>
          <w:szCs w:val="24"/>
        </w:rPr>
        <w:t xml:space="preserve">até o estabelecimento mais próximo através da localização apresentada pelo </w:t>
      </w:r>
      <w:r w:rsidRPr="003411D9">
        <w:rPr>
          <w:rFonts w:cs="Arial"/>
          <w:i/>
          <w:szCs w:val="24"/>
        </w:rPr>
        <w:t>website</w:t>
      </w:r>
      <w:r>
        <w:rPr>
          <w:rFonts w:cs="Arial"/>
          <w:szCs w:val="24"/>
        </w:rPr>
        <w:t xml:space="preserve">. Para o desenvolvimento desse </w:t>
      </w:r>
      <w:r w:rsidRPr="003411D9">
        <w:rPr>
          <w:rFonts w:cs="Arial"/>
          <w:i/>
          <w:szCs w:val="24"/>
        </w:rPr>
        <w:t>software</w:t>
      </w:r>
      <w:r>
        <w:rPr>
          <w:rFonts w:cs="Arial"/>
          <w:szCs w:val="24"/>
        </w:rPr>
        <w:t xml:space="preserve"> foram utilizadas as linguagens HTML5, PHP7 e </w:t>
      </w:r>
      <w:r w:rsidRPr="003411D9">
        <w:rPr>
          <w:rFonts w:cs="Arial"/>
          <w:i/>
          <w:szCs w:val="24"/>
        </w:rPr>
        <w:t>JavaScript</w:t>
      </w:r>
      <w:r>
        <w:rPr>
          <w:rFonts w:cs="Arial"/>
          <w:szCs w:val="24"/>
        </w:rPr>
        <w:t xml:space="preserve"> e como auxilio foi utilizado o </w:t>
      </w:r>
      <w:r w:rsidRPr="003411D9">
        <w:rPr>
          <w:rFonts w:cs="Arial"/>
          <w:i/>
          <w:szCs w:val="24"/>
        </w:rPr>
        <w:t>PHPStorm</w:t>
      </w:r>
      <w:r>
        <w:rPr>
          <w:rFonts w:cs="Arial"/>
          <w:szCs w:val="24"/>
        </w:rPr>
        <w:t xml:space="preserve">. Concluindo que o </w:t>
      </w:r>
      <w:r w:rsidRPr="003411D9">
        <w:rPr>
          <w:rFonts w:cs="Arial"/>
          <w:i/>
          <w:szCs w:val="24"/>
        </w:rPr>
        <w:t>software</w:t>
      </w:r>
      <w:r>
        <w:rPr>
          <w:rFonts w:cs="Arial"/>
          <w:szCs w:val="24"/>
        </w:rPr>
        <w:t xml:space="preserve"> foi desenvolvido com a intenção de facilitar a relação e comunicação entre comerciantes e consumidores de pequenos comércios</w:t>
      </w:r>
      <w:r w:rsidR="00984DF4">
        <w:rPr>
          <w:rFonts w:cs="Arial"/>
          <w:szCs w:val="24"/>
        </w:rPr>
        <w:t>.</w:t>
      </w:r>
    </w:p>
    <w:p w14:paraId="5387CD17" w14:textId="7E870E9A" w:rsidR="003411D9" w:rsidRDefault="00984DF4" w:rsidP="00984DF4">
      <w:pPr>
        <w:rPr>
          <w:rFonts w:cs="Arial"/>
          <w:szCs w:val="24"/>
        </w:rPr>
      </w:pPr>
      <w:r>
        <w:rPr>
          <w:rFonts w:cs="Arial"/>
          <w:szCs w:val="24"/>
        </w:rPr>
        <w:t xml:space="preserve">Por fim, todos dos </w:t>
      </w:r>
      <w:r w:rsidR="0049613B">
        <w:rPr>
          <w:rFonts w:cs="Arial"/>
          <w:szCs w:val="24"/>
        </w:rPr>
        <w:t xml:space="preserve">objetivos estabelecidos inicialmente foram cumpridos, visto que o sistema foi desenvolvido e possui todas as funcionalidades essenciais, podendo ser usado pelo consumidor e pelo comerciante no seu pequeno comercio. </w:t>
      </w:r>
    </w:p>
    <w:p w14:paraId="45D26E80" w14:textId="43314098" w:rsidR="007C52FA" w:rsidRPr="008200E5" w:rsidRDefault="007C52FA" w:rsidP="007C52FA">
      <w:pPr>
        <w:rPr>
          <w:rFonts w:cs="Arial"/>
        </w:rPr>
      </w:pPr>
    </w:p>
    <w:p w14:paraId="34E60D7A" w14:textId="56631A09" w:rsidR="007C52FA" w:rsidRPr="007C77F8" w:rsidRDefault="007C52FA" w:rsidP="007C52FA">
      <w:pPr>
        <w:rPr>
          <w:u w:val="single"/>
        </w:rPr>
      </w:pPr>
      <w:r w:rsidRPr="007C52FA">
        <w:rPr>
          <w:b/>
        </w:rPr>
        <w:t>Palavras – Chave:</w:t>
      </w:r>
      <w:r>
        <w:t xml:space="preserve"> </w:t>
      </w:r>
      <w:r w:rsidR="003411D9">
        <w:rPr>
          <w:rFonts w:cs="Arial"/>
          <w:i/>
          <w:szCs w:val="24"/>
        </w:rPr>
        <w:t>software</w:t>
      </w:r>
      <w:r w:rsidR="003411D9">
        <w:rPr>
          <w:rFonts w:cs="Arial"/>
          <w:szCs w:val="24"/>
        </w:rPr>
        <w:t xml:space="preserve">, pequenos comércios, tecnologia, </w:t>
      </w:r>
      <w:r w:rsidR="003411D9">
        <w:rPr>
          <w:rFonts w:cs="Arial"/>
          <w:i/>
          <w:szCs w:val="24"/>
        </w:rPr>
        <w:t>website</w:t>
      </w:r>
      <w:r w:rsidR="003411D9">
        <w:rPr>
          <w:rFonts w:cs="Arial"/>
          <w:szCs w:val="24"/>
        </w:rPr>
        <w:t>.</w:t>
      </w:r>
    </w:p>
    <w:p w14:paraId="789FC726" w14:textId="77777777" w:rsidR="00745759" w:rsidRDefault="00745759" w:rsidP="007A1C6A">
      <w:pPr>
        <w:pStyle w:val="TtuloSemNumerao"/>
      </w:pPr>
    </w:p>
    <w:p w14:paraId="24A80819" w14:textId="77777777" w:rsidR="00745759" w:rsidRDefault="00745759" w:rsidP="007A1C6A">
      <w:pPr>
        <w:pStyle w:val="TtuloSemNumerao"/>
      </w:pPr>
    </w:p>
    <w:p w14:paraId="5D4B7455" w14:textId="77777777" w:rsidR="00745759" w:rsidRDefault="00745759" w:rsidP="007A1C6A">
      <w:pPr>
        <w:pStyle w:val="TtuloSemNumerao"/>
      </w:pPr>
    </w:p>
    <w:p w14:paraId="32BAC522" w14:textId="77777777" w:rsidR="00745759" w:rsidRDefault="00745759" w:rsidP="007A1C6A">
      <w:pPr>
        <w:pStyle w:val="TtuloSemNumerao"/>
      </w:pPr>
    </w:p>
    <w:p w14:paraId="4229848A" w14:textId="77777777" w:rsidR="00745759" w:rsidRDefault="00745759" w:rsidP="007A1C6A">
      <w:pPr>
        <w:pStyle w:val="TtuloSemNumerao"/>
      </w:pPr>
    </w:p>
    <w:p w14:paraId="4DCE7E25" w14:textId="77777777" w:rsidR="00745759" w:rsidRDefault="00745759" w:rsidP="007A1C6A">
      <w:pPr>
        <w:pStyle w:val="TtuloSemNumerao"/>
      </w:pPr>
    </w:p>
    <w:p w14:paraId="05CA2D62" w14:textId="77777777" w:rsidR="00745759" w:rsidRDefault="00745759" w:rsidP="007A1C6A">
      <w:pPr>
        <w:pStyle w:val="TtuloSemNumerao"/>
      </w:pPr>
    </w:p>
    <w:p w14:paraId="383BB735" w14:textId="77777777" w:rsidR="00745759" w:rsidRDefault="00745759" w:rsidP="007A1C6A">
      <w:pPr>
        <w:pStyle w:val="TtuloSemNumerao"/>
      </w:pPr>
    </w:p>
    <w:p w14:paraId="728FE984" w14:textId="77777777" w:rsidR="003411D9" w:rsidRDefault="003411D9" w:rsidP="007A1C6A">
      <w:pPr>
        <w:pStyle w:val="TtuloSemNumerao"/>
        <w:jc w:val="both"/>
      </w:pPr>
    </w:p>
    <w:p w14:paraId="380F8FA6" w14:textId="77777777" w:rsidR="00E37071" w:rsidRPr="004171A9" w:rsidRDefault="00E37071" w:rsidP="007A1C6A">
      <w:pPr>
        <w:pStyle w:val="TtuloSemNumerao"/>
      </w:pPr>
      <w:r w:rsidRPr="004171A9">
        <w:lastRenderedPageBreak/>
        <w:t>abstract</w:t>
      </w:r>
    </w:p>
    <w:p w14:paraId="40B4D291" w14:textId="5AEE45FD" w:rsidR="00E37071" w:rsidRDefault="00E37071" w:rsidP="00E370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i/>
          <w:color w:val="212121"/>
          <w:szCs w:val="24"/>
          <w:lang w:eastAsia="pt-BR"/>
        </w:rPr>
      </w:pPr>
    </w:p>
    <w:p w14:paraId="32715B23" w14:textId="27FC62A8" w:rsidR="002F5996" w:rsidRPr="002F5996" w:rsidRDefault="002F5996" w:rsidP="009D6201">
      <w:pPr>
        <w:pStyle w:val="Pr-formataoHTML"/>
        <w:shd w:val="clear" w:color="auto" w:fill="FFFFFF"/>
        <w:spacing w:line="360" w:lineRule="auto"/>
        <w:jc w:val="both"/>
        <w:rPr>
          <w:rFonts w:ascii="Arial" w:hAnsi="Arial" w:cs="Arial"/>
          <w:color w:val="212121"/>
          <w:sz w:val="24"/>
          <w:szCs w:val="24"/>
        </w:rPr>
      </w:pPr>
      <w:r w:rsidRPr="002F5996">
        <w:rPr>
          <w:rFonts w:ascii="Arial" w:hAnsi="Arial" w:cs="Arial"/>
          <w:color w:val="212121"/>
          <w:sz w:val="24"/>
          <w:lang w:val="en"/>
        </w:rPr>
        <w:t>This work has as objective the development of a web system, destined to the management of Works of Conclusion of Course, for the Faculty of Technology of Ourinhos. The development of the system described here, aims at an opportunity for small customers to expand their business using technology as an ally, always thinking of improving, web-based product consulting software for small customers with the goal of making customers cheaper, make available a query the prices of the products, notifying the daily promotions and pointing out an offer closer to the current location of the consumer</w:t>
      </w:r>
      <w:r w:rsidRPr="002F5996">
        <w:rPr>
          <w:rFonts w:ascii="Arial" w:hAnsi="Arial" w:cs="Arial"/>
          <w:color w:val="212121"/>
          <w:sz w:val="24"/>
          <w:szCs w:val="24"/>
          <w:lang w:val="en"/>
        </w:rPr>
        <w:t>. With this, the customer will know different establishments, with a great diversity of prices, being able to be moving to the nearest establishment through the location presented by the website</w:t>
      </w:r>
      <w:r w:rsidR="009D6201">
        <w:rPr>
          <w:rFonts w:ascii="Arial" w:hAnsi="Arial" w:cs="Arial"/>
          <w:color w:val="212121"/>
          <w:sz w:val="24"/>
          <w:szCs w:val="24"/>
          <w:lang w:val="en"/>
        </w:rPr>
        <w:t xml:space="preserve">. </w:t>
      </w:r>
      <w:r w:rsidRPr="002F5996">
        <w:rPr>
          <w:rFonts w:ascii="Arial" w:hAnsi="Arial" w:cs="Arial"/>
          <w:color w:val="212121"/>
          <w:sz w:val="24"/>
          <w:szCs w:val="24"/>
          <w:lang w:val="en"/>
        </w:rPr>
        <w:t>For the development of this software</w:t>
      </w:r>
      <w:r w:rsidRPr="002F5996">
        <w:rPr>
          <w:rFonts w:ascii="Arial" w:hAnsi="Arial" w:cs="Arial"/>
          <w:color w:val="212121"/>
          <w:sz w:val="24"/>
          <w:lang w:val="en"/>
        </w:rPr>
        <w:t xml:space="preserve"> were used as HTML5, PHP7 and JavaScript languages ​​and as an aid to the use of PHPStorm. Concluding that the software was developed with the aim of facilitating communication between consumers and consumers of small businesses.</w:t>
      </w:r>
    </w:p>
    <w:p w14:paraId="747D423A" w14:textId="503B205B" w:rsidR="002F5996" w:rsidRPr="002F5996" w:rsidRDefault="002F5996" w:rsidP="002F59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color w:val="212121"/>
          <w:szCs w:val="20"/>
          <w:lang w:eastAsia="pt-BR"/>
        </w:rPr>
      </w:pPr>
      <w:r w:rsidRPr="002F5996">
        <w:rPr>
          <w:rFonts w:eastAsia="Times New Roman" w:cs="Arial"/>
          <w:color w:val="212121"/>
          <w:szCs w:val="20"/>
          <w:lang w:val="en" w:eastAsia="pt-BR"/>
        </w:rPr>
        <w:t>Finally, all the objectives were consistent, they were fulfilled, since the system was developed, and it has all the essential functionalities, being able to be used by the consumer and by the trade not its small commerce.</w:t>
      </w:r>
    </w:p>
    <w:p w14:paraId="4094DBED" w14:textId="3094B1F9" w:rsidR="00F251F0" w:rsidRDefault="00F251F0" w:rsidP="00F251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color w:val="212121"/>
          <w:szCs w:val="24"/>
          <w:lang w:val="en" w:eastAsia="pt-BR"/>
        </w:rPr>
      </w:pPr>
    </w:p>
    <w:p w14:paraId="61BA9F4C" w14:textId="4A94913E" w:rsidR="00F251F0" w:rsidRDefault="00E37071" w:rsidP="00F251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color w:val="212121"/>
          <w:szCs w:val="24"/>
          <w:lang w:val="en-US" w:eastAsia="pt-BR"/>
        </w:rPr>
      </w:pPr>
      <w:r w:rsidRPr="00EC0D34">
        <w:rPr>
          <w:rFonts w:cs="Arial"/>
          <w:b/>
          <w:color w:val="212121"/>
          <w:szCs w:val="24"/>
        </w:rPr>
        <w:t>Keywords:</w:t>
      </w:r>
      <w:r w:rsidRPr="00EC0D34">
        <w:rPr>
          <w:rFonts w:cs="Arial"/>
          <w:i/>
          <w:color w:val="212121"/>
          <w:szCs w:val="24"/>
        </w:rPr>
        <w:t xml:space="preserve"> </w:t>
      </w:r>
      <w:r w:rsidR="00F251F0">
        <w:rPr>
          <w:rFonts w:eastAsia="Times New Roman" w:cs="Arial"/>
          <w:color w:val="212121"/>
          <w:szCs w:val="24"/>
          <w:lang w:val="en" w:eastAsia="pt-BR"/>
        </w:rPr>
        <w:t>software, small trades, technology, website.</w:t>
      </w:r>
    </w:p>
    <w:p w14:paraId="4F7E0219" w14:textId="77777777" w:rsidR="00F251F0" w:rsidRPr="00F251F0" w:rsidRDefault="00F251F0" w:rsidP="00F251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color w:val="212121"/>
          <w:szCs w:val="24"/>
          <w:lang w:eastAsia="pt-BR"/>
        </w:rPr>
      </w:pPr>
    </w:p>
    <w:p w14:paraId="73FECFFA" w14:textId="01DCCA93" w:rsidR="00E37071" w:rsidRPr="00EC0D34" w:rsidRDefault="00E37071" w:rsidP="00E37071">
      <w:pPr>
        <w:pStyle w:val="Pr-formataoHTML"/>
        <w:shd w:val="clear" w:color="auto" w:fill="FFFFFF"/>
        <w:rPr>
          <w:rFonts w:ascii="Arial" w:hAnsi="Arial" w:cs="Arial"/>
          <w:i/>
          <w:color w:val="212121"/>
          <w:sz w:val="24"/>
          <w:szCs w:val="24"/>
        </w:rPr>
      </w:pPr>
    </w:p>
    <w:p w14:paraId="0ECD628C" w14:textId="587CE4C5" w:rsidR="00745759" w:rsidRDefault="00745759" w:rsidP="007A1C6A">
      <w:pPr>
        <w:pStyle w:val="TtuloSemNumerao"/>
        <w:rPr>
          <w:lang w:eastAsia="pt-BR"/>
        </w:rPr>
      </w:pPr>
    </w:p>
    <w:p w14:paraId="4A612C70" w14:textId="1D59F1C9" w:rsidR="000C0896" w:rsidRDefault="000C0896" w:rsidP="007A1C6A">
      <w:pPr>
        <w:pStyle w:val="TtuloSemNumerao"/>
      </w:pPr>
    </w:p>
    <w:p w14:paraId="1E9D6AE3" w14:textId="181A4927" w:rsidR="000C0896" w:rsidRDefault="000C0896" w:rsidP="007A1C6A">
      <w:pPr>
        <w:pStyle w:val="TtuloSemNumerao"/>
      </w:pPr>
    </w:p>
    <w:p w14:paraId="437529F8" w14:textId="00D7EFE8" w:rsidR="000C0896" w:rsidRDefault="000C0896" w:rsidP="007A1C6A">
      <w:pPr>
        <w:pStyle w:val="TtuloSemNumerao"/>
      </w:pPr>
    </w:p>
    <w:p w14:paraId="771B3E77" w14:textId="6B385B5B" w:rsidR="000C0896" w:rsidRDefault="000C0896" w:rsidP="007A1C6A">
      <w:pPr>
        <w:pStyle w:val="TtuloSemNumerao"/>
      </w:pPr>
    </w:p>
    <w:p w14:paraId="6C15AEA9" w14:textId="16DA8C4C" w:rsidR="000C0896" w:rsidRDefault="000C0896" w:rsidP="007A1C6A">
      <w:pPr>
        <w:pStyle w:val="TtuloSemNumerao"/>
      </w:pPr>
    </w:p>
    <w:p w14:paraId="5944FFAC" w14:textId="47114EF0" w:rsidR="000C0896" w:rsidRDefault="000C0896" w:rsidP="007A1C6A">
      <w:pPr>
        <w:pStyle w:val="TtuloSemNumerao"/>
      </w:pPr>
    </w:p>
    <w:p w14:paraId="7E0E24C6" w14:textId="7FA5CD17" w:rsidR="000C0896" w:rsidRDefault="000C0896" w:rsidP="007A1C6A">
      <w:pPr>
        <w:pStyle w:val="TtuloSemNumerao"/>
      </w:pPr>
    </w:p>
    <w:p w14:paraId="6FA85342" w14:textId="76A2079A" w:rsidR="009D6201" w:rsidRDefault="009D6201" w:rsidP="007A1C6A">
      <w:pPr>
        <w:pStyle w:val="TtuloSemNumerao"/>
        <w:jc w:val="both"/>
      </w:pPr>
    </w:p>
    <w:p w14:paraId="410A8BAB" w14:textId="77777777" w:rsidR="007A1C6A" w:rsidRDefault="007A1C6A" w:rsidP="007A1C6A">
      <w:pPr>
        <w:pStyle w:val="TtuloSemNumerao"/>
        <w:jc w:val="both"/>
      </w:pPr>
    </w:p>
    <w:p w14:paraId="68359315" w14:textId="3D3EB65B" w:rsidR="00173D8F" w:rsidRDefault="00173D8F" w:rsidP="007A1C6A">
      <w:pPr>
        <w:pStyle w:val="TtuloSemNumerao"/>
      </w:pPr>
      <w:r w:rsidRPr="002166BD">
        <w:lastRenderedPageBreak/>
        <w:t>LISTA DE SIGLAS</w:t>
      </w:r>
    </w:p>
    <w:p w14:paraId="6A587D52" w14:textId="729EA363" w:rsidR="00173D8F" w:rsidRDefault="00173D8F" w:rsidP="00173D8F">
      <w:pPr>
        <w:jc w:val="left"/>
      </w:pPr>
    </w:p>
    <w:p w14:paraId="4AEF017A" w14:textId="5FDB0585" w:rsidR="004A10BE" w:rsidRPr="009E27F8" w:rsidRDefault="004A10BE" w:rsidP="00173D8F">
      <w:pPr>
        <w:jc w:val="left"/>
      </w:pPr>
      <w:r w:rsidRPr="009E27F8">
        <w:rPr>
          <w:b/>
        </w:rPr>
        <w:t>API</w:t>
      </w:r>
      <w:r w:rsidR="009E27F8">
        <w:rPr>
          <w:b/>
        </w:rPr>
        <w:tab/>
      </w:r>
      <w:r w:rsidR="009E27F8">
        <w:rPr>
          <w:b/>
        </w:rPr>
        <w:tab/>
      </w:r>
      <w:r w:rsidR="009E27F8" w:rsidRPr="009E27F8">
        <w:rPr>
          <w:i/>
        </w:rPr>
        <w:t>Application Programming Interface</w:t>
      </w:r>
      <w:r w:rsidR="009E27F8" w:rsidRPr="009E27F8">
        <w:t xml:space="preserve"> (Interface de Programação de Aplicativos)</w:t>
      </w:r>
      <w:r w:rsidR="009E27F8">
        <w:t>.</w:t>
      </w:r>
    </w:p>
    <w:p w14:paraId="10E0CBC8" w14:textId="706FA8BD" w:rsidR="004A10BE" w:rsidRPr="009E27F8" w:rsidRDefault="004A10BE" w:rsidP="00173D8F">
      <w:pPr>
        <w:jc w:val="left"/>
      </w:pPr>
      <w:r w:rsidRPr="009E27F8">
        <w:rPr>
          <w:b/>
        </w:rPr>
        <w:t xml:space="preserve">BD </w:t>
      </w:r>
      <w:r w:rsidR="009E27F8">
        <w:rPr>
          <w:b/>
        </w:rPr>
        <w:tab/>
      </w:r>
      <w:r w:rsidR="009E27F8">
        <w:rPr>
          <w:b/>
        </w:rPr>
        <w:tab/>
      </w:r>
      <w:r w:rsidR="009E27F8">
        <w:t>Banco de Dados.</w:t>
      </w:r>
    </w:p>
    <w:p w14:paraId="345AD636" w14:textId="214A322B" w:rsidR="00173D8F" w:rsidRPr="00141C0E" w:rsidRDefault="00173D8F" w:rsidP="00173D8F">
      <w:pPr>
        <w:jc w:val="left"/>
      </w:pPr>
      <w:r w:rsidRPr="00141C0E">
        <w:rPr>
          <w:b/>
        </w:rPr>
        <w:t>CSS</w:t>
      </w:r>
      <w:r w:rsidR="009E27F8">
        <w:rPr>
          <w:b/>
        </w:rPr>
        <w:tab/>
      </w:r>
      <w:r>
        <w:tab/>
      </w:r>
      <w:r w:rsidRPr="00141C0E">
        <w:rPr>
          <w:i/>
        </w:rPr>
        <w:t>Cascading Style Sheets.</w:t>
      </w:r>
    </w:p>
    <w:p w14:paraId="61C77912" w14:textId="13EDB51F" w:rsidR="00173D8F" w:rsidRPr="00141C0E" w:rsidRDefault="00173D8F" w:rsidP="00173D8F">
      <w:pPr>
        <w:jc w:val="left"/>
      </w:pPr>
      <w:r w:rsidRPr="00141C0E">
        <w:rPr>
          <w:b/>
        </w:rPr>
        <w:t>G1</w:t>
      </w:r>
      <w:r>
        <w:tab/>
      </w:r>
      <w:r w:rsidR="009E27F8">
        <w:tab/>
      </w:r>
      <w:r w:rsidRPr="00141C0E">
        <w:t>Pagina de notícias</w:t>
      </w:r>
      <w:r>
        <w:t xml:space="preserve"> e entreten</w:t>
      </w:r>
      <w:r w:rsidRPr="00141C0E">
        <w:t>imento do canal de t</w:t>
      </w:r>
      <w:r>
        <w:t>elevisão</w:t>
      </w:r>
      <w:r w:rsidRPr="00141C0E">
        <w:t xml:space="preserve"> Globo.</w:t>
      </w:r>
    </w:p>
    <w:p w14:paraId="3C7CA2CC" w14:textId="77777777" w:rsidR="00173D8F" w:rsidRPr="00141C0E" w:rsidRDefault="00173D8F" w:rsidP="00173D8F">
      <w:pPr>
        <w:jc w:val="left"/>
      </w:pPr>
      <w:r w:rsidRPr="00141C0E">
        <w:rPr>
          <w:b/>
        </w:rPr>
        <w:t>HTML</w:t>
      </w:r>
      <w:r>
        <w:tab/>
      </w:r>
      <w:r w:rsidRPr="00141C0E">
        <w:rPr>
          <w:i/>
        </w:rPr>
        <w:t>HyperText Markup Language</w:t>
      </w:r>
      <w:r w:rsidRPr="00141C0E">
        <w:t xml:space="preserve"> (Linguagem de Marcação de Hipertexto).</w:t>
      </w:r>
    </w:p>
    <w:p w14:paraId="147E3E3C" w14:textId="77777777" w:rsidR="00173D8F" w:rsidRPr="00141C0E" w:rsidRDefault="00173D8F" w:rsidP="00173D8F">
      <w:pPr>
        <w:jc w:val="left"/>
      </w:pPr>
      <w:r w:rsidRPr="00141C0E">
        <w:rPr>
          <w:b/>
        </w:rPr>
        <w:t>HTTP</w:t>
      </w:r>
      <w:r>
        <w:tab/>
      </w:r>
      <w:r w:rsidRPr="00141C0E">
        <w:rPr>
          <w:i/>
        </w:rPr>
        <w:t>HyperText Transfer Protoco</w:t>
      </w:r>
      <w:r>
        <w:rPr>
          <w:i/>
        </w:rPr>
        <w:t xml:space="preserve"> </w:t>
      </w:r>
      <w:r w:rsidRPr="00141C0E">
        <w:rPr>
          <w:i/>
        </w:rPr>
        <w:t>l</w:t>
      </w:r>
      <w:r w:rsidRPr="00141C0E">
        <w:t>(Protocolo de Transferência de Hipertexto).</w:t>
      </w:r>
    </w:p>
    <w:p w14:paraId="4A263A45" w14:textId="5D209F4A" w:rsidR="00173D8F" w:rsidRPr="00141C0E" w:rsidRDefault="00173D8F" w:rsidP="00173D8F">
      <w:pPr>
        <w:jc w:val="left"/>
      </w:pPr>
      <w:r w:rsidRPr="00141C0E">
        <w:rPr>
          <w:b/>
        </w:rPr>
        <w:t>IB</w:t>
      </w:r>
      <w:r w:rsidRPr="00D7316C">
        <w:rPr>
          <w:b/>
        </w:rPr>
        <w:t>M</w:t>
      </w:r>
      <w:r>
        <w:tab/>
      </w:r>
      <w:r w:rsidR="009E27F8">
        <w:tab/>
      </w:r>
      <w:r w:rsidRPr="00141C0E">
        <w:rPr>
          <w:i/>
        </w:rPr>
        <w:t>International Business Machines</w:t>
      </w:r>
      <w:r>
        <w:rPr>
          <w:i/>
        </w:rPr>
        <w:t xml:space="preserve"> </w:t>
      </w:r>
      <w:r w:rsidRPr="00141C0E">
        <w:t>(Máquinas de Negócio Internacionais).</w:t>
      </w:r>
    </w:p>
    <w:p w14:paraId="1ADF2C77" w14:textId="478BD3FA" w:rsidR="00173D8F" w:rsidRDefault="00173D8F" w:rsidP="00173D8F">
      <w:pPr>
        <w:jc w:val="left"/>
      </w:pPr>
      <w:r w:rsidRPr="00141C0E">
        <w:rPr>
          <w:b/>
        </w:rPr>
        <w:t>IDE</w:t>
      </w:r>
      <w:r>
        <w:tab/>
      </w:r>
      <w:r w:rsidR="009E27F8">
        <w:tab/>
      </w:r>
      <w:r w:rsidRPr="00141C0E">
        <w:rPr>
          <w:i/>
        </w:rPr>
        <w:t>Integrated Development Environment</w:t>
      </w:r>
      <w:r w:rsidRPr="00141C0E">
        <w:t xml:space="preserve"> (Ambiente Integrado de Desenvolvimento).</w:t>
      </w:r>
    </w:p>
    <w:p w14:paraId="219F3317" w14:textId="336D034E" w:rsidR="004A10BE" w:rsidRPr="009E27F8" w:rsidRDefault="004A10BE" w:rsidP="00173D8F">
      <w:pPr>
        <w:jc w:val="left"/>
        <w:rPr>
          <w:b/>
        </w:rPr>
      </w:pPr>
      <w:r w:rsidRPr="009E27F8">
        <w:rPr>
          <w:b/>
        </w:rPr>
        <w:t>JSON</w:t>
      </w:r>
      <w:r w:rsidR="009E27F8">
        <w:rPr>
          <w:b/>
        </w:rPr>
        <w:tab/>
      </w:r>
      <w:r w:rsidR="009E27F8" w:rsidRPr="009E27F8">
        <w:rPr>
          <w:i/>
        </w:rPr>
        <w:t>Javascript Object Notation</w:t>
      </w:r>
      <w:r w:rsidR="009E27F8" w:rsidRPr="009E27F8">
        <w:t xml:space="preserve"> (Notação de Objetos do JavaScript)</w:t>
      </w:r>
    </w:p>
    <w:p w14:paraId="13F24D63" w14:textId="57512C43" w:rsidR="004A10BE" w:rsidRDefault="004A10BE" w:rsidP="00173D8F">
      <w:pPr>
        <w:jc w:val="left"/>
      </w:pPr>
      <w:r w:rsidRPr="009E27F8">
        <w:rPr>
          <w:b/>
        </w:rPr>
        <w:t>MMA</w:t>
      </w:r>
      <w:r>
        <w:t xml:space="preserve"> </w:t>
      </w:r>
      <w:r w:rsidR="009E27F8">
        <w:tab/>
      </w:r>
      <w:r>
        <w:t>Mobile Marketing Association</w:t>
      </w:r>
      <w:r w:rsidR="009E27F8">
        <w:t>.</w:t>
      </w:r>
    </w:p>
    <w:p w14:paraId="601BF3CF" w14:textId="56717AA3" w:rsidR="00C32064" w:rsidRPr="00141C0E" w:rsidRDefault="00C32064" w:rsidP="00173D8F">
      <w:pPr>
        <w:jc w:val="left"/>
      </w:pPr>
      <w:r w:rsidRPr="00C32064">
        <w:rPr>
          <w:b/>
        </w:rPr>
        <w:t>MNKT</w:t>
      </w:r>
      <w:r>
        <w:t xml:space="preserve"> </w:t>
      </w:r>
      <w:r>
        <w:tab/>
        <w:t>Nova Esola de Marketing.</w:t>
      </w:r>
    </w:p>
    <w:p w14:paraId="7EB98813" w14:textId="4BA2E01F" w:rsidR="00173D8F" w:rsidRPr="00D7316C" w:rsidRDefault="00173D8F" w:rsidP="00173D8F">
      <w:pPr>
        <w:jc w:val="left"/>
        <w:rPr>
          <w:b/>
        </w:rPr>
      </w:pPr>
      <w:r w:rsidRPr="007C52FA">
        <w:rPr>
          <w:b/>
        </w:rPr>
        <w:t xml:space="preserve">MVC </w:t>
      </w:r>
      <w:r w:rsidR="009E27F8">
        <w:rPr>
          <w:b/>
        </w:rPr>
        <w:tab/>
      </w:r>
      <w:r w:rsidRPr="00C3489A">
        <w:rPr>
          <w:rFonts w:cs="Arial"/>
          <w:i/>
          <w:color w:val="000000"/>
          <w:szCs w:val="24"/>
        </w:rPr>
        <w:t>Model-View-Controller</w:t>
      </w:r>
      <w:r w:rsidRPr="007C52FA">
        <w:rPr>
          <w:rFonts w:cs="Arial"/>
          <w:color w:val="000000"/>
          <w:szCs w:val="24"/>
        </w:rPr>
        <w:t xml:space="preserve"> (Modelo de Exibição Controlador).</w:t>
      </w:r>
    </w:p>
    <w:p w14:paraId="2EA63F9C" w14:textId="427CF08F" w:rsidR="00173D8F" w:rsidRDefault="00173D8F" w:rsidP="00173D8F">
      <w:pPr>
        <w:jc w:val="left"/>
      </w:pPr>
      <w:r w:rsidRPr="00141C0E">
        <w:rPr>
          <w:b/>
        </w:rPr>
        <w:t>PHP</w:t>
      </w:r>
      <w:r>
        <w:tab/>
      </w:r>
      <w:r w:rsidR="009E27F8">
        <w:tab/>
      </w:r>
      <w:r w:rsidRPr="00141C0E">
        <w:t xml:space="preserve">Hypertext </w:t>
      </w:r>
      <w:r w:rsidRPr="00141C0E">
        <w:rPr>
          <w:i/>
        </w:rPr>
        <w:t>Preprocessor /Personal Home Page</w:t>
      </w:r>
      <w:r w:rsidRPr="00141C0E">
        <w:t>.</w:t>
      </w:r>
    </w:p>
    <w:p w14:paraId="7A40545C" w14:textId="2DE25B73" w:rsidR="004A10BE" w:rsidRPr="009E27F8" w:rsidRDefault="004A10BE" w:rsidP="00173D8F">
      <w:pPr>
        <w:jc w:val="left"/>
      </w:pPr>
      <w:r w:rsidRPr="009E27F8">
        <w:rPr>
          <w:b/>
        </w:rPr>
        <w:t>RPC</w:t>
      </w:r>
      <w:r w:rsidR="009E27F8" w:rsidRPr="009E27F8">
        <w:t xml:space="preserve"> </w:t>
      </w:r>
      <w:r w:rsidR="009E27F8">
        <w:tab/>
        <w:t>R</w:t>
      </w:r>
      <w:r w:rsidR="009E27F8" w:rsidRPr="009E27F8">
        <w:t xml:space="preserve">ede </w:t>
      </w:r>
      <w:r w:rsidR="009E27F8">
        <w:t>P</w:t>
      </w:r>
      <w:r w:rsidR="009E27F8" w:rsidRPr="009E27F8">
        <w:t>aranaense de</w:t>
      </w:r>
      <w:r w:rsidR="009E27F8">
        <w:t xml:space="preserve"> C</w:t>
      </w:r>
      <w:r w:rsidR="009E27F8" w:rsidRPr="009E27F8">
        <w:t>omunicação</w:t>
      </w:r>
      <w:r w:rsidR="009E27F8">
        <w:t>.</w:t>
      </w:r>
    </w:p>
    <w:p w14:paraId="3AE2FD24" w14:textId="4E257BFC" w:rsidR="00173D8F" w:rsidRDefault="00173D8F" w:rsidP="00173D8F">
      <w:pPr>
        <w:jc w:val="left"/>
      </w:pPr>
      <w:r w:rsidRPr="00141C0E">
        <w:rPr>
          <w:b/>
        </w:rPr>
        <w:t>SAD</w:t>
      </w:r>
      <w:r>
        <w:tab/>
      </w:r>
      <w:r w:rsidR="009E27F8">
        <w:tab/>
      </w:r>
      <w:r w:rsidRPr="00141C0E">
        <w:t>Sistema de Apoio à Decisão.</w:t>
      </w:r>
    </w:p>
    <w:p w14:paraId="22968365" w14:textId="06A94A4F" w:rsidR="004A10BE" w:rsidRPr="009E27F8" w:rsidRDefault="004A10BE" w:rsidP="00173D8F">
      <w:pPr>
        <w:jc w:val="left"/>
        <w:rPr>
          <w:b/>
        </w:rPr>
      </w:pPr>
      <w:r w:rsidRPr="009E27F8">
        <w:rPr>
          <w:b/>
        </w:rPr>
        <w:t>SI</w:t>
      </w:r>
      <w:r w:rsidR="009E27F8">
        <w:rPr>
          <w:b/>
        </w:rPr>
        <w:tab/>
      </w:r>
      <w:r w:rsidR="009E27F8">
        <w:rPr>
          <w:b/>
        </w:rPr>
        <w:tab/>
      </w:r>
      <w:r w:rsidR="009E27F8">
        <w:rPr>
          <w:b/>
        </w:rPr>
        <w:tab/>
      </w:r>
      <w:r w:rsidR="009E27F8" w:rsidRPr="009E27F8">
        <w:t>Sistemas</w:t>
      </w:r>
      <w:r w:rsidR="009E27F8" w:rsidRPr="009E27F8">
        <w:rPr>
          <w:b/>
        </w:rPr>
        <w:t xml:space="preserve"> </w:t>
      </w:r>
      <w:r w:rsidR="009E27F8" w:rsidRPr="009E27F8">
        <w:t>de</w:t>
      </w:r>
      <w:r w:rsidR="009E27F8" w:rsidRPr="009E27F8">
        <w:rPr>
          <w:b/>
        </w:rPr>
        <w:t xml:space="preserve"> </w:t>
      </w:r>
      <w:r w:rsidR="009E27F8" w:rsidRPr="009E27F8">
        <w:t>Informação</w:t>
      </w:r>
      <w:r w:rsidR="009E27F8">
        <w:t>.</w:t>
      </w:r>
    </w:p>
    <w:p w14:paraId="31163422" w14:textId="0F124AD1" w:rsidR="00173D8F" w:rsidRPr="00141C0E" w:rsidRDefault="00173D8F" w:rsidP="00173D8F">
      <w:pPr>
        <w:jc w:val="left"/>
      </w:pPr>
      <w:r w:rsidRPr="00141C0E">
        <w:rPr>
          <w:b/>
        </w:rPr>
        <w:t>SIG</w:t>
      </w:r>
      <w:r>
        <w:tab/>
      </w:r>
      <w:r w:rsidR="009E27F8">
        <w:tab/>
      </w:r>
      <w:r w:rsidRPr="00141C0E">
        <w:t>Sistemas de Informação Gerencial.</w:t>
      </w:r>
    </w:p>
    <w:p w14:paraId="51DCCF90" w14:textId="4BCCE65A" w:rsidR="00173D8F" w:rsidRDefault="00173D8F" w:rsidP="00173D8F">
      <w:pPr>
        <w:jc w:val="left"/>
      </w:pPr>
      <w:r w:rsidRPr="00141C0E">
        <w:rPr>
          <w:b/>
        </w:rPr>
        <w:t>SPT</w:t>
      </w:r>
      <w:r>
        <w:tab/>
      </w:r>
      <w:r w:rsidR="009E27F8">
        <w:tab/>
      </w:r>
      <w:r w:rsidRPr="00141C0E">
        <w:t>Sistemas de Processamento de Transações.</w:t>
      </w:r>
    </w:p>
    <w:p w14:paraId="02BE4EEB" w14:textId="27945EB1" w:rsidR="004A10BE" w:rsidRPr="009E27F8" w:rsidRDefault="004A10BE" w:rsidP="00173D8F">
      <w:pPr>
        <w:jc w:val="left"/>
      </w:pPr>
      <w:r w:rsidRPr="009E27F8">
        <w:rPr>
          <w:b/>
        </w:rPr>
        <w:t>SQL</w:t>
      </w:r>
      <w:r w:rsidR="000C0896" w:rsidRPr="009E27F8">
        <w:rPr>
          <w:b/>
        </w:rPr>
        <w:t xml:space="preserve"> </w:t>
      </w:r>
      <w:r w:rsidR="009E27F8">
        <w:rPr>
          <w:b/>
        </w:rPr>
        <w:tab/>
      </w:r>
      <w:r w:rsidR="009E27F8">
        <w:rPr>
          <w:b/>
        </w:rPr>
        <w:tab/>
      </w:r>
      <w:r w:rsidR="009E27F8" w:rsidRPr="009E27F8">
        <w:rPr>
          <w:i/>
        </w:rPr>
        <w:t>Structued Query Language</w:t>
      </w:r>
      <w:r w:rsidR="009E27F8" w:rsidRPr="009E27F8">
        <w:t xml:space="preserve"> (Linguagem de Consulta Estruturada)</w:t>
      </w:r>
      <w:r w:rsidR="009E27F8">
        <w:t>.</w:t>
      </w:r>
    </w:p>
    <w:p w14:paraId="1F13AC3E" w14:textId="0EADEDE7" w:rsidR="00173D8F" w:rsidRPr="00141C0E" w:rsidRDefault="00173D8F" w:rsidP="00173D8F">
      <w:pPr>
        <w:jc w:val="left"/>
      </w:pPr>
      <w:r w:rsidRPr="00141C0E">
        <w:rPr>
          <w:b/>
        </w:rPr>
        <w:t>URL</w:t>
      </w:r>
      <w:r>
        <w:tab/>
      </w:r>
      <w:r w:rsidR="009E27F8">
        <w:tab/>
      </w:r>
      <w:r w:rsidRPr="00141C0E">
        <w:rPr>
          <w:i/>
        </w:rPr>
        <w:t>Uniform Resource Locator</w:t>
      </w:r>
      <w:r>
        <w:rPr>
          <w:i/>
        </w:rPr>
        <w:t xml:space="preserve"> </w:t>
      </w:r>
      <w:r w:rsidRPr="00141C0E">
        <w:t xml:space="preserve">(Localizador Padrão de </w:t>
      </w:r>
      <w:r>
        <w:t>Recursos</w:t>
      </w:r>
      <w:r w:rsidRPr="00141C0E">
        <w:t>).</w:t>
      </w:r>
    </w:p>
    <w:p w14:paraId="2C42547E" w14:textId="2851041A" w:rsidR="00B331E6" w:rsidRDefault="00173D8F" w:rsidP="009E27F8">
      <w:pPr>
        <w:jc w:val="left"/>
      </w:pPr>
      <w:r w:rsidRPr="00141C0E">
        <w:rPr>
          <w:b/>
        </w:rPr>
        <w:t>UML</w:t>
      </w:r>
      <w:r>
        <w:tab/>
      </w:r>
      <w:r w:rsidR="009E27F8">
        <w:tab/>
      </w:r>
      <w:r w:rsidRPr="00141C0E">
        <w:rPr>
          <w:i/>
        </w:rPr>
        <w:t>Unified Modeling Language</w:t>
      </w:r>
      <w:r w:rsidRPr="00141C0E">
        <w:t xml:space="preserve"> (L</w:t>
      </w:r>
      <w:r>
        <w:t>inguagem Unificada de Modelagem</w:t>
      </w:r>
      <w:r w:rsidRPr="00141C0E">
        <w:t>).</w:t>
      </w:r>
    </w:p>
    <w:p w14:paraId="47173096" w14:textId="0201634D" w:rsidR="009E27F8" w:rsidRDefault="009E27F8" w:rsidP="009E27F8">
      <w:pPr>
        <w:jc w:val="left"/>
      </w:pPr>
      <w:r w:rsidRPr="009E27F8">
        <w:rPr>
          <w:b/>
        </w:rPr>
        <w:t>W3C</w:t>
      </w:r>
      <w:r>
        <w:t xml:space="preserve"> </w:t>
      </w:r>
      <w:r>
        <w:tab/>
        <w:t>World Wide Web Consortium.</w:t>
      </w:r>
    </w:p>
    <w:p w14:paraId="78C454F6" w14:textId="20973D67" w:rsidR="009E27F8" w:rsidRDefault="009E27F8" w:rsidP="009E27F8">
      <w:pPr>
        <w:jc w:val="left"/>
      </w:pPr>
      <w:r w:rsidRPr="009E27F8">
        <w:rPr>
          <w:b/>
        </w:rPr>
        <w:t>WSDL</w:t>
      </w:r>
      <w:r w:rsidRPr="009E27F8">
        <w:t xml:space="preserve"> </w:t>
      </w:r>
      <w:r>
        <w:tab/>
        <w:t>Web Service Description Language. (</w:t>
      </w:r>
      <w:r w:rsidRPr="009E27F8">
        <w:t>Linguagem de Descrição do Serviço da Web</w:t>
      </w:r>
      <w:r>
        <w:t>).</w:t>
      </w:r>
    </w:p>
    <w:p w14:paraId="2E0A7C5D" w14:textId="593CCCC6" w:rsidR="00870B2F" w:rsidRPr="00141C0E" w:rsidRDefault="00870B2F" w:rsidP="00870B2F">
      <w:pPr>
        <w:jc w:val="left"/>
      </w:pPr>
      <w:r w:rsidRPr="00141C0E">
        <w:rPr>
          <w:b/>
        </w:rPr>
        <w:t>XML</w:t>
      </w:r>
      <w:r>
        <w:tab/>
      </w:r>
      <w:r w:rsidR="009E27F8">
        <w:tab/>
      </w:r>
      <w:r w:rsidRPr="00141C0E">
        <w:rPr>
          <w:i/>
        </w:rPr>
        <w:t>Extensible Markup Language</w:t>
      </w:r>
      <w:r w:rsidRPr="00141C0E">
        <w:t xml:space="preserve"> (Linguagem Extensível de Marcação Genérica).</w:t>
      </w:r>
      <w:r w:rsidR="009E27F8">
        <w:t xml:space="preserve"> </w:t>
      </w:r>
    </w:p>
    <w:p w14:paraId="57817843" w14:textId="77777777" w:rsidR="00173D8F" w:rsidRPr="00870B2F" w:rsidRDefault="00173D8F" w:rsidP="007A1C6A">
      <w:pPr>
        <w:pStyle w:val="TtuloSemNumerao"/>
      </w:pPr>
    </w:p>
    <w:p w14:paraId="1CEF8BEB" w14:textId="24BBF77E" w:rsidR="00173D8F" w:rsidRPr="009E27F8" w:rsidRDefault="00173D8F" w:rsidP="007A1C6A">
      <w:pPr>
        <w:pStyle w:val="TtuloSemNumerao"/>
      </w:pPr>
    </w:p>
    <w:p w14:paraId="5585CC68" w14:textId="77777777" w:rsidR="00870B2F" w:rsidRDefault="00870B2F" w:rsidP="0049613B">
      <w:pPr>
        <w:tabs>
          <w:tab w:val="left" w:pos="3682"/>
        </w:tabs>
        <w:rPr>
          <w:rStyle w:val="Hyperlink"/>
          <w:b/>
          <w:noProof/>
          <w:color w:val="auto"/>
          <w:sz w:val="28"/>
          <w:u w:val="none"/>
        </w:rPr>
      </w:pPr>
    </w:p>
    <w:p w14:paraId="3707292D" w14:textId="6351D5D9" w:rsidR="00173D8F" w:rsidRPr="007B2F0B" w:rsidRDefault="00E20306" w:rsidP="00173D8F">
      <w:pPr>
        <w:tabs>
          <w:tab w:val="left" w:pos="3682"/>
        </w:tabs>
        <w:jc w:val="center"/>
        <w:rPr>
          <w:b/>
          <w:noProof/>
          <w:sz w:val="28"/>
        </w:rPr>
      </w:pPr>
      <w:r>
        <w:rPr>
          <w:rStyle w:val="Hyperlink"/>
          <w:b/>
          <w:noProof/>
          <w:color w:val="auto"/>
          <w:sz w:val="28"/>
          <w:u w:val="none"/>
        </w:rPr>
        <w:lastRenderedPageBreak/>
        <w:t>LISTA</w:t>
      </w:r>
      <w:r w:rsidR="00173D8F">
        <w:rPr>
          <w:rStyle w:val="Hyperlink"/>
          <w:b/>
          <w:noProof/>
          <w:color w:val="auto"/>
          <w:sz w:val="28"/>
          <w:u w:val="none"/>
        </w:rPr>
        <w:t xml:space="preserve"> DE FIGURAS</w:t>
      </w:r>
    </w:p>
    <w:p w14:paraId="28C3691C" w14:textId="77777777" w:rsidR="00173D8F" w:rsidRPr="008654E8" w:rsidRDefault="00173D8F" w:rsidP="00173D8F">
      <w:pPr>
        <w:pStyle w:val="ndicedeilustraes"/>
      </w:pPr>
    </w:p>
    <w:p w14:paraId="6BA40EC4" w14:textId="664B43EE" w:rsidR="00173D8F" w:rsidRDefault="00173D8F" w:rsidP="00173D8F">
      <w:pPr>
        <w:pStyle w:val="ndicedeilustraes"/>
        <w:rPr>
          <w:rFonts w:asciiTheme="minorHAnsi" w:eastAsiaTheme="minorEastAsia" w:hAnsiTheme="minorHAnsi" w:cstheme="minorBidi"/>
          <w:noProof/>
          <w:sz w:val="22"/>
          <w:lang w:eastAsia="pt-BR"/>
        </w:rPr>
      </w:pPr>
      <w:r w:rsidRPr="002166BD">
        <w:fldChar w:fldCharType="begin"/>
      </w:r>
      <w:r w:rsidRPr="002166BD">
        <w:instrText xml:space="preserve"> TOC \h \z \c "Figura" </w:instrText>
      </w:r>
      <w:r w:rsidRPr="002166BD">
        <w:fldChar w:fldCharType="separate"/>
      </w:r>
      <w:hyperlink w:anchor="_Toc516513678" w:history="1">
        <w:r w:rsidRPr="00BF7A46">
          <w:rPr>
            <w:rStyle w:val="Hyperlink"/>
            <w:noProof/>
          </w:rPr>
          <w:t>Figura 1-</w:t>
        </w:r>
        <w:r w:rsidR="00EF0A50">
          <w:rPr>
            <w:rStyle w:val="Hyperlink"/>
            <w:noProof/>
          </w:rPr>
          <w:t xml:space="preserve"> </w:t>
        </w:r>
        <w:r w:rsidR="00EF0A50" w:rsidRPr="00EF0A50">
          <w:rPr>
            <w:rStyle w:val="Hyperlink"/>
            <w:i/>
            <w:noProof/>
          </w:rPr>
          <w:t>Home page</w:t>
        </w:r>
        <w:r w:rsidR="00EF0A50">
          <w:rPr>
            <w:rStyle w:val="Hyperlink"/>
            <w:noProof/>
          </w:rPr>
          <w:t xml:space="preserve"> do </w:t>
        </w:r>
        <w:r w:rsidR="00EF0A50" w:rsidRPr="00EF0A50">
          <w:rPr>
            <w:rStyle w:val="Hyperlink"/>
            <w:i/>
            <w:noProof/>
          </w:rPr>
          <w:t>site</w:t>
        </w:r>
        <w:r w:rsidR="00EF0A50">
          <w:rPr>
            <w:rStyle w:val="Hyperlink"/>
            <w:noProof/>
          </w:rPr>
          <w:t xml:space="preserve"> do Pão de Açuçar</w:t>
        </w:r>
        <w:r w:rsidRPr="00BF7A46">
          <w:rPr>
            <w:rStyle w:val="Hyperlink"/>
            <w:noProof/>
          </w:rPr>
          <w:t>.</w:t>
        </w:r>
        <w:r>
          <w:rPr>
            <w:noProof/>
            <w:webHidden/>
          </w:rPr>
          <w:tab/>
        </w:r>
      </w:hyperlink>
      <w:r w:rsidR="00EF0A50">
        <w:rPr>
          <w:noProof/>
        </w:rPr>
        <w:t>21</w:t>
      </w:r>
    </w:p>
    <w:p w14:paraId="0FD76CDE" w14:textId="0827B97E" w:rsidR="00173D8F" w:rsidRDefault="00173D8F" w:rsidP="00173D8F">
      <w:pPr>
        <w:pStyle w:val="ndicedeilustraes"/>
        <w:rPr>
          <w:rFonts w:asciiTheme="minorHAnsi" w:eastAsiaTheme="minorEastAsia" w:hAnsiTheme="minorHAnsi" w:cstheme="minorBidi"/>
          <w:noProof/>
          <w:sz w:val="22"/>
          <w:lang w:eastAsia="pt-BR"/>
        </w:rPr>
      </w:pPr>
      <w:hyperlink w:anchor="_Toc516513679" w:history="1">
        <w:r w:rsidRPr="00BF7A46">
          <w:rPr>
            <w:rStyle w:val="Hyperlink"/>
            <w:noProof/>
          </w:rPr>
          <w:t xml:space="preserve">Figura 2- </w:t>
        </w:r>
        <w:r w:rsidR="00EF0A50">
          <w:rPr>
            <w:rStyle w:val="Hyperlink"/>
            <w:noProof/>
          </w:rPr>
          <w:t>Exibição dos produtos</w:t>
        </w:r>
        <w:r w:rsidRPr="00BF7A46">
          <w:rPr>
            <w:rStyle w:val="Hyperlink"/>
            <w:noProof/>
          </w:rPr>
          <w:t>.</w:t>
        </w:r>
        <w:r>
          <w:rPr>
            <w:noProof/>
            <w:webHidden/>
          </w:rPr>
          <w:tab/>
        </w:r>
      </w:hyperlink>
      <w:r w:rsidR="00EF0A50">
        <w:rPr>
          <w:noProof/>
        </w:rPr>
        <w:t>22</w:t>
      </w:r>
    </w:p>
    <w:p w14:paraId="56783745" w14:textId="770B5090" w:rsidR="00173D8F" w:rsidRDefault="00173D8F" w:rsidP="00173D8F">
      <w:pPr>
        <w:pStyle w:val="ndicedeilustraes"/>
        <w:rPr>
          <w:rFonts w:asciiTheme="minorHAnsi" w:eastAsiaTheme="minorEastAsia" w:hAnsiTheme="minorHAnsi" w:cstheme="minorBidi"/>
          <w:noProof/>
          <w:sz w:val="22"/>
          <w:lang w:eastAsia="pt-BR"/>
        </w:rPr>
      </w:pPr>
      <w:hyperlink w:anchor="_Toc516513680" w:history="1">
        <w:r w:rsidRPr="00BF7A46">
          <w:rPr>
            <w:rStyle w:val="Hyperlink"/>
            <w:noProof/>
          </w:rPr>
          <w:t xml:space="preserve">Figura 3- </w:t>
        </w:r>
        <w:r w:rsidR="00EF0A50">
          <w:rPr>
            <w:rStyle w:val="Hyperlink"/>
            <w:noProof/>
          </w:rPr>
          <w:t>Exibição do produto detalhada</w:t>
        </w:r>
        <w:r w:rsidRPr="00BF7A46">
          <w:rPr>
            <w:rStyle w:val="Hyperlink"/>
            <w:noProof/>
          </w:rPr>
          <w:t>.</w:t>
        </w:r>
        <w:r>
          <w:rPr>
            <w:noProof/>
            <w:webHidden/>
          </w:rPr>
          <w:tab/>
        </w:r>
      </w:hyperlink>
      <w:r w:rsidR="00EF0A50">
        <w:rPr>
          <w:noProof/>
        </w:rPr>
        <w:t>22</w:t>
      </w:r>
    </w:p>
    <w:p w14:paraId="0C63613D" w14:textId="5B9625CB" w:rsidR="00B86B8F" w:rsidRPr="00B86B8F" w:rsidRDefault="00173D8F" w:rsidP="00B86B8F">
      <w:pPr>
        <w:pStyle w:val="ndicedeilustraes"/>
        <w:rPr>
          <w:noProof/>
        </w:rPr>
      </w:pPr>
      <w:hyperlink w:anchor="_Toc516513681" w:history="1">
        <w:r w:rsidRPr="00BF7A46">
          <w:rPr>
            <w:rStyle w:val="Hyperlink"/>
            <w:noProof/>
          </w:rPr>
          <w:t xml:space="preserve">Figura 4- </w:t>
        </w:r>
        <w:r w:rsidR="00EF0A50" w:rsidRPr="00B86B8F">
          <w:rPr>
            <w:rStyle w:val="Hyperlink"/>
            <w:i/>
            <w:noProof/>
          </w:rPr>
          <w:t>Home page</w:t>
        </w:r>
        <w:r w:rsidR="00EF0A50" w:rsidRPr="00EF0A50">
          <w:rPr>
            <w:rStyle w:val="Hyperlink"/>
            <w:noProof/>
          </w:rPr>
          <w:t xml:space="preserve"> do </w:t>
        </w:r>
        <w:r w:rsidR="00EF0A50" w:rsidRPr="00B86B8F">
          <w:rPr>
            <w:rStyle w:val="Hyperlink"/>
            <w:i/>
            <w:noProof/>
          </w:rPr>
          <w:t>site</w:t>
        </w:r>
        <w:r w:rsidR="00EF0A50" w:rsidRPr="00EF0A50">
          <w:rPr>
            <w:rStyle w:val="Hyperlink"/>
            <w:noProof/>
          </w:rPr>
          <w:t xml:space="preserve"> do</w:t>
        </w:r>
        <w:r w:rsidR="00B86B8F">
          <w:rPr>
            <w:rStyle w:val="Hyperlink"/>
            <w:noProof/>
          </w:rPr>
          <w:t xml:space="preserve"> Pesquisa&amp;Compra</w:t>
        </w:r>
        <w:r w:rsidRPr="00BF7A46">
          <w:rPr>
            <w:rStyle w:val="Hyperlink"/>
            <w:noProof/>
          </w:rPr>
          <w:t>.</w:t>
        </w:r>
        <w:r>
          <w:rPr>
            <w:noProof/>
            <w:webHidden/>
          </w:rPr>
          <w:tab/>
        </w:r>
        <w:r>
          <w:rPr>
            <w:noProof/>
            <w:webHidden/>
          </w:rPr>
          <w:fldChar w:fldCharType="begin"/>
        </w:r>
        <w:r>
          <w:rPr>
            <w:noProof/>
            <w:webHidden/>
          </w:rPr>
          <w:instrText xml:space="preserve"> PAGEREF _Toc516513681 \h </w:instrText>
        </w:r>
        <w:r>
          <w:rPr>
            <w:noProof/>
            <w:webHidden/>
          </w:rPr>
        </w:r>
        <w:r>
          <w:rPr>
            <w:noProof/>
            <w:webHidden/>
          </w:rPr>
          <w:fldChar w:fldCharType="separate"/>
        </w:r>
        <w:r>
          <w:rPr>
            <w:noProof/>
            <w:webHidden/>
          </w:rPr>
          <w:t>23</w:t>
        </w:r>
        <w:r>
          <w:rPr>
            <w:noProof/>
            <w:webHidden/>
          </w:rPr>
          <w:fldChar w:fldCharType="end"/>
        </w:r>
      </w:hyperlink>
    </w:p>
    <w:p w14:paraId="141E7969" w14:textId="0464EFE5" w:rsidR="00173D8F" w:rsidRDefault="00173D8F" w:rsidP="00173D8F">
      <w:pPr>
        <w:pStyle w:val="ndicedeilustraes"/>
        <w:rPr>
          <w:rFonts w:asciiTheme="minorHAnsi" w:eastAsiaTheme="minorEastAsia" w:hAnsiTheme="minorHAnsi" w:cstheme="minorBidi"/>
          <w:noProof/>
          <w:sz w:val="22"/>
          <w:lang w:eastAsia="pt-BR"/>
        </w:rPr>
      </w:pPr>
      <w:hyperlink w:anchor="_Toc516513682" w:history="1">
        <w:r w:rsidRPr="00BF7A46">
          <w:rPr>
            <w:rStyle w:val="Hyperlink"/>
            <w:noProof/>
          </w:rPr>
          <w:t>Figura 5-</w:t>
        </w:r>
        <w:r w:rsidR="00B86B8F">
          <w:rPr>
            <w:rStyle w:val="Hyperlink"/>
            <w:noProof/>
          </w:rPr>
          <w:t xml:space="preserve"> Login do usuario</w:t>
        </w:r>
        <w:r>
          <w:rPr>
            <w:noProof/>
            <w:webHidden/>
          </w:rPr>
          <w:tab/>
        </w:r>
      </w:hyperlink>
      <w:r w:rsidR="00B86B8F">
        <w:rPr>
          <w:noProof/>
        </w:rPr>
        <w:t>24</w:t>
      </w:r>
    </w:p>
    <w:p w14:paraId="702468BD" w14:textId="4BBF2438" w:rsidR="00173D8F" w:rsidRDefault="00173D8F" w:rsidP="00173D8F">
      <w:pPr>
        <w:pStyle w:val="ndicedeilustraes"/>
        <w:rPr>
          <w:rFonts w:asciiTheme="minorHAnsi" w:eastAsiaTheme="minorEastAsia" w:hAnsiTheme="minorHAnsi" w:cstheme="minorBidi"/>
          <w:noProof/>
          <w:sz w:val="22"/>
          <w:lang w:eastAsia="pt-BR"/>
        </w:rPr>
      </w:pPr>
      <w:hyperlink w:anchor="_Toc516513683" w:history="1">
        <w:r w:rsidRPr="00BF7A46">
          <w:rPr>
            <w:rStyle w:val="Hyperlink"/>
            <w:noProof/>
          </w:rPr>
          <w:t xml:space="preserve">Figura 6- </w:t>
        </w:r>
        <w:r w:rsidR="00870B2F">
          <w:rPr>
            <w:rStyle w:val="Hyperlink"/>
            <w:noProof/>
          </w:rPr>
          <w:t>Paradigma da Protopatipação</w:t>
        </w:r>
        <w:r w:rsidRPr="00BF7A46">
          <w:rPr>
            <w:rStyle w:val="Hyperlink"/>
            <w:noProof/>
          </w:rPr>
          <w:t>.</w:t>
        </w:r>
        <w:r>
          <w:rPr>
            <w:noProof/>
            <w:webHidden/>
          </w:rPr>
          <w:tab/>
        </w:r>
        <w:r>
          <w:rPr>
            <w:noProof/>
            <w:webHidden/>
          </w:rPr>
          <w:fldChar w:fldCharType="begin"/>
        </w:r>
        <w:r>
          <w:rPr>
            <w:noProof/>
            <w:webHidden/>
          </w:rPr>
          <w:instrText xml:space="preserve"> PAGEREF _Toc516513683 \h </w:instrText>
        </w:r>
        <w:r>
          <w:rPr>
            <w:noProof/>
            <w:webHidden/>
          </w:rPr>
        </w:r>
        <w:r>
          <w:rPr>
            <w:noProof/>
            <w:webHidden/>
          </w:rPr>
          <w:fldChar w:fldCharType="separate"/>
        </w:r>
        <w:r>
          <w:rPr>
            <w:noProof/>
            <w:webHidden/>
          </w:rPr>
          <w:t>27</w:t>
        </w:r>
        <w:r>
          <w:rPr>
            <w:noProof/>
            <w:webHidden/>
          </w:rPr>
          <w:fldChar w:fldCharType="end"/>
        </w:r>
      </w:hyperlink>
    </w:p>
    <w:p w14:paraId="584F87C4" w14:textId="692F6162" w:rsidR="00B86B8F" w:rsidRPr="00B86B8F" w:rsidRDefault="00173D8F" w:rsidP="00972410">
      <w:pPr>
        <w:pStyle w:val="ndicedeilustraes"/>
        <w:rPr>
          <w:noProof/>
        </w:rPr>
      </w:pPr>
      <w:hyperlink w:anchor="_Toc516513684" w:history="1">
        <w:r w:rsidRPr="00BF7A46">
          <w:rPr>
            <w:rStyle w:val="Hyperlink"/>
            <w:noProof/>
          </w:rPr>
          <w:t>Figura 7-</w:t>
        </w:r>
        <w:r w:rsidR="00B86B8F" w:rsidRPr="00B86B8F">
          <w:t xml:space="preserve"> </w:t>
        </w:r>
        <w:r w:rsidR="00B86B8F" w:rsidRPr="00B86B8F">
          <w:rPr>
            <w:rStyle w:val="Hyperlink"/>
            <w:i/>
            <w:noProof/>
          </w:rPr>
          <w:t>Model View Controller</w:t>
        </w:r>
        <w:r w:rsidR="00B86B8F">
          <w:rPr>
            <w:rStyle w:val="Hyperlink"/>
            <w:noProof/>
          </w:rPr>
          <w:t xml:space="preserve"> (</w:t>
        </w:r>
        <w:r w:rsidR="00B86B8F" w:rsidRPr="00B86B8F">
          <w:rPr>
            <w:rStyle w:val="Hyperlink"/>
            <w:noProof/>
          </w:rPr>
          <w:t>MVC</w:t>
        </w:r>
        <w:r w:rsidR="00B86B8F">
          <w:rPr>
            <w:rStyle w:val="Hyperlink"/>
            <w:noProof/>
          </w:rPr>
          <w:t>)</w:t>
        </w:r>
        <w:r>
          <w:rPr>
            <w:noProof/>
            <w:webHidden/>
          </w:rPr>
          <w:tab/>
        </w:r>
      </w:hyperlink>
      <w:r w:rsidR="00B86B8F">
        <w:rPr>
          <w:noProof/>
        </w:rPr>
        <w:t>28</w:t>
      </w:r>
    </w:p>
    <w:p w14:paraId="7BCE7D00" w14:textId="6E2340A5" w:rsidR="00972410" w:rsidRPr="00972410" w:rsidRDefault="00173D8F" w:rsidP="005E7213">
      <w:pPr>
        <w:pStyle w:val="ndicedeilustraes"/>
        <w:rPr>
          <w:noProof/>
        </w:rPr>
      </w:pPr>
      <w:hyperlink w:anchor="_Toc516513685" w:history="1">
        <w:r w:rsidRPr="00BF7A46">
          <w:rPr>
            <w:rStyle w:val="Hyperlink"/>
            <w:noProof/>
          </w:rPr>
          <w:t xml:space="preserve">Figura 8- </w:t>
        </w:r>
        <w:r w:rsidR="00972410">
          <w:rPr>
            <w:rStyle w:val="Hyperlink"/>
            <w:noProof/>
          </w:rPr>
          <w:t>Mapa Navegacional do sistema</w:t>
        </w:r>
        <w:r w:rsidRPr="00BF7A46">
          <w:rPr>
            <w:rStyle w:val="Hyperlink"/>
            <w:noProof/>
          </w:rPr>
          <w:t>.</w:t>
        </w:r>
        <w:r>
          <w:rPr>
            <w:noProof/>
            <w:webHidden/>
          </w:rPr>
          <w:tab/>
        </w:r>
        <w:r w:rsidR="00972410">
          <w:rPr>
            <w:noProof/>
            <w:webHidden/>
          </w:rPr>
          <w:t>38</w:t>
        </w:r>
      </w:hyperlink>
    </w:p>
    <w:p w14:paraId="0DF485BB" w14:textId="7E43B3B7" w:rsidR="00173D8F" w:rsidRDefault="00173D8F" w:rsidP="00173D8F">
      <w:pPr>
        <w:pStyle w:val="ndicedeilustraes"/>
        <w:rPr>
          <w:rFonts w:asciiTheme="minorHAnsi" w:eastAsiaTheme="minorEastAsia" w:hAnsiTheme="minorHAnsi" w:cstheme="minorBidi"/>
          <w:noProof/>
          <w:sz w:val="22"/>
          <w:lang w:eastAsia="pt-BR"/>
        </w:rPr>
      </w:pPr>
      <w:hyperlink w:anchor="_Toc516513686" w:history="1">
        <w:r w:rsidRPr="00BF7A46">
          <w:rPr>
            <w:rStyle w:val="Hyperlink"/>
            <w:noProof/>
          </w:rPr>
          <w:t xml:space="preserve">Figura 9- </w:t>
        </w:r>
        <w:r w:rsidR="0094494B">
          <w:rPr>
            <w:rStyle w:val="Hyperlink"/>
            <w:noProof/>
          </w:rPr>
          <w:t>Tela de login do sistema web</w:t>
        </w:r>
        <w:r w:rsidRPr="00BF7A46">
          <w:rPr>
            <w:rStyle w:val="Hyperlink"/>
            <w:noProof/>
          </w:rPr>
          <w:t>.</w:t>
        </w:r>
        <w:r>
          <w:rPr>
            <w:noProof/>
            <w:webHidden/>
          </w:rPr>
          <w:tab/>
        </w:r>
      </w:hyperlink>
      <w:r w:rsidR="0094494B">
        <w:rPr>
          <w:noProof/>
        </w:rPr>
        <w:t>39</w:t>
      </w:r>
    </w:p>
    <w:p w14:paraId="78BB1CB0" w14:textId="56D4D7EF" w:rsidR="00173D8F" w:rsidRDefault="00173D8F" w:rsidP="00173D8F">
      <w:pPr>
        <w:pStyle w:val="ndicedeilustraes"/>
        <w:rPr>
          <w:rFonts w:asciiTheme="minorHAnsi" w:eastAsiaTheme="minorEastAsia" w:hAnsiTheme="minorHAnsi" w:cstheme="minorBidi"/>
          <w:noProof/>
          <w:sz w:val="22"/>
          <w:lang w:eastAsia="pt-BR"/>
        </w:rPr>
      </w:pPr>
      <w:hyperlink w:anchor="_Toc516513687" w:history="1">
        <w:r w:rsidRPr="00BF7A46">
          <w:rPr>
            <w:rStyle w:val="Hyperlink"/>
            <w:noProof/>
          </w:rPr>
          <w:t xml:space="preserve">Figura 10- </w:t>
        </w:r>
        <w:r w:rsidR="0094494B">
          <w:rPr>
            <w:rStyle w:val="Hyperlink"/>
            <w:noProof/>
          </w:rPr>
          <w:t>Tela de novo cadastro de usuario do tipo comerciante</w:t>
        </w:r>
        <w:r w:rsidRPr="00BF7A46">
          <w:rPr>
            <w:rStyle w:val="Hyperlink"/>
            <w:noProof/>
          </w:rPr>
          <w:t>.</w:t>
        </w:r>
        <w:r>
          <w:rPr>
            <w:noProof/>
            <w:webHidden/>
          </w:rPr>
          <w:tab/>
        </w:r>
      </w:hyperlink>
      <w:r w:rsidR="0094494B">
        <w:rPr>
          <w:noProof/>
        </w:rPr>
        <w:t>40</w:t>
      </w:r>
    </w:p>
    <w:p w14:paraId="3D489043" w14:textId="67AF84AA" w:rsidR="00173D8F" w:rsidRDefault="00173D8F" w:rsidP="00173D8F">
      <w:pPr>
        <w:pStyle w:val="ndicedeilustraes"/>
        <w:rPr>
          <w:rFonts w:asciiTheme="minorHAnsi" w:eastAsiaTheme="minorEastAsia" w:hAnsiTheme="minorHAnsi" w:cstheme="minorBidi"/>
          <w:noProof/>
          <w:sz w:val="22"/>
          <w:lang w:eastAsia="pt-BR"/>
        </w:rPr>
      </w:pPr>
      <w:hyperlink w:anchor="_Toc516513688" w:history="1">
        <w:r w:rsidRPr="00BF7A46">
          <w:rPr>
            <w:rStyle w:val="Hyperlink"/>
            <w:noProof/>
          </w:rPr>
          <w:t xml:space="preserve">Figura 11- </w:t>
        </w:r>
        <w:r w:rsidR="0094494B">
          <w:rPr>
            <w:rStyle w:val="Hyperlink"/>
            <w:noProof/>
          </w:rPr>
          <w:t>Tela de novo cadastro de usuario do tipo consumidor</w:t>
        </w:r>
        <w:r w:rsidRPr="00BF7A46">
          <w:rPr>
            <w:rStyle w:val="Hyperlink"/>
            <w:noProof/>
          </w:rPr>
          <w:t>.</w:t>
        </w:r>
        <w:r>
          <w:rPr>
            <w:noProof/>
            <w:webHidden/>
          </w:rPr>
          <w:tab/>
        </w:r>
      </w:hyperlink>
      <w:r w:rsidR="0094494B">
        <w:rPr>
          <w:noProof/>
        </w:rPr>
        <w:t>40</w:t>
      </w:r>
    </w:p>
    <w:p w14:paraId="23D32BCA" w14:textId="4F67C3CC" w:rsidR="00173D8F" w:rsidRDefault="00173D8F" w:rsidP="00173D8F">
      <w:pPr>
        <w:pStyle w:val="ndicedeilustraes"/>
        <w:rPr>
          <w:rFonts w:asciiTheme="minorHAnsi" w:eastAsiaTheme="minorEastAsia" w:hAnsiTheme="minorHAnsi" w:cstheme="minorBidi"/>
          <w:noProof/>
          <w:sz w:val="22"/>
          <w:lang w:eastAsia="pt-BR"/>
        </w:rPr>
      </w:pPr>
      <w:hyperlink w:anchor="_Toc516513689" w:history="1">
        <w:r w:rsidRPr="00BF7A46">
          <w:rPr>
            <w:rStyle w:val="Hyperlink"/>
            <w:noProof/>
          </w:rPr>
          <w:t xml:space="preserve">Figura 12- </w:t>
        </w:r>
        <w:r w:rsidR="0094494B">
          <w:rPr>
            <w:rStyle w:val="Hyperlink"/>
            <w:noProof/>
          </w:rPr>
          <w:t>Tela de cadastro detalhado de usuario comerciante</w:t>
        </w:r>
        <w:r w:rsidRPr="00BF7A46">
          <w:rPr>
            <w:rStyle w:val="Hyperlink"/>
            <w:noProof/>
          </w:rPr>
          <w:t>.</w:t>
        </w:r>
        <w:r>
          <w:rPr>
            <w:noProof/>
            <w:webHidden/>
          </w:rPr>
          <w:tab/>
        </w:r>
      </w:hyperlink>
      <w:r w:rsidR="0094494B">
        <w:rPr>
          <w:noProof/>
        </w:rPr>
        <w:t>41</w:t>
      </w:r>
    </w:p>
    <w:p w14:paraId="7743A8DD" w14:textId="47A9F629" w:rsidR="00173D8F" w:rsidRDefault="00173D8F" w:rsidP="00173D8F">
      <w:pPr>
        <w:pStyle w:val="ndicedeilustraes"/>
        <w:rPr>
          <w:rFonts w:asciiTheme="minorHAnsi" w:eastAsiaTheme="minorEastAsia" w:hAnsiTheme="minorHAnsi" w:cstheme="minorBidi"/>
          <w:noProof/>
          <w:sz w:val="22"/>
          <w:lang w:eastAsia="pt-BR"/>
        </w:rPr>
      </w:pPr>
      <w:hyperlink w:anchor="_Toc516513690" w:history="1">
        <w:r w:rsidRPr="00BF7A46">
          <w:rPr>
            <w:rStyle w:val="Hyperlink"/>
            <w:noProof/>
          </w:rPr>
          <w:t xml:space="preserve">Figura 13- </w:t>
        </w:r>
        <w:r w:rsidR="0094494B">
          <w:rPr>
            <w:rStyle w:val="Hyperlink"/>
            <w:noProof/>
          </w:rPr>
          <w:t xml:space="preserve">Continuação da tela </w:t>
        </w:r>
        <w:r w:rsidR="0094494B" w:rsidRPr="0094494B">
          <w:rPr>
            <w:rStyle w:val="Hyperlink"/>
            <w:noProof/>
          </w:rPr>
          <w:t>de cadastro detalhado de usuario comerciante</w:t>
        </w:r>
        <w:r w:rsidRPr="00BF7A46">
          <w:rPr>
            <w:rStyle w:val="Hyperlink"/>
            <w:noProof/>
          </w:rPr>
          <w:t>.</w:t>
        </w:r>
        <w:r>
          <w:rPr>
            <w:noProof/>
            <w:webHidden/>
          </w:rPr>
          <w:tab/>
        </w:r>
      </w:hyperlink>
      <w:r w:rsidR="0094494B">
        <w:rPr>
          <w:noProof/>
        </w:rPr>
        <w:t>41</w:t>
      </w:r>
    </w:p>
    <w:p w14:paraId="79B2273C" w14:textId="6EA6D66C" w:rsidR="00173D8F" w:rsidRDefault="00173D8F" w:rsidP="00173D8F">
      <w:pPr>
        <w:pStyle w:val="ndicedeilustraes"/>
        <w:rPr>
          <w:rFonts w:asciiTheme="minorHAnsi" w:eastAsiaTheme="minorEastAsia" w:hAnsiTheme="minorHAnsi" w:cstheme="minorBidi"/>
          <w:noProof/>
          <w:sz w:val="22"/>
          <w:lang w:eastAsia="pt-BR"/>
        </w:rPr>
      </w:pPr>
      <w:hyperlink w:anchor="_Toc516513691" w:history="1">
        <w:r w:rsidRPr="00BF7A46">
          <w:rPr>
            <w:rStyle w:val="Hyperlink"/>
            <w:noProof/>
          </w:rPr>
          <w:t xml:space="preserve">Figura 14- </w:t>
        </w:r>
        <w:r w:rsidR="0094494B">
          <w:rPr>
            <w:rStyle w:val="Hyperlink"/>
            <w:noProof/>
          </w:rPr>
          <w:t xml:space="preserve">Tela de </w:t>
        </w:r>
        <w:r w:rsidR="0094494B" w:rsidRPr="0094494B">
          <w:rPr>
            <w:rStyle w:val="Hyperlink"/>
            <w:noProof/>
          </w:rPr>
          <w:t>cadastro detalhado de usuario consumidor</w:t>
        </w:r>
        <w:r w:rsidRPr="00BF7A46">
          <w:rPr>
            <w:rStyle w:val="Hyperlink"/>
            <w:noProof/>
          </w:rPr>
          <w:t>.</w:t>
        </w:r>
        <w:r>
          <w:rPr>
            <w:noProof/>
            <w:webHidden/>
          </w:rPr>
          <w:tab/>
        </w:r>
      </w:hyperlink>
      <w:r w:rsidR="0094494B">
        <w:rPr>
          <w:noProof/>
        </w:rPr>
        <w:t>42</w:t>
      </w:r>
    </w:p>
    <w:p w14:paraId="429819DD" w14:textId="78D96CD4" w:rsidR="00173D8F" w:rsidRDefault="00173D8F" w:rsidP="00173D8F">
      <w:pPr>
        <w:pStyle w:val="ndicedeilustraes"/>
        <w:rPr>
          <w:rFonts w:asciiTheme="minorHAnsi" w:eastAsiaTheme="minorEastAsia" w:hAnsiTheme="minorHAnsi" w:cstheme="minorBidi"/>
          <w:noProof/>
          <w:sz w:val="22"/>
          <w:lang w:eastAsia="pt-BR"/>
        </w:rPr>
      </w:pPr>
      <w:hyperlink w:anchor="_Toc516513692" w:history="1">
        <w:r w:rsidRPr="00BF7A46">
          <w:rPr>
            <w:rStyle w:val="Hyperlink"/>
            <w:noProof/>
          </w:rPr>
          <w:t xml:space="preserve">Figura 15- </w:t>
        </w:r>
        <w:r w:rsidR="0094494B" w:rsidRPr="0094494B">
          <w:rPr>
            <w:rStyle w:val="Hyperlink"/>
            <w:noProof/>
          </w:rPr>
          <w:t>Continuação da tela de cadastro detalhado de usuario co</w:t>
        </w:r>
        <w:r w:rsidR="0094494B">
          <w:rPr>
            <w:rStyle w:val="Hyperlink"/>
            <w:noProof/>
          </w:rPr>
          <w:t>nsumidor</w:t>
        </w:r>
        <w:r w:rsidRPr="00BF7A46">
          <w:rPr>
            <w:rStyle w:val="Hyperlink"/>
            <w:noProof/>
          </w:rPr>
          <w:t>.</w:t>
        </w:r>
        <w:r>
          <w:rPr>
            <w:noProof/>
            <w:webHidden/>
          </w:rPr>
          <w:tab/>
        </w:r>
        <w:r w:rsidR="0094494B">
          <w:rPr>
            <w:noProof/>
            <w:webHidden/>
          </w:rPr>
          <w:t>42</w:t>
        </w:r>
      </w:hyperlink>
    </w:p>
    <w:p w14:paraId="602510DE" w14:textId="42D59330" w:rsidR="00173D8F" w:rsidRDefault="00173D8F" w:rsidP="00173D8F">
      <w:pPr>
        <w:pStyle w:val="ndicedeilustraes"/>
        <w:rPr>
          <w:rFonts w:asciiTheme="minorHAnsi" w:eastAsiaTheme="minorEastAsia" w:hAnsiTheme="minorHAnsi" w:cstheme="minorBidi"/>
          <w:noProof/>
          <w:sz w:val="22"/>
          <w:lang w:eastAsia="pt-BR"/>
        </w:rPr>
      </w:pPr>
      <w:hyperlink w:anchor="_Toc516513693" w:history="1">
        <w:r w:rsidRPr="00BF7A46">
          <w:rPr>
            <w:rStyle w:val="Hyperlink"/>
            <w:noProof/>
          </w:rPr>
          <w:t xml:space="preserve">Figura 16- </w:t>
        </w:r>
        <w:r w:rsidR="0094494B">
          <w:rPr>
            <w:rStyle w:val="Hyperlink"/>
            <w:noProof/>
          </w:rPr>
          <w:t>Tela de home do usuario comerciante</w:t>
        </w:r>
        <w:r>
          <w:rPr>
            <w:noProof/>
            <w:webHidden/>
          </w:rPr>
          <w:tab/>
        </w:r>
      </w:hyperlink>
      <w:r w:rsidR="0094494B">
        <w:rPr>
          <w:noProof/>
        </w:rPr>
        <w:t>43</w:t>
      </w:r>
    </w:p>
    <w:p w14:paraId="09050FD6" w14:textId="62265564" w:rsidR="00173D8F" w:rsidRDefault="00173D8F" w:rsidP="00173D8F">
      <w:pPr>
        <w:pStyle w:val="ndicedeilustraes"/>
        <w:rPr>
          <w:rFonts w:asciiTheme="minorHAnsi" w:eastAsiaTheme="minorEastAsia" w:hAnsiTheme="minorHAnsi" w:cstheme="minorBidi"/>
          <w:noProof/>
          <w:sz w:val="22"/>
          <w:lang w:eastAsia="pt-BR"/>
        </w:rPr>
      </w:pPr>
      <w:hyperlink w:anchor="_Toc516513694" w:history="1">
        <w:r w:rsidRPr="00BF7A46">
          <w:rPr>
            <w:rStyle w:val="Hyperlink"/>
            <w:noProof/>
          </w:rPr>
          <w:t>Figura 17-</w:t>
        </w:r>
        <w:r w:rsidR="0094494B" w:rsidRPr="0094494B">
          <w:t xml:space="preserve"> </w:t>
        </w:r>
        <w:r w:rsidR="0094494B" w:rsidRPr="0094494B">
          <w:rPr>
            <w:rStyle w:val="Hyperlink"/>
            <w:noProof/>
          </w:rPr>
          <w:t>Tela de home do usuario co</w:t>
        </w:r>
        <w:r w:rsidR="0094494B">
          <w:rPr>
            <w:rStyle w:val="Hyperlink"/>
            <w:noProof/>
          </w:rPr>
          <w:t>nsumidor</w:t>
        </w:r>
        <w:r w:rsidRPr="00BF7A46">
          <w:rPr>
            <w:rStyle w:val="Hyperlink"/>
            <w:noProof/>
          </w:rPr>
          <w:t>.</w:t>
        </w:r>
        <w:r>
          <w:rPr>
            <w:noProof/>
            <w:webHidden/>
          </w:rPr>
          <w:tab/>
        </w:r>
      </w:hyperlink>
      <w:r w:rsidR="0094494B">
        <w:rPr>
          <w:noProof/>
        </w:rPr>
        <w:t>43</w:t>
      </w:r>
    </w:p>
    <w:p w14:paraId="223D2989" w14:textId="7CD497C3" w:rsidR="00173D8F" w:rsidRDefault="00173D8F" w:rsidP="00173D8F">
      <w:pPr>
        <w:pStyle w:val="ndicedeilustraes"/>
        <w:rPr>
          <w:rFonts w:asciiTheme="minorHAnsi" w:eastAsiaTheme="minorEastAsia" w:hAnsiTheme="minorHAnsi" w:cstheme="minorBidi"/>
          <w:noProof/>
          <w:sz w:val="22"/>
          <w:lang w:eastAsia="pt-BR"/>
        </w:rPr>
      </w:pPr>
      <w:hyperlink w:anchor="_Toc516513695" w:history="1">
        <w:r w:rsidRPr="00BF7A46">
          <w:rPr>
            <w:rStyle w:val="Hyperlink"/>
            <w:noProof/>
          </w:rPr>
          <w:t xml:space="preserve">Figura 18- </w:t>
        </w:r>
        <w:r w:rsidR="0094494B">
          <w:rPr>
            <w:rStyle w:val="Hyperlink"/>
            <w:noProof/>
          </w:rPr>
          <w:t>Tela de cadastrar categoria</w:t>
        </w:r>
        <w:r>
          <w:rPr>
            <w:noProof/>
            <w:webHidden/>
          </w:rPr>
          <w:tab/>
        </w:r>
      </w:hyperlink>
      <w:r w:rsidR="0094494B">
        <w:rPr>
          <w:noProof/>
        </w:rPr>
        <w:t>44</w:t>
      </w:r>
    </w:p>
    <w:p w14:paraId="1F6F275E" w14:textId="1BF5F382" w:rsidR="00173D8F" w:rsidRDefault="00173D8F" w:rsidP="00173D8F">
      <w:pPr>
        <w:pStyle w:val="ndicedeilustraes"/>
        <w:rPr>
          <w:rFonts w:asciiTheme="minorHAnsi" w:eastAsiaTheme="minorEastAsia" w:hAnsiTheme="minorHAnsi" w:cstheme="minorBidi"/>
          <w:noProof/>
          <w:sz w:val="22"/>
          <w:lang w:eastAsia="pt-BR"/>
        </w:rPr>
      </w:pPr>
      <w:hyperlink w:anchor="_Toc516513696" w:history="1">
        <w:r w:rsidRPr="00BF7A46">
          <w:rPr>
            <w:rStyle w:val="Hyperlink"/>
            <w:noProof/>
          </w:rPr>
          <w:t xml:space="preserve">Figura 19- </w:t>
        </w:r>
        <w:r w:rsidR="0094494B" w:rsidRPr="0094494B">
          <w:rPr>
            <w:rStyle w:val="Hyperlink"/>
            <w:noProof/>
          </w:rPr>
          <w:t xml:space="preserve">Tela de cadastrar </w:t>
        </w:r>
        <w:r w:rsidR="0094494B">
          <w:rPr>
            <w:rStyle w:val="Hyperlink"/>
            <w:noProof/>
          </w:rPr>
          <w:t>produto</w:t>
        </w:r>
        <w:r w:rsidRPr="00BF7A46">
          <w:rPr>
            <w:rStyle w:val="Hyperlink"/>
            <w:noProof/>
          </w:rPr>
          <w:t>.</w:t>
        </w:r>
        <w:r>
          <w:rPr>
            <w:noProof/>
            <w:webHidden/>
          </w:rPr>
          <w:tab/>
        </w:r>
      </w:hyperlink>
      <w:r w:rsidR="0094494B">
        <w:rPr>
          <w:noProof/>
        </w:rPr>
        <w:t>44</w:t>
      </w:r>
    </w:p>
    <w:p w14:paraId="0645F647" w14:textId="0589A536" w:rsidR="00173D8F" w:rsidRDefault="00173D8F" w:rsidP="00173D8F">
      <w:pPr>
        <w:pStyle w:val="ndicedeilustraes"/>
        <w:rPr>
          <w:rFonts w:asciiTheme="minorHAnsi" w:eastAsiaTheme="minorEastAsia" w:hAnsiTheme="minorHAnsi" w:cstheme="minorBidi"/>
          <w:noProof/>
          <w:sz w:val="22"/>
          <w:lang w:eastAsia="pt-BR"/>
        </w:rPr>
      </w:pPr>
      <w:hyperlink w:anchor="_Toc516513697" w:history="1">
        <w:r w:rsidRPr="00BF7A46">
          <w:rPr>
            <w:rStyle w:val="Hyperlink"/>
            <w:noProof/>
          </w:rPr>
          <w:t xml:space="preserve">Figura 20- </w:t>
        </w:r>
        <w:r w:rsidR="0094494B" w:rsidRPr="0094494B">
          <w:rPr>
            <w:rStyle w:val="Hyperlink"/>
            <w:noProof/>
          </w:rPr>
          <w:t xml:space="preserve">Tela de cadastrar </w:t>
        </w:r>
        <w:r w:rsidR="0094494B">
          <w:rPr>
            <w:rStyle w:val="Hyperlink"/>
            <w:noProof/>
          </w:rPr>
          <w:t>promoção</w:t>
        </w:r>
        <w:r w:rsidRPr="00BF7A46">
          <w:rPr>
            <w:rStyle w:val="Hyperlink"/>
            <w:noProof/>
          </w:rPr>
          <w:t>.</w:t>
        </w:r>
        <w:r>
          <w:rPr>
            <w:noProof/>
            <w:webHidden/>
          </w:rPr>
          <w:tab/>
        </w:r>
      </w:hyperlink>
      <w:r w:rsidR="0094494B">
        <w:rPr>
          <w:noProof/>
        </w:rPr>
        <w:t>45</w:t>
      </w:r>
    </w:p>
    <w:p w14:paraId="05C8D819" w14:textId="23B4CC36" w:rsidR="00173D8F" w:rsidRDefault="00173D8F" w:rsidP="00173D8F">
      <w:pPr>
        <w:pStyle w:val="ndicedeilustraes"/>
        <w:rPr>
          <w:rFonts w:asciiTheme="minorHAnsi" w:eastAsiaTheme="minorEastAsia" w:hAnsiTheme="minorHAnsi" w:cstheme="minorBidi"/>
          <w:noProof/>
          <w:sz w:val="22"/>
          <w:lang w:eastAsia="pt-BR"/>
        </w:rPr>
      </w:pPr>
      <w:hyperlink w:anchor="_Toc516513698" w:history="1">
        <w:r w:rsidRPr="00BF7A46">
          <w:rPr>
            <w:rStyle w:val="Hyperlink"/>
            <w:noProof/>
          </w:rPr>
          <w:t xml:space="preserve">Figura 21- </w:t>
        </w:r>
        <w:r w:rsidR="0094494B" w:rsidRPr="0094494B">
          <w:rPr>
            <w:rStyle w:val="Hyperlink"/>
            <w:noProof/>
          </w:rPr>
          <w:t>Tela d</w:t>
        </w:r>
        <w:r w:rsidR="0094494B">
          <w:rPr>
            <w:rStyle w:val="Hyperlink"/>
            <w:noProof/>
          </w:rPr>
          <w:t>a lista de promoção</w:t>
        </w:r>
        <w:r>
          <w:rPr>
            <w:noProof/>
            <w:webHidden/>
          </w:rPr>
          <w:tab/>
        </w:r>
      </w:hyperlink>
      <w:r w:rsidR="0094494B">
        <w:rPr>
          <w:noProof/>
        </w:rPr>
        <w:t>45</w:t>
      </w:r>
    </w:p>
    <w:p w14:paraId="0516E731" w14:textId="77777777" w:rsidR="00173D8F" w:rsidRPr="002166BD" w:rsidRDefault="00173D8F" w:rsidP="00173D8F">
      <w:pPr>
        <w:tabs>
          <w:tab w:val="left" w:pos="3682"/>
        </w:tabs>
        <w:rPr>
          <w:rFonts w:cs="Arial"/>
        </w:rPr>
      </w:pPr>
      <w:r w:rsidRPr="002166BD">
        <w:rPr>
          <w:rFonts w:cs="Arial"/>
        </w:rPr>
        <w:fldChar w:fldCharType="end"/>
      </w:r>
    </w:p>
    <w:p w14:paraId="5AAFE770" w14:textId="77777777" w:rsidR="00173D8F" w:rsidRPr="004A1F55" w:rsidRDefault="00173D8F" w:rsidP="00173D8F">
      <w:pPr>
        <w:tabs>
          <w:tab w:val="left" w:pos="3682"/>
        </w:tabs>
        <w:spacing w:after="160" w:line="259" w:lineRule="auto"/>
        <w:jc w:val="left"/>
        <w:rPr>
          <w:rFonts w:cs="Arial"/>
          <w:b/>
          <w:caps/>
          <w:sz w:val="28"/>
        </w:rPr>
      </w:pPr>
      <w:r w:rsidRPr="002166BD">
        <w:rPr>
          <w:rFonts w:cs="Arial"/>
          <w:b/>
          <w:caps/>
          <w:sz w:val="28"/>
        </w:rPr>
        <w:br w:type="page"/>
      </w:r>
    </w:p>
    <w:p w14:paraId="784A4B7B" w14:textId="77777777" w:rsidR="00153356" w:rsidRPr="002166BD" w:rsidRDefault="00B8384F" w:rsidP="007A1C6A">
      <w:pPr>
        <w:pStyle w:val="TtuloSemNumerao"/>
      </w:pPr>
      <w:r w:rsidRPr="002166BD">
        <w:lastRenderedPageBreak/>
        <w:t>Sumário</w:t>
      </w:r>
    </w:p>
    <w:sdt>
      <w:sdtPr>
        <w:id w:val="-1614822424"/>
        <w:docPartObj>
          <w:docPartGallery w:val="Table of Contents"/>
          <w:docPartUnique/>
        </w:docPartObj>
      </w:sdtPr>
      <w:sdtEndPr>
        <w:rPr>
          <w:b w:val="0"/>
          <w:bCs/>
          <w:caps w:val="0"/>
          <w:sz w:val="24"/>
        </w:rPr>
      </w:sdtEndPr>
      <w:sdtContent>
        <w:p w14:paraId="553E977B" w14:textId="77777777" w:rsidR="00100E39" w:rsidRPr="002166BD" w:rsidRDefault="00100E39" w:rsidP="007A1C6A">
          <w:pPr>
            <w:pStyle w:val="TtuloSemNumerao"/>
          </w:pPr>
        </w:p>
        <w:p w14:paraId="618D68E8" w14:textId="1676091E" w:rsidR="00A238A7" w:rsidRDefault="005E5147">
          <w:pPr>
            <w:pStyle w:val="Sumrio1"/>
            <w:rPr>
              <w:rFonts w:asciiTheme="minorHAnsi" w:eastAsiaTheme="minorEastAsia" w:hAnsiTheme="minorHAnsi"/>
              <w:noProof/>
              <w:sz w:val="22"/>
              <w:lang w:eastAsia="pt-BR"/>
            </w:rPr>
          </w:pPr>
          <w:r w:rsidRPr="002166BD">
            <w:fldChar w:fldCharType="begin"/>
          </w:r>
          <w:r w:rsidR="00100E39" w:rsidRPr="002166BD">
            <w:instrText xml:space="preserve"> TOC \o "1-3" \h \z \u </w:instrText>
          </w:r>
          <w:r w:rsidRPr="002166BD">
            <w:fldChar w:fldCharType="separate"/>
          </w:r>
          <w:bookmarkStart w:id="1" w:name="_GoBack"/>
          <w:bookmarkEnd w:id="1"/>
          <w:r w:rsidR="00A238A7" w:rsidRPr="007A04A6">
            <w:rPr>
              <w:rStyle w:val="Hyperlink"/>
              <w:noProof/>
            </w:rPr>
            <w:fldChar w:fldCharType="begin"/>
          </w:r>
          <w:r w:rsidR="00A238A7" w:rsidRPr="007A04A6">
            <w:rPr>
              <w:rStyle w:val="Hyperlink"/>
              <w:noProof/>
            </w:rPr>
            <w:instrText xml:space="preserve"> </w:instrText>
          </w:r>
          <w:r w:rsidR="00A238A7">
            <w:rPr>
              <w:noProof/>
            </w:rPr>
            <w:instrText>HYPERLINK \l "_Toc528790938"</w:instrText>
          </w:r>
          <w:r w:rsidR="00A238A7" w:rsidRPr="007A04A6">
            <w:rPr>
              <w:rStyle w:val="Hyperlink"/>
              <w:noProof/>
            </w:rPr>
            <w:instrText xml:space="preserve"> </w:instrText>
          </w:r>
          <w:r w:rsidR="00A238A7" w:rsidRPr="007A04A6">
            <w:rPr>
              <w:rStyle w:val="Hyperlink"/>
              <w:noProof/>
            </w:rPr>
          </w:r>
          <w:r w:rsidR="00A238A7" w:rsidRPr="007A04A6">
            <w:rPr>
              <w:rStyle w:val="Hyperlink"/>
              <w:noProof/>
            </w:rPr>
            <w:fldChar w:fldCharType="separate"/>
          </w:r>
          <w:r w:rsidR="00A238A7" w:rsidRPr="007A04A6">
            <w:rPr>
              <w:rStyle w:val="Hyperlink"/>
              <w:noProof/>
            </w:rPr>
            <w:t>1</w:t>
          </w:r>
          <w:r w:rsidR="00A238A7">
            <w:rPr>
              <w:rFonts w:asciiTheme="minorHAnsi" w:eastAsiaTheme="minorEastAsia" w:hAnsiTheme="minorHAnsi"/>
              <w:noProof/>
              <w:sz w:val="22"/>
              <w:lang w:eastAsia="pt-BR"/>
            </w:rPr>
            <w:tab/>
          </w:r>
          <w:r w:rsidR="00A238A7" w:rsidRPr="007A04A6">
            <w:rPr>
              <w:rStyle w:val="Hyperlink"/>
              <w:noProof/>
            </w:rPr>
            <w:t>INTRODUÇÃO</w:t>
          </w:r>
          <w:r w:rsidR="00A238A7">
            <w:rPr>
              <w:noProof/>
              <w:webHidden/>
            </w:rPr>
            <w:tab/>
          </w:r>
          <w:r w:rsidR="00A238A7">
            <w:rPr>
              <w:noProof/>
              <w:webHidden/>
            </w:rPr>
            <w:fldChar w:fldCharType="begin"/>
          </w:r>
          <w:r w:rsidR="00A238A7">
            <w:rPr>
              <w:noProof/>
              <w:webHidden/>
            </w:rPr>
            <w:instrText xml:space="preserve"> PAGEREF _Toc528790938 \h </w:instrText>
          </w:r>
          <w:r w:rsidR="00A238A7">
            <w:rPr>
              <w:noProof/>
              <w:webHidden/>
            </w:rPr>
          </w:r>
          <w:r w:rsidR="00A238A7">
            <w:rPr>
              <w:noProof/>
              <w:webHidden/>
            </w:rPr>
            <w:fldChar w:fldCharType="separate"/>
          </w:r>
          <w:r w:rsidR="00A238A7">
            <w:rPr>
              <w:noProof/>
              <w:webHidden/>
            </w:rPr>
            <w:t>15</w:t>
          </w:r>
          <w:r w:rsidR="00A238A7">
            <w:rPr>
              <w:noProof/>
              <w:webHidden/>
            </w:rPr>
            <w:fldChar w:fldCharType="end"/>
          </w:r>
          <w:r w:rsidR="00A238A7" w:rsidRPr="007A04A6">
            <w:rPr>
              <w:rStyle w:val="Hyperlink"/>
              <w:noProof/>
            </w:rPr>
            <w:fldChar w:fldCharType="end"/>
          </w:r>
        </w:p>
        <w:p w14:paraId="08FE81B3" w14:textId="54A7FA23" w:rsidR="00A238A7" w:rsidRDefault="00A238A7">
          <w:pPr>
            <w:pStyle w:val="Sumrio2"/>
            <w:rPr>
              <w:rFonts w:asciiTheme="minorHAnsi" w:eastAsiaTheme="minorEastAsia" w:hAnsiTheme="minorHAnsi"/>
              <w:noProof/>
              <w:sz w:val="22"/>
              <w:lang w:eastAsia="pt-BR"/>
            </w:rPr>
          </w:pPr>
          <w:hyperlink w:anchor="_Toc528790939" w:history="1">
            <w:r w:rsidRPr="007A04A6">
              <w:rPr>
                <w:rStyle w:val="Hyperlink"/>
                <w:rFonts w:cs="Arial"/>
                <w:noProof/>
              </w:rPr>
              <w:t>Problema da Pesquisa</w:t>
            </w:r>
            <w:r>
              <w:rPr>
                <w:noProof/>
                <w:webHidden/>
              </w:rPr>
              <w:tab/>
            </w:r>
            <w:r>
              <w:rPr>
                <w:noProof/>
                <w:webHidden/>
              </w:rPr>
              <w:fldChar w:fldCharType="begin"/>
            </w:r>
            <w:r>
              <w:rPr>
                <w:noProof/>
                <w:webHidden/>
              </w:rPr>
              <w:instrText xml:space="preserve"> PAGEREF _Toc528790939 \h </w:instrText>
            </w:r>
            <w:r>
              <w:rPr>
                <w:noProof/>
                <w:webHidden/>
              </w:rPr>
            </w:r>
            <w:r>
              <w:rPr>
                <w:noProof/>
                <w:webHidden/>
              </w:rPr>
              <w:fldChar w:fldCharType="separate"/>
            </w:r>
            <w:r>
              <w:rPr>
                <w:noProof/>
                <w:webHidden/>
              </w:rPr>
              <w:t>16</w:t>
            </w:r>
            <w:r>
              <w:rPr>
                <w:noProof/>
                <w:webHidden/>
              </w:rPr>
              <w:fldChar w:fldCharType="end"/>
            </w:r>
          </w:hyperlink>
        </w:p>
        <w:p w14:paraId="26C25558" w14:textId="4CD44FD8" w:rsidR="00A238A7" w:rsidRDefault="00A238A7">
          <w:pPr>
            <w:pStyle w:val="Sumrio2"/>
            <w:rPr>
              <w:rFonts w:asciiTheme="minorHAnsi" w:eastAsiaTheme="minorEastAsia" w:hAnsiTheme="minorHAnsi"/>
              <w:noProof/>
              <w:sz w:val="22"/>
              <w:lang w:eastAsia="pt-BR"/>
            </w:rPr>
          </w:pPr>
          <w:hyperlink w:anchor="_Toc528790940" w:history="1">
            <w:r w:rsidRPr="007A04A6">
              <w:rPr>
                <w:rStyle w:val="Hyperlink"/>
                <w:rFonts w:cs="Arial"/>
                <w:noProof/>
              </w:rPr>
              <w:t>Objetivo</w:t>
            </w:r>
            <w:r>
              <w:rPr>
                <w:noProof/>
                <w:webHidden/>
              </w:rPr>
              <w:tab/>
            </w:r>
            <w:r>
              <w:rPr>
                <w:noProof/>
                <w:webHidden/>
              </w:rPr>
              <w:fldChar w:fldCharType="begin"/>
            </w:r>
            <w:r>
              <w:rPr>
                <w:noProof/>
                <w:webHidden/>
              </w:rPr>
              <w:instrText xml:space="preserve"> PAGEREF _Toc528790940 \h </w:instrText>
            </w:r>
            <w:r>
              <w:rPr>
                <w:noProof/>
                <w:webHidden/>
              </w:rPr>
            </w:r>
            <w:r>
              <w:rPr>
                <w:noProof/>
                <w:webHidden/>
              </w:rPr>
              <w:fldChar w:fldCharType="separate"/>
            </w:r>
            <w:r>
              <w:rPr>
                <w:noProof/>
                <w:webHidden/>
              </w:rPr>
              <w:t>16</w:t>
            </w:r>
            <w:r>
              <w:rPr>
                <w:noProof/>
                <w:webHidden/>
              </w:rPr>
              <w:fldChar w:fldCharType="end"/>
            </w:r>
          </w:hyperlink>
        </w:p>
        <w:p w14:paraId="0850D5FB" w14:textId="695DDEED" w:rsidR="00A238A7" w:rsidRDefault="00A238A7">
          <w:pPr>
            <w:pStyle w:val="Sumrio2"/>
            <w:rPr>
              <w:rFonts w:asciiTheme="minorHAnsi" w:eastAsiaTheme="minorEastAsia" w:hAnsiTheme="minorHAnsi"/>
              <w:noProof/>
              <w:sz w:val="22"/>
              <w:lang w:eastAsia="pt-BR"/>
            </w:rPr>
          </w:pPr>
          <w:hyperlink w:anchor="_Toc528790941" w:history="1">
            <w:r w:rsidRPr="007A04A6">
              <w:rPr>
                <w:rStyle w:val="Hyperlink"/>
                <w:noProof/>
              </w:rPr>
              <w:t>Justificativa</w:t>
            </w:r>
            <w:r>
              <w:rPr>
                <w:noProof/>
                <w:webHidden/>
              </w:rPr>
              <w:tab/>
            </w:r>
            <w:r>
              <w:rPr>
                <w:noProof/>
                <w:webHidden/>
              </w:rPr>
              <w:fldChar w:fldCharType="begin"/>
            </w:r>
            <w:r>
              <w:rPr>
                <w:noProof/>
                <w:webHidden/>
              </w:rPr>
              <w:instrText xml:space="preserve"> PAGEREF _Toc528790941 \h </w:instrText>
            </w:r>
            <w:r>
              <w:rPr>
                <w:noProof/>
                <w:webHidden/>
              </w:rPr>
            </w:r>
            <w:r>
              <w:rPr>
                <w:noProof/>
                <w:webHidden/>
              </w:rPr>
              <w:fldChar w:fldCharType="separate"/>
            </w:r>
            <w:r>
              <w:rPr>
                <w:noProof/>
                <w:webHidden/>
              </w:rPr>
              <w:t>16</w:t>
            </w:r>
            <w:r>
              <w:rPr>
                <w:noProof/>
                <w:webHidden/>
              </w:rPr>
              <w:fldChar w:fldCharType="end"/>
            </w:r>
          </w:hyperlink>
        </w:p>
        <w:p w14:paraId="202DBCD3" w14:textId="39BD300A" w:rsidR="00A238A7" w:rsidRDefault="00A238A7">
          <w:pPr>
            <w:pStyle w:val="Sumrio1"/>
            <w:rPr>
              <w:rFonts w:asciiTheme="minorHAnsi" w:eastAsiaTheme="minorEastAsia" w:hAnsiTheme="minorHAnsi"/>
              <w:noProof/>
              <w:sz w:val="22"/>
              <w:lang w:eastAsia="pt-BR"/>
            </w:rPr>
          </w:pPr>
          <w:hyperlink w:anchor="_Toc528790942" w:history="1">
            <w:r w:rsidRPr="007A04A6">
              <w:rPr>
                <w:rStyle w:val="Hyperlink"/>
                <w:rFonts w:cs="Arial"/>
                <w:noProof/>
              </w:rPr>
              <w:t>2</w:t>
            </w:r>
            <w:r>
              <w:rPr>
                <w:rFonts w:asciiTheme="minorHAnsi" w:eastAsiaTheme="minorEastAsia" w:hAnsiTheme="minorHAnsi"/>
                <w:noProof/>
                <w:sz w:val="22"/>
                <w:lang w:eastAsia="pt-BR"/>
              </w:rPr>
              <w:tab/>
            </w:r>
            <w:r w:rsidRPr="007A04A6">
              <w:rPr>
                <w:rStyle w:val="Hyperlink"/>
                <w:rFonts w:cs="Arial"/>
                <w:noProof/>
              </w:rPr>
              <w:t>REVISÃO BIBLIOGRÁFICA</w:t>
            </w:r>
            <w:r>
              <w:rPr>
                <w:noProof/>
                <w:webHidden/>
              </w:rPr>
              <w:tab/>
            </w:r>
            <w:r>
              <w:rPr>
                <w:noProof/>
                <w:webHidden/>
              </w:rPr>
              <w:fldChar w:fldCharType="begin"/>
            </w:r>
            <w:r>
              <w:rPr>
                <w:noProof/>
                <w:webHidden/>
              </w:rPr>
              <w:instrText xml:space="preserve"> PAGEREF _Toc528790942 \h </w:instrText>
            </w:r>
            <w:r>
              <w:rPr>
                <w:noProof/>
                <w:webHidden/>
              </w:rPr>
            </w:r>
            <w:r>
              <w:rPr>
                <w:noProof/>
                <w:webHidden/>
              </w:rPr>
              <w:fldChar w:fldCharType="separate"/>
            </w:r>
            <w:r>
              <w:rPr>
                <w:noProof/>
                <w:webHidden/>
              </w:rPr>
              <w:t>18</w:t>
            </w:r>
            <w:r>
              <w:rPr>
                <w:noProof/>
                <w:webHidden/>
              </w:rPr>
              <w:fldChar w:fldCharType="end"/>
            </w:r>
          </w:hyperlink>
        </w:p>
        <w:p w14:paraId="15B1BECD" w14:textId="0214E62E" w:rsidR="00A238A7" w:rsidRDefault="00A238A7">
          <w:pPr>
            <w:pStyle w:val="Sumrio2"/>
            <w:rPr>
              <w:rFonts w:asciiTheme="minorHAnsi" w:eastAsiaTheme="minorEastAsia" w:hAnsiTheme="minorHAnsi"/>
              <w:noProof/>
              <w:sz w:val="22"/>
              <w:lang w:eastAsia="pt-BR"/>
            </w:rPr>
          </w:pPr>
          <w:hyperlink w:anchor="_Toc528790943" w:history="1">
            <w:r w:rsidRPr="007A04A6">
              <w:rPr>
                <w:rStyle w:val="Hyperlink"/>
                <w:rFonts w:cs="Arial"/>
                <w:noProof/>
              </w:rPr>
              <w:t>2.1</w:t>
            </w:r>
            <w:r>
              <w:rPr>
                <w:rFonts w:asciiTheme="minorHAnsi" w:eastAsiaTheme="minorEastAsia" w:hAnsiTheme="minorHAnsi"/>
                <w:noProof/>
                <w:sz w:val="22"/>
                <w:lang w:eastAsia="pt-BR"/>
              </w:rPr>
              <w:tab/>
            </w:r>
            <w:r w:rsidRPr="007A04A6">
              <w:rPr>
                <w:rStyle w:val="Hyperlink"/>
                <w:rFonts w:cs="Arial"/>
                <w:noProof/>
              </w:rPr>
              <w:t xml:space="preserve">Conceitos de </w:t>
            </w:r>
            <w:r w:rsidRPr="007A04A6">
              <w:rPr>
                <w:rStyle w:val="Hyperlink"/>
                <w:rFonts w:cs="Arial"/>
                <w:i/>
                <w:noProof/>
              </w:rPr>
              <w:t>Marketing</w:t>
            </w:r>
            <w:r>
              <w:rPr>
                <w:noProof/>
                <w:webHidden/>
              </w:rPr>
              <w:tab/>
            </w:r>
            <w:r>
              <w:rPr>
                <w:noProof/>
                <w:webHidden/>
              </w:rPr>
              <w:fldChar w:fldCharType="begin"/>
            </w:r>
            <w:r>
              <w:rPr>
                <w:noProof/>
                <w:webHidden/>
              </w:rPr>
              <w:instrText xml:space="preserve"> PAGEREF _Toc528790943 \h </w:instrText>
            </w:r>
            <w:r>
              <w:rPr>
                <w:noProof/>
                <w:webHidden/>
              </w:rPr>
            </w:r>
            <w:r>
              <w:rPr>
                <w:noProof/>
                <w:webHidden/>
              </w:rPr>
              <w:fldChar w:fldCharType="separate"/>
            </w:r>
            <w:r>
              <w:rPr>
                <w:noProof/>
                <w:webHidden/>
              </w:rPr>
              <w:t>18</w:t>
            </w:r>
            <w:r>
              <w:rPr>
                <w:noProof/>
                <w:webHidden/>
              </w:rPr>
              <w:fldChar w:fldCharType="end"/>
            </w:r>
          </w:hyperlink>
        </w:p>
        <w:p w14:paraId="5EF17146" w14:textId="2DFB9201" w:rsidR="00A238A7" w:rsidRDefault="00A238A7">
          <w:pPr>
            <w:pStyle w:val="Sumrio3"/>
            <w:rPr>
              <w:rFonts w:asciiTheme="minorHAnsi" w:eastAsiaTheme="minorEastAsia" w:hAnsiTheme="minorHAnsi"/>
              <w:noProof/>
              <w:sz w:val="22"/>
              <w:lang w:eastAsia="pt-BR"/>
            </w:rPr>
          </w:pPr>
          <w:hyperlink w:anchor="_Toc528790944" w:history="1">
            <w:r w:rsidRPr="007A04A6">
              <w:rPr>
                <w:rStyle w:val="Hyperlink"/>
                <w:noProof/>
              </w:rPr>
              <w:t>2.1.1</w:t>
            </w:r>
            <w:r>
              <w:rPr>
                <w:rFonts w:asciiTheme="minorHAnsi" w:eastAsiaTheme="minorEastAsia" w:hAnsiTheme="minorHAnsi"/>
                <w:noProof/>
                <w:sz w:val="22"/>
                <w:lang w:eastAsia="pt-BR"/>
              </w:rPr>
              <w:tab/>
            </w:r>
            <w:r w:rsidRPr="007A04A6">
              <w:rPr>
                <w:rStyle w:val="Hyperlink"/>
                <w:noProof/>
              </w:rPr>
              <w:t>Mix de Marketing</w:t>
            </w:r>
            <w:r>
              <w:rPr>
                <w:noProof/>
                <w:webHidden/>
              </w:rPr>
              <w:tab/>
            </w:r>
            <w:r>
              <w:rPr>
                <w:noProof/>
                <w:webHidden/>
              </w:rPr>
              <w:fldChar w:fldCharType="begin"/>
            </w:r>
            <w:r>
              <w:rPr>
                <w:noProof/>
                <w:webHidden/>
              </w:rPr>
              <w:instrText xml:space="preserve"> PAGEREF _Toc528790944 \h </w:instrText>
            </w:r>
            <w:r>
              <w:rPr>
                <w:noProof/>
                <w:webHidden/>
              </w:rPr>
            </w:r>
            <w:r>
              <w:rPr>
                <w:noProof/>
                <w:webHidden/>
              </w:rPr>
              <w:fldChar w:fldCharType="separate"/>
            </w:r>
            <w:r>
              <w:rPr>
                <w:noProof/>
                <w:webHidden/>
              </w:rPr>
              <w:t>19</w:t>
            </w:r>
            <w:r>
              <w:rPr>
                <w:noProof/>
                <w:webHidden/>
              </w:rPr>
              <w:fldChar w:fldCharType="end"/>
            </w:r>
          </w:hyperlink>
        </w:p>
        <w:p w14:paraId="6F936A1C" w14:textId="2E38DFEC" w:rsidR="00A238A7" w:rsidRDefault="00A238A7">
          <w:pPr>
            <w:pStyle w:val="Sumrio2"/>
            <w:rPr>
              <w:rFonts w:asciiTheme="minorHAnsi" w:eastAsiaTheme="minorEastAsia" w:hAnsiTheme="minorHAnsi"/>
              <w:noProof/>
              <w:sz w:val="22"/>
              <w:lang w:eastAsia="pt-BR"/>
            </w:rPr>
          </w:pPr>
          <w:hyperlink w:anchor="_Toc528790945" w:history="1">
            <w:r w:rsidRPr="007A04A6">
              <w:rPr>
                <w:rStyle w:val="Hyperlink"/>
                <w:noProof/>
              </w:rPr>
              <w:t>2.2</w:t>
            </w:r>
            <w:r>
              <w:rPr>
                <w:rFonts w:asciiTheme="minorHAnsi" w:eastAsiaTheme="minorEastAsia" w:hAnsiTheme="minorHAnsi"/>
                <w:noProof/>
                <w:sz w:val="22"/>
                <w:lang w:eastAsia="pt-BR"/>
              </w:rPr>
              <w:tab/>
            </w:r>
            <w:r w:rsidRPr="007A04A6">
              <w:rPr>
                <w:rStyle w:val="Hyperlink"/>
                <w:i/>
                <w:noProof/>
              </w:rPr>
              <w:t>Mobile Marketing</w:t>
            </w:r>
            <w:r w:rsidRPr="007A04A6">
              <w:rPr>
                <w:rStyle w:val="Hyperlink"/>
                <w:noProof/>
              </w:rPr>
              <w:t>: Conceito e Contexto</w:t>
            </w:r>
            <w:r>
              <w:rPr>
                <w:noProof/>
                <w:webHidden/>
              </w:rPr>
              <w:tab/>
            </w:r>
            <w:r>
              <w:rPr>
                <w:noProof/>
                <w:webHidden/>
              </w:rPr>
              <w:fldChar w:fldCharType="begin"/>
            </w:r>
            <w:r>
              <w:rPr>
                <w:noProof/>
                <w:webHidden/>
              </w:rPr>
              <w:instrText xml:space="preserve"> PAGEREF _Toc528790945 \h </w:instrText>
            </w:r>
            <w:r>
              <w:rPr>
                <w:noProof/>
                <w:webHidden/>
              </w:rPr>
            </w:r>
            <w:r>
              <w:rPr>
                <w:noProof/>
                <w:webHidden/>
              </w:rPr>
              <w:fldChar w:fldCharType="separate"/>
            </w:r>
            <w:r>
              <w:rPr>
                <w:noProof/>
                <w:webHidden/>
              </w:rPr>
              <w:t>20</w:t>
            </w:r>
            <w:r>
              <w:rPr>
                <w:noProof/>
                <w:webHidden/>
              </w:rPr>
              <w:fldChar w:fldCharType="end"/>
            </w:r>
          </w:hyperlink>
        </w:p>
        <w:p w14:paraId="055AB2A8" w14:textId="4951CA95" w:rsidR="00A238A7" w:rsidRDefault="00A238A7">
          <w:pPr>
            <w:pStyle w:val="Sumrio2"/>
            <w:rPr>
              <w:rFonts w:asciiTheme="minorHAnsi" w:eastAsiaTheme="minorEastAsia" w:hAnsiTheme="minorHAnsi"/>
              <w:noProof/>
              <w:sz w:val="22"/>
              <w:lang w:eastAsia="pt-BR"/>
            </w:rPr>
          </w:pPr>
          <w:hyperlink w:anchor="_Toc528790946" w:history="1">
            <w:r w:rsidRPr="007A04A6">
              <w:rPr>
                <w:rStyle w:val="Hyperlink"/>
                <w:noProof/>
              </w:rPr>
              <w:t>2.3</w:t>
            </w:r>
            <w:r>
              <w:rPr>
                <w:rFonts w:asciiTheme="minorHAnsi" w:eastAsiaTheme="minorEastAsia" w:hAnsiTheme="minorHAnsi"/>
                <w:noProof/>
                <w:sz w:val="22"/>
                <w:lang w:eastAsia="pt-BR"/>
              </w:rPr>
              <w:tab/>
            </w:r>
            <w:r w:rsidRPr="007A04A6">
              <w:rPr>
                <w:rStyle w:val="Hyperlink"/>
                <w:i/>
                <w:noProof/>
              </w:rPr>
              <w:t>Marketing</w:t>
            </w:r>
            <w:r w:rsidRPr="007A04A6">
              <w:rPr>
                <w:rStyle w:val="Hyperlink"/>
                <w:noProof/>
              </w:rPr>
              <w:t xml:space="preserve"> Promocional</w:t>
            </w:r>
            <w:r>
              <w:rPr>
                <w:noProof/>
                <w:webHidden/>
              </w:rPr>
              <w:tab/>
            </w:r>
            <w:r>
              <w:rPr>
                <w:noProof/>
                <w:webHidden/>
              </w:rPr>
              <w:fldChar w:fldCharType="begin"/>
            </w:r>
            <w:r>
              <w:rPr>
                <w:noProof/>
                <w:webHidden/>
              </w:rPr>
              <w:instrText xml:space="preserve"> PAGEREF _Toc528790946 \h </w:instrText>
            </w:r>
            <w:r>
              <w:rPr>
                <w:noProof/>
                <w:webHidden/>
              </w:rPr>
            </w:r>
            <w:r>
              <w:rPr>
                <w:noProof/>
                <w:webHidden/>
              </w:rPr>
              <w:fldChar w:fldCharType="separate"/>
            </w:r>
            <w:r>
              <w:rPr>
                <w:noProof/>
                <w:webHidden/>
              </w:rPr>
              <w:t>21</w:t>
            </w:r>
            <w:r>
              <w:rPr>
                <w:noProof/>
                <w:webHidden/>
              </w:rPr>
              <w:fldChar w:fldCharType="end"/>
            </w:r>
          </w:hyperlink>
        </w:p>
        <w:p w14:paraId="03847B86" w14:textId="07590221" w:rsidR="00A238A7" w:rsidRDefault="00A238A7">
          <w:pPr>
            <w:pStyle w:val="Sumrio2"/>
            <w:rPr>
              <w:rFonts w:asciiTheme="minorHAnsi" w:eastAsiaTheme="minorEastAsia" w:hAnsiTheme="minorHAnsi"/>
              <w:noProof/>
              <w:sz w:val="22"/>
              <w:lang w:eastAsia="pt-BR"/>
            </w:rPr>
          </w:pPr>
          <w:hyperlink w:anchor="_Toc528790947" w:history="1">
            <w:r w:rsidRPr="007A04A6">
              <w:rPr>
                <w:rStyle w:val="Hyperlink"/>
                <w:noProof/>
              </w:rPr>
              <w:t>2.4</w:t>
            </w:r>
            <w:r>
              <w:rPr>
                <w:rFonts w:asciiTheme="minorHAnsi" w:eastAsiaTheme="minorEastAsia" w:hAnsiTheme="minorHAnsi"/>
                <w:noProof/>
                <w:sz w:val="22"/>
                <w:lang w:eastAsia="pt-BR"/>
              </w:rPr>
              <w:tab/>
            </w:r>
            <w:r w:rsidRPr="007A04A6">
              <w:rPr>
                <w:rStyle w:val="Hyperlink"/>
                <w:noProof/>
              </w:rPr>
              <w:t>Sistemas e Sistemas de Informação</w:t>
            </w:r>
            <w:r>
              <w:rPr>
                <w:noProof/>
                <w:webHidden/>
              </w:rPr>
              <w:tab/>
            </w:r>
            <w:r>
              <w:rPr>
                <w:noProof/>
                <w:webHidden/>
              </w:rPr>
              <w:fldChar w:fldCharType="begin"/>
            </w:r>
            <w:r>
              <w:rPr>
                <w:noProof/>
                <w:webHidden/>
              </w:rPr>
              <w:instrText xml:space="preserve"> PAGEREF _Toc528790947 \h </w:instrText>
            </w:r>
            <w:r>
              <w:rPr>
                <w:noProof/>
                <w:webHidden/>
              </w:rPr>
            </w:r>
            <w:r>
              <w:rPr>
                <w:noProof/>
                <w:webHidden/>
              </w:rPr>
              <w:fldChar w:fldCharType="separate"/>
            </w:r>
            <w:r>
              <w:rPr>
                <w:noProof/>
                <w:webHidden/>
              </w:rPr>
              <w:t>22</w:t>
            </w:r>
            <w:r>
              <w:rPr>
                <w:noProof/>
                <w:webHidden/>
              </w:rPr>
              <w:fldChar w:fldCharType="end"/>
            </w:r>
          </w:hyperlink>
        </w:p>
        <w:p w14:paraId="0C8388C4" w14:textId="2ED6898B" w:rsidR="00A238A7" w:rsidRDefault="00A238A7">
          <w:pPr>
            <w:pStyle w:val="Sumrio3"/>
            <w:rPr>
              <w:rFonts w:asciiTheme="minorHAnsi" w:eastAsiaTheme="minorEastAsia" w:hAnsiTheme="minorHAnsi"/>
              <w:noProof/>
              <w:sz w:val="22"/>
              <w:lang w:eastAsia="pt-BR"/>
            </w:rPr>
          </w:pPr>
          <w:hyperlink w:anchor="_Toc528790948" w:history="1">
            <w:r w:rsidRPr="007A04A6">
              <w:rPr>
                <w:rStyle w:val="Hyperlink"/>
                <w:noProof/>
              </w:rPr>
              <w:t>2.4.1</w:t>
            </w:r>
            <w:r>
              <w:rPr>
                <w:rFonts w:asciiTheme="minorHAnsi" w:eastAsiaTheme="minorEastAsia" w:hAnsiTheme="minorHAnsi"/>
                <w:noProof/>
                <w:sz w:val="22"/>
                <w:lang w:eastAsia="pt-BR"/>
              </w:rPr>
              <w:tab/>
            </w:r>
            <w:r w:rsidRPr="007A04A6">
              <w:rPr>
                <w:rStyle w:val="Hyperlink"/>
                <w:noProof/>
              </w:rPr>
              <w:t>Funções do Sistema de Informação</w:t>
            </w:r>
            <w:r>
              <w:rPr>
                <w:noProof/>
                <w:webHidden/>
              </w:rPr>
              <w:tab/>
            </w:r>
            <w:r>
              <w:rPr>
                <w:noProof/>
                <w:webHidden/>
              </w:rPr>
              <w:fldChar w:fldCharType="begin"/>
            </w:r>
            <w:r>
              <w:rPr>
                <w:noProof/>
                <w:webHidden/>
              </w:rPr>
              <w:instrText xml:space="preserve"> PAGEREF _Toc528790948 \h </w:instrText>
            </w:r>
            <w:r>
              <w:rPr>
                <w:noProof/>
                <w:webHidden/>
              </w:rPr>
            </w:r>
            <w:r>
              <w:rPr>
                <w:noProof/>
                <w:webHidden/>
              </w:rPr>
              <w:fldChar w:fldCharType="separate"/>
            </w:r>
            <w:r>
              <w:rPr>
                <w:noProof/>
                <w:webHidden/>
              </w:rPr>
              <w:t>22</w:t>
            </w:r>
            <w:r>
              <w:rPr>
                <w:noProof/>
                <w:webHidden/>
              </w:rPr>
              <w:fldChar w:fldCharType="end"/>
            </w:r>
          </w:hyperlink>
        </w:p>
        <w:p w14:paraId="2D228CD0" w14:textId="199C006E" w:rsidR="00A238A7" w:rsidRDefault="00A238A7">
          <w:pPr>
            <w:pStyle w:val="Sumrio3"/>
            <w:rPr>
              <w:rFonts w:asciiTheme="minorHAnsi" w:eastAsiaTheme="minorEastAsia" w:hAnsiTheme="minorHAnsi"/>
              <w:noProof/>
              <w:sz w:val="22"/>
              <w:lang w:eastAsia="pt-BR"/>
            </w:rPr>
          </w:pPr>
          <w:hyperlink w:anchor="_Toc528790949" w:history="1">
            <w:r w:rsidRPr="007A04A6">
              <w:rPr>
                <w:rStyle w:val="Hyperlink"/>
                <w:noProof/>
              </w:rPr>
              <w:t>2.4.2</w:t>
            </w:r>
            <w:r>
              <w:rPr>
                <w:rFonts w:asciiTheme="minorHAnsi" w:eastAsiaTheme="minorEastAsia" w:hAnsiTheme="minorHAnsi"/>
                <w:noProof/>
                <w:sz w:val="22"/>
                <w:lang w:eastAsia="pt-BR"/>
              </w:rPr>
              <w:tab/>
            </w:r>
            <w:r w:rsidRPr="007A04A6">
              <w:rPr>
                <w:rStyle w:val="Hyperlink"/>
                <w:noProof/>
              </w:rPr>
              <w:t>Tipos de Sistemas de Informação</w:t>
            </w:r>
            <w:r>
              <w:rPr>
                <w:noProof/>
                <w:webHidden/>
              </w:rPr>
              <w:tab/>
            </w:r>
            <w:r>
              <w:rPr>
                <w:noProof/>
                <w:webHidden/>
              </w:rPr>
              <w:fldChar w:fldCharType="begin"/>
            </w:r>
            <w:r>
              <w:rPr>
                <w:noProof/>
                <w:webHidden/>
              </w:rPr>
              <w:instrText xml:space="preserve"> PAGEREF _Toc528790949 \h </w:instrText>
            </w:r>
            <w:r>
              <w:rPr>
                <w:noProof/>
                <w:webHidden/>
              </w:rPr>
            </w:r>
            <w:r>
              <w:rPr>
                <w:noProof/>
                <w:webHidden/>
              </w:rPr>
              <w:fldChar w:fldCharType="separate"/>
            </w:r>
            <w:r>
              <w:rPr>
                <w:noProof/>
                <w:webHidden/>
              </w:rPr>
              <w:t>23</w:t>
            </w:r>
            <w:r>
              <w:rPr>
                <w:noProof/>
                <w:webHidden/>
              </w:rPr>
              <w:fldChar w:fldCharType="end"/>
            </w:r>
          </w:hyperlink>
        </w:p>
        <w:p w14:paraId="2180D797" w14:textId="4765DC50" w:rsidR="00A238A7" w:rsidRDefault="00A238A7">
          <w:pPr>
            <w:pStyle w:val="Sumrio2"/>
            <w:rPr>
              <w:rFonts w:asciiTheme="minorHAnsi" w:eastAsiaTheme="minorEastAsia" w:hAnsiTheme="minorHAnsi"/>
              <w:noProof/>
              <w:sz w:val="22"/>
              <w:lang w:eastAsia="pt-BR"/>
            </w:rPr>
          </w:pPr>
          <w:hyperlink w:anchor="_Toc528790950" w:history="1">
            <w:r w:rsidRPr="007A04A6">
              <w:rPr>
                <w:rStyle w:val="Hyperlink"/>
                <w:noProof/>
              </w:rPr>
              <w:t>2.5</w:t>
            </w:r>
            <w:r>
              <w:rPr>
                <w:rFonts w:asciiTheme="minorHAnsi" w:eastAsiaTheme="minorEastAsia" w:hAnsiTheme="minorHAnsi"/>
                <w:noProof/>
                <w:sz w:val="22"/>
                <w:lang w:eastAsia="pt-BR"/>
              </w:rPr>
              <w:tab/>
            </w:r>
            <w:r w:rsidRPr="007A04A6">
              <w:rPr>
                <w:rStyle w:val="Hyperlink"/>
                <w:noProof/>
              </w:rPr>
              <w:t>Trabalhos correlatos</w:t>
            </w:r>
            <w:r>
              <w:rPr>
                <w:noProof/>
                <w:webHidden/>
              </w:rPr>
              <w:tab/>
            </w:r>
            <w:r>
              <w:rPr>
                <w:noProof/>
                <w:webHidden/>
              </w:rPr>
              <w:fldChar w:fldCharType="begin"/>
            </w:r>
            <w:r>
              <w:rPr>
                <w:noProof/>
                <w:webHidden/>
              </w:rPr>
              <w:instrText xml:space="preserve"> PAGEREF _Toc528790950 \h </w:instrText>
            </w:r>
            <w:r>
              <w:rPr>
                <w:noProof/>
                <w:webHidden/>
              </w:rPr>
            </w:r>
            <w:r>
              <w:rPr>
                <w:noProof/>
                <w:webHidden/>
              </w:rPr>
              <w:fldChar w:fldCharType="separate"/>
            </w:r>
            <w:r>
              <w:rPr>
                <w:noProof/>
                <w:webHidden/>
              </w:rPr>
              <w:t>25</w:t>
            </w:r>
            <w:r>
              <w:rPr>
                <w:noProof/>
                <w:webHidden/>
              </w:rPr>
              <w:fldChar w:fldCharType="end"/>
            </w:r>
          </w:hyperlink>
        </w:p>
        <w:p w14:paraId="66DB6F08" w14:textId="01AA5A0E" w:rsidR="00A238A7" w:rsidRDefault="00A238A7">
          <w:pPr>
            <w:pStyle w:val="Sumrio1"/>
            <w:rPr>
              <w:rFonts w:asciiTheme="minorHAnsi" w:eastAsiaTheme="minorEastAsia" w:hAnsiTheme="minorHAnsi"/>
              <w:noProof/>
              <w:sz w:val="22"/>
              <w:lang w:eastAsia="pt-BR"/>
            </w:rPr>
          </w:pPr>
          <w:hyperlink w:anchor="_Toc528790951" w:history="1">
            <w:r w:rsidRPr="007A04A6">
              <w:rPr>
                <w:rStyle w:val="Hyperlink"/>
                <w:rFonts w:cs="Arial"/>
                <w:noProof/>
              </w:rPr>
              <w:t>3</w:t>
            </w:r>
            <w:r>
              <w:rPr>
                <w:rFonts w:asciiTheme="minorHAnsi" w:eastAsiaTheme="minorEastAsia" w:hAnsiTheme="minorHAnsi"/>
                <w:noProof/>
                <w:sz w:val="22"/>
                <w:lang w:eastAsia="pt-BR"/>
              </w:rPr>
              <w:tab/>
            </w:r>
            <w:r w:rsidRPr="007A04A6">
              <w:rPr>
                <w:rStyle w:val="Hyperlink"/>
                <w:rFonts w:cs="Arial"/>
                <w:noProof/>
              </w:rPr>
              <w:t>METODOLOGIA</w:t>
            </w:r>
            <w:r>
              <w:rPr>
                <w:noProof/>
                <w:webHidden/>
              </w:rPr>
              <w:tab/>
            </w:r>
            <w:r>
              <w:rPr>
                <w:noProof/>
                <w:webHidden/>
              </w:rPr>
              <w:fldChar w:fldCharType="begin"/>
            </w:r>
            <w:r>
              <w:rPr>
                <w:noProof/>
                <w:webHidden/>
              </w:rPr>
              <w:instrText xml:space="preserve"> PAGEREF _Toc528790951 \h </w:instrText>
            </w:r>
            <w:r>
              <w:rPr>
                <w:noProof/>
                <w:webHidden/>
              </w:rPr>
            </w:r>
            <w:r>
              <w:rPr>
                <w:noProof/>
                <w:webHidden/>
              </w:rPr>
              <w:fldChar w:fldCharType="separate"/>
            </w:r>
            <w:r>
              <w:rPr>
                <w:noProof/>
                <w:webHidden/>
              </w:rPr>
              <w:t>29</w:t>
            </w:r>
            <w:r>
              <w:rPr>
                <w:noProof/>
                <w:webHidden/>
              </w:rPr>
              <w:fldChar w:fldCharType="end"/>
            </w:r>
          </w:hyperlink>
        </w:p>
        <w:p w14:paraId="0B3F6212" w14:textId="4CD60D15" w:rsidR="00A238A7" w:rsidRDefault="00A238A7">
          <w:pPr>
            <w:pStyle w:val="Sumrio2"/>
            <w:rPr>
              <w:rFonts w:asciiTheme="minorHAnsi" w:eastAsiaTheme="minorEastAsia" w:hAnsiTheme="minorHAnsi"/>
              <w:noProof/>
              <w:sz w:val="22"/>
              <w:lang w:eastAsia="pt-BR"/>
            </w:rPr>
          </w:pPr>
          <w:hyperlink w:anchor="_Toc528790952" w:history="1">
            <w:r w:rsidRPr="007A04A6">
              <w:rPr>
                <w:rStyle w:val="Hyperlink"/>
                <w:rFonts w:cs="Arial"/>
                <w:noProof/>
              </w:rPr>
              <w:t>3.1</w:t>
            </w:r>
            <w:r>
              <w:rPr>
                <w:rFonts w:asciiTheme="minorHAnsi" w:eastAsiaTheme="minorEastAsia" w:hAnsiTheme="minorHAnsi"/>
                <w:noProof/>
                <w:sz w:val="22"/>
                <w:lang w:eastAsia="pt-BR"/>
              </w:rPr>
              <w:tab/>
            </w:r>
            <w:r w:rsidRPr="007A04A6">
              <w:rPr>
                <w:rStyle w:val="Hyperlink"/>
                <w:rFonts w:cs="Arial"/>
                <w:noProof/>
              </w:rPr>
              <w:t>Materiais e Instrumentos</w:t>
            </w:r>
            <w:r>
              <w:rPr>
                <w:noProof/>
                <w:webHidden/>
              </w:rPr>
              <w:tab/>
            </w:r>
            <w:r>
              <w:rPr>
                <w:noProof/>
                <w:webHidden/>
              </w:rPr>
              <w:fldChar w:fldCharType="begin"/>
            </w:r>
            <w:r>
              <w:rPr>
                <w:noProof/>
                <w:webHidden/>
              </w:rPr>
              <w:instrText xml:space="preserve"> PAGEREF _Toc528790952 \h </w:instrText>
            </w:r>
            <w:r>
              <w:rPr>
                <w:noProof/>
                <w:webHidden/>
              </w:rPr>
            </w:r>
            <w:r>
              <w:rPr>
                <w:noProof/>
                <w:webHidden/>
              </w:rPr>
              <w:fldChar w:fldCharType="separate"/>
            </w:r>
            <w:r>
              <w:rPr>
                <w:noProof/>
                <w:webHidden/>
              </w:rPr>
              <w:t>29</w:t>
            </w:r>
            <w:r>
              <w:rPr>
                <w:noProof/>
                <w:webHidden/>
              </w:rPr>
              <w:fldChar w:fldCharType="end"/>
            </w:r>
          </w:hyperlink>
        </w:p>
        <w:p w14:paraId="19A2100D" w14:textId="09EC79B5" w:rsidR="00A238A7" w:rsidRDefault="00A238A7">
          <w:pPr>
            <w:pStyle w:val="Sumrio3"/>
            <w:rPr>
              <w:rFonts w:asciiTheme="minorHAnsi" w:eastAsiaTheme="minorEastAsia" w:hAnsiTheme="minorHAnsi"/>
              <w:noProof/>
              <w:sz w:val="22"/>
              <w:lang w:eastAsia="pt-BR"/>
            </w:rPr>
          </w:pPr>
          <w:hyperlink w:anchor="_Toc528790953" w:history="1">
            <w:r w:rsidRPr="007A04A6">
              <w:rPr>
                <w:rStyle w:val="Hyperlink"/>
                <w:rFonts w:cs="Arial"/>
                <w:noProof/>
              </w:rPr>
              <w:t>3.1.1</w:t>
            </w:r>
            <w:r>
              <w:rPr>
                <w:rFonts w:asciiTheme="minorHAnsi" w:eastAsiaTheme="minorEastAsia" w:hAnsiTheme="minorHAnsi"/>
                <w:noProof/>
                <w:sz w:val="22"/>
                <w:lang w:eastAsia="pt-BR"/>
              </w:rPr>
              <w:tab/>
            </w:r>
            <w:r w:rsidRPr="007A04A6">
              <w:rPr>
                <w:rStyle w:val="Hyperlink"/>
                <w:rFonts w:cs="Arial"/>
                <w:noProof/>
              </w:rPr>
              <w:t>HTML5</w:t>
            </w:r>
            <w:r>
              <w:rPr>
                <w:noProof/>
                <w:webHidden/>
              </w:rPr>
              <w:tab/>
            </w:r>
            <w:r>
              <w:rPr>
                <w:noProof/>
                <w:webHidden/>
              </w:rPr>
              <w:fldChar w:fldCharType="begin"/>
            </w:r>
            <w:r>
              <w:rPr>
                <w:noProof/>
                <w:webHidden/>
              </w:rPr>
              <w:instrText xml:space="preserve"> PAGEREF _Toc528790953 \h </w:instrText>
            </w:r>
            <w:r>
              <w:rPr>
                <w:noProof/>
                <w:webHidden/>
              </w:rPr>
            </w:r>
            <w:r>
              <w:rPr>
                <w:noProof/>
                <w:webHidden/>
              </w:rPr>
              <w:fldChar w:fldCharType="separate"/>
            </w:r>
            <w:r>
              <w:rPr>
                <w:noProof/>
                <w:webHidden/>
              </w:rPr>
              <w:t>29</w:t>
            </w:r>
            <w:r>
              <w:rPr>
                <w:noProof/>
                <w:webHidden/>
              </w:rPr>
              <w:fldChar w:fldCharType="end"/>
            </w:r>
          </w:hyperlink>
        </w:p>
        <w:p w14:paraId="794E8F72" w14:textId="52B9166F" w:rsidR="00A238A7" w:rsidRDefault="00A238A7">
          <w:pPr>
            <w:pStyle w:val="Sumrio3"/>
            <w:rPr>
              <w:rFonts w:asciiTheme="minorHAnsi" w:eastAsiaTheme="minorEastAsia" w:hAnsiTheme="minorHAnsi"/>
              <w:noProof/>
              <w:sz w:val="22"/>
              <w:lang w:eastAsia="pt-BR"/>
            </w:rPr>
          </w:pPr>
          <w:hyperlink w:anchor="_Toc528790954" w:history="1">
            <w:r w:rsidRPr="007A04A6">
              <w:rPr>
                <w:rStyle w:val="Hyperlink"/>
                <w:noProof/>
              </w:rPr>
              <w:t>3.1.2</w:t>
            </w:r>
            <w:r>
              <w:rPr>
                <w:rFonts w:asciiTheme="minorHAnsi" w:eastAsiaTheme="minorEastAsia" w:hAnsiTheme="minorHAnsi"/>
                <w:noProof/>
                <w:sz w:val="22"/>
                <w:lang w:eastAsia="pt-BR"/>
              </w:rPr>
              <w:tab/>
            </w:r>
            <w:r w:rsidRPr="007A04A6">
              <w:rPr>
                <w:rStyle w:val="Hyperlink"/>
                <w:noProof/>
              </w:rPr>
              <w:t>PHP7</w:t>
            </w:r>
            <w:r>
              <w:rPr>
                <w:noProof/>
                <w:webHidden/>
              </w:rPr>
              <w:tab/>
            </w:r>
            <w:r>
              <w:rPr>
                <w:noProof/>
                <w:webHidden/>
              </w:rPr>
              <w:fldChar w:fldCharType="begin"/>
            </w:r>
            <w:r>
              <w:rPr>
                <w:noProof/>
                <w:webHidden/>
              </w:rPr>
              <w:instrText xml:space="preserve"> PAGEREF _Toc528790954 \h </w:instrText>
            </w:r>
            <w:r>
              <w:rPr>
                <w:noProof/>
                <w:webHidden/>
              </w:rPr>
            </w:r>
            <w:r>
              <w:rPr>
                <w:noProof/>
                <w:webHidden/>
              </w:rPr>
              <w:fldChar w:fldCharType="separate"/>
            </w:r>
            <w:r>
              <w:rPr>
                <w:noProof/>
                <w:webHidden/>
              </w:rPr>
              <w:t>30</w:t>
            </w:r>
            <w:r>
              <w:rPr>
                <w:noProof/>
                <w:webHidden/>
              </w:rPr>
              <w:fldChar w:fldCharType="end"/>
            </w:r>
          </w:hyperlink>
        </w:p>
        <w:p w14:paraId="55E2089E" w14:textId="2F6EA3B7" w:rsidR="00A238A7" w:rsidRDefault="00A238A7">
          <w:pPr>
            <w:pStyle w:val="Sumrio3"/>
            <w:rPr>
              <w:rFonts w:asciiTheme="minorHAnsi" w:eastAsiaTheme="minorEastAsia" w:hAnsiTheme="minorHAnsi"/>
              <w:noProof/>
              <w:sz w:val="22"/>
              <w:lang w:eastAsia="pt-BR"/>
            </w:rPr>
          </w:pPr>
          <w:hyperlink w:anchor="_Toc528790955" w:history="1">
            <w:r w:rsidRPr="007A04A6">
              <w:rPr>
                <w:rStyle w:val="Hyperlink"/>
                <w:noProof/>
              </w:rPr>
              <w:t>3.1.3</w:t>
            </w:r>
            <w:r>
              <w:rPr>
                <w:rFonts w:asciiTheme="minorHAnsi" w:eastAsiaTheme="minorEastAsia" w:hAnsiTheme="minorHAnsi"/>
                <w:noProof/>
                <w:sz w:val="22"/>
                <w:lang w:eastAsia="pt-BR"/>
              </w:rPr>
              <w:tab/>
            </w:r>
            <w:r w:rsidRPr="007A04A6">
              <w:rPr>
                <w:rStyle w:val="Hyperlink"/>
                <w:noProof/>
              </w:rPr>
              <w:t>Javascript</w:t>
            </w:r>
            <w:r>
              <w:rPr>
                <w:noProof/>
                <w:webHidden/>
              </w:rPr>
              <w:tab/>
            </w:r>
            <w:r>
              <w:rPr>
                <w:noProof/>
                <w:webHidden/>
              </w:rPr>
              <w:fldChar w:fldCharType="begin"/>
            </w:r>
            <w:r>
              <w:rPr>
                <w:noProof/>
                <w:webHidden/>
              </w:rPr>
              <w:instrText xml:space="preserve"> PAGEREF _Toc528790955 \h </w:instrText>
            </w:r>
            <w:r>
              <w:rPr>
                <w:noProof/>
                <w:webHidden/>
              </w:rPr>
            </w:r>
            <w:r>
              <w:rPr>
                <w:noProof/>
                <w:webHidden/>
              </w:rPr>
              <w:fldChar w:fldCharType="separate"/>
            </w:r>
            <w:r>
              <w:rPr>
                <w:noProof/>
                <w:webHidden/>
              </w:rPr>
              <w:t>30</w:t>
            </w:r>
            <w:r>
              <w:rPr>
                <w:noProof/>
                <w:webHidden/>
              </w:rPr>
              <w:fldChar w:fldCharType="end"/>
            </w:r>
          </w:hyperlink>
        </w:p>
        <w:p w14:paraId="5B716725" w14:textId="08C136FA" w:rsidR="00A238A7" w:rsidRDefault="00A238A7">
          <w:pPr>
            <w:pStyle w:val="Sumrio3"/>
            <w:rPr>
              <w:rFonts w:asciiTheme="minorHAnsi" w:eastAsiaTheme="minorEastAsia" w:hAnsiTheme="minorHAnsi"/>
              <w:noProof/>
              <w:sz w:val="22"/>
              <w:lang w:eastAsia="pt-BR"/>
            </w:rPr>
          </w:pPr>
          <w:hyperlink w:anchor="_Toc528790956" w:history="1">
            <w:r w:rsidRPr="007A04A6">
              <w:rPr>
                <w:rStyle w:val="Hyperlink"/>
                <w:rFonts w:cs="Arial"/>
                <w:noProof/>
              </w:rPr>
              <w:t>3.1.4</w:t>
            </w:r>
            <w:r>
              <w:rPr>
                <w:rFonts w:asciiTheme="minorHAnsi" w:eastAsiaTheme="minorEastAsia" w:hAnsiTheme="minorHAnsi"/>
                <w:noProof/>
                <w:sz w:val="22"/>
                <w:lang w:eastAsia="pt-BR"/>
              </w:rPr>
              <w:tab/>
            </w:r>
            <w:r w:rsidRPr="007A04A6">
              <w:rPr>
                <w:rStyle w:val="Hyperlink"/>
                <w:rFonts w:cs="Arial"/>
                <w:noProof/>
              </w:rPr>
              <w:t>PHPStorm</w:t>
            </w:r>
            <w:r>
              <w:rPr>
                <w:noProof/>
                <w:webHidden/>
              </w:rPr>
              <w:tab/>
            </w:r>
            <w:r>
              <w:rPr>
                <w:noProof/>
                <w:webHidden/>
              </w:rPr>
              <w:fldChar w:fldCharType="begin"/>
            </w:r>
            <w:r>
              <w:rPr>
                <w:noProof/>
                <w:webHidden/>
              </w:rPr>
              <w:instrText xml:space="preserve"> PAGEREF _Toc528790956 \h </w:instrText>
            </w:r>
            <w:r>
              <w:rPr>
                <w:noProof/>
                <w:webHidden/>
              </w:rPr>
            </w:r>
            <w:r>
              <w:rPr>
                <w:noProof/>
                <w:webHidden/>
              </w:rPr>
              <w:fldChar w:fldCharType="separate"/>
            </w:r>
            <w:r>
              <w:rPr>
                <w:noProof/>
                <w:webHidden/>
              </w:rPr>
              <w:t>30</w:t>
            </w:r>
            <w:r>
              <w:rPr>
                <w:noProof/>
                <w:webHidden/>
              </w:rPr>
              <w:fldChar w:fldCharType="end"/>
            </w:r>
          </w:hyperlink>
        </w:p>
        <w:p w14:paraId="288ED6CD" w14:textId="146DB5C6" w:rsidR="00A238A7" w:rsidRDefault="00A238A7">
          <w:pPr>
            <w:pStyle w:val="Sumrio3"/>
            <w:rPr>
              <w:rFonts w:asciiTheme="minorHAnsi" w:eastAsiaTheme="minorEastAsia" w:hAnsiTheme="minorHAnsi"/>
              <w:noProof/>
              <w:sz w:val="22"/>
              <w:lang w:eastAsia="pt-BR"/>
            </w:rPr>
          </w:pPr>
          <w:hyperlink w:anchor="_Toc528790957" w:history="1">
            <w:r w:rsidRPr="007A04A6">
              <w:rPr>
                <w:rStyle w:val="Hyperlink"/>
                <w:noProof/>
              </w:rPr>
              <w:t>3.1.5</w:t>
            </w:r>
            <w:r>
              <w:rPr>
                <w:rFonts w:asciiTheme="minorHAnsi" w:eastAsiaTheme="minorEastAsia" w:hAnsiTheme="minorHAnsi"/>
                <w:noProof/>
                <w:sz w:val="22"/>
                <w:lang w:eastAsia="pt-BR"/>
              </w:rPr>
              <w:tab/>
            </w:r>
            <w:r w:rsidRPr="007A04A6">
              <w:rPr>
                <w:rStyle w:val="Hyperlink"/>
                <w:noProof/>
              </w:rPr>
              <w:t>CSS3</w:t>
            </w:r>
            <w:r>
              <w:rPr>
                <w:noProof/>
                <w:webHidden/>
              </w:rPr>
              <w:tab/>
            </w:r>
            <w:r>
              <w:rPr>
                <w:noProof/>
                <w:webHidden/>
              </w:rPr>
              <w:fldChar w:fldCharType="begin"/>
            </w:r>
            <w:r>
              <w:rPr>
                <w:noProof/>
                <w:webHidden/>
              </w:rPr>
              <w:instrText xml:space="preserve"> PAGEREF _Toc528790957 \h </w:instrText>
            </w:r>
            <w:r>
              <w:rPr>
                <w:noProof/>
                <w:webHidden/>
              </w:rPr>
            </w:r>
            <w:r>
              <w:rPr>
                <w:noProof/>
                <w:webHidden/>
              </w:rPr>
              <w:fldChar w:fldCharType="separate"/>
            </w:r>
            <w:r>
              <w:rPr>
                <w:noProof/>
                <w:webHidden/>
              </w:rPr>
              <w:t>30</w:t>
            </w:r>
            <w:r>
              <w:rPr>
                <w:noProof/>
                <w:webHidden/>
              </w:rPr>
              <w:fldChar w:fldCharType="end"/>
            </w:r>
          </w:hyperlink>
        </w:p>
        <w:p w14:paraId="0AD34095" w14:textId="510083EA" w:rsidR="00A238A7" w:rsidRDefault="00A238A7">
          <w:pPr>
            <w:pStyle w:val="Sumrio3"/>
            <w:rPr>
              <w:rFonts w:asciiTheme="minorHAnsi" w:eastAsiaTheme="minorEastAsia" w:hAnsiTheme="minorHAnsi"/>
              <w:noProof/>
              <w:sz w:val="22"/>
              <w:lang w:eastAsia="pt-BR"/>
            </w:rPr>
          </w:pPr>
          <w:hyperlink w:anchor="_Toc528790958" w:history="1">
            <w:r w:rsidRPr="007A04A6">
              <w:rPr>
                <w:rStyle w:val="Hyperlink"/>
                <w:noProof/>
              </w:rPr>
              <w:t>3.1.6</w:t>
            </w:r>
            <w:r>
              <w:rPr>
                <w:rFonts w:asciiTheme="minorHAnsi" w:eastAsiaTheme="minorEastAsia" w:hAnsiTheme="minorHAnsi"/>
                <w:noProof/>
                <w:sz w:val="22"/>
                <w:lang w:eastAsia="pt-BR"/>
              </w:rPr>
              <w:tab/>
            </w:r>
            <w:r w:rsidRPr="007A04A6">
              <w:rPr>
                <w:rStyle w:val="Hyperlink"/>
                <w:noProof/>
              </w:rPr>
              <w:t>MySQL</w:t>
            </w:r>
            <w:r>
              <w:rPr>
                <w:noProof/>
                <w:webHidden/>
              </w:rPr>
              <w:tab/>
            </w:r>
            <w:r>
              <w:rPr>
                <w:noProof/>
                <w:webHidden/>
              </w:rPr>
              <w:fldChar w:fldCharType="begin"/>
            </w:r>
            <w:r>
              <w:rPr>
                <w:noProof/>
                <w:webHidden/>
              </w:rPr>
              <w:instrText xml:space="preserve"> PAGEREF _Toc528790958 \h </w:instrText>
            </w:r>
            <w:r>
              <w:rPr>
                <w:noProof/>
                <w:webHidden/>
              </w:rPr>
            </w:r>
            <w:r>
              <w:rPr>
                <w:noProof/>
                <w:webHidden/>
              </w:rPr>
              <w:fldChar w:fldCharType="separate"/>
            </w:r>
            <w:r>
              <w:rPr>
                <w:noProof/>
                <w:webHidden/>
              </w:rPr>
              <w:t>30</w:t>
            </w:r>
            <w:r>
              <w:rPr>
                <w:noProof/>
                <w:webHidden/>
              </w:rPr>
              <w:fldChar w:fldCharType="end"/>
            </w:r>
          </w:hyperlink>
        </w:p>
        <w:p w14:paraId="656139E4" w14:textId="30B3479B" w:rsidR="00A238A7" w:rsidRDefault="00A238A7">
          <w:pPr>
            <w:pStyle w:val="Sumrio3"/>
            <w:rPr>
              <w:rFonts w:asciiTheme="minorHAnsi" w:eastAsiaTheme="minorEastAsia" w:hAnsiTheme="minorHAnsi"/>
              <w:noProof/>
              <w:sz w:val="22"/>
              <w:lang w:eastAsia="pt-BR"/>
            </w:rPr>
          </w:pPr>
          <w:hyperlink w:anchor="_Toc528790959" w:history="1">
            <w:r w:rsidRPr="007A04A6">
              <w:rPr>
                <w:rStyle w:val="Hyperlink"/>
                <w:noProof/>
              </w:rPr>
              <w:t>3.1.7</w:t>
            </w:r>
            <w:r>
              <w:rPr>
                <w:rFonts w:asciiTheme="minorHAnsi" w:eastAsiaTheme="minorEastAsia" w:hAnsiTheme="minorHAnsi"/>
                <w:noProof/>
                <w:sz w:val="22"/>
                <w:lang w:eastAsia="pt-BR"/>
              </w:rPr>
              <w:tab/>
            </w:r>
            <w:r w:rsidRPr="007A04A6">
              <w:rPr>
                <w:rStyle w:val="Hyperlink"/>
                <w:noProof/>
              </w:rPr>
              <w:t>Xampp</w:t>
            </w:r>
            <w:r>
              <w:rPr>
                <w:noProof/>
                <w:webHidden/>
              </w:rPr>
              <w:tab/>
            </w:r>
            <w:r>
              <w:rPr>
                <w:noProof/>
                <w:webHidden/>
              </w:rPr>
              <w:fldChar w:fldCharType="begin"/>
            </w:r>
            <w:r>
              <w:rPr>
                <w:noProof/>
                <w:webHidden/>
              </w:rPr>
              <w:instrText xml:space="preserve"> PAGEREF _Toc528790959 \h </w:instrText>
            </w:r>
            <w:r>
              <w:rPr>
                <w:noProof/>
                <w:webHidden/>
              </w:rPr>
            </w:r>
            <w:r>
              <w:rPr>
                <w:noProof/>
                <w:webHidden/>
              </w:rPr>
              <w:fldChar w:fldCharType="separate"/>
            </w:r>
            <w:r>
              <w:rPr>
                <w:noProof/>
                <w:webHidden/>
              </w:rPr>
              <w:t>31</w:t>
            </w:r>
            <w:r>
              <w:rPr>
                <w:noProof/>
                <w:webHidden/>
              </w:rPr>
              <w:fldChar w:fldCharType="end"/>
            </w:r>
          </w:hyperlink>
        </w:p>
        <w:p w14:paraId="5DF6CEA5" w14:textId="574BCE74" w:rsidR="00A238A7" w:rsidRDefault="00A238A7">
          <w:pPr>
            <w:pStyle w:val="Sumrio2"/>
            <w:rPr>
              <w:rFonts w:asciiTheme="minorHAnsi" w:eastAsiaTheme="minorEastAsia" w:hAnsiTheme="minorHAnsi"/>
              <w:noProof/>
              <w:sz w:val="22"/>
              <w:lang w:eastAsia="pt-BR"/>
            </w:rPr>
          </w:pPr>
          <w:hyperlink w:anchor="_Toc528790960" w:history="1">
            <w:r w:rsidRPr="007A04A6">
              <w:rPr>
                <w:rStyle w:val="Hyperlink"/>
                <w:rFonts w:cs="Arial"/>
                <w:noProof/>
              </w:rPr>
              <w:t>3.2</w:t>
            </w:r>
            <w:r>
              <w:rPr>
                <w:rFonts w:asciiTheme="minorHAnsi" w:eastAsiaTheme="minorEastAsia" w:hAnsiTheme="minorHAnsi"/>
                <w:noProof/>
                <w:sz w:val="22"/>
                <w:lang w:eastAsia="pt-BR"/>
              </w:rPr>
              <w:tab/>
            </w:r>
            <w:r w:rsidRPr="007A04A6">
              <w:rPr>
                <w:rStyle w:val="Hyperlink"/>
                <w:rFonts w:cs="Arial"/>
                <w:noProof/>
              </w:rPr>
              <w:t>Procedimentos</w:t>
            </w:r>
            <w:r>
              <w:rPr>
                <w:noProof/>
                <w:webHidden/>
              </w:rPr>
              <w:tab/>
            </w:r>
            <w:r>
              <w:rPr>
                <w:noProof/>
                <w:webHidden/>
              </w:rPr>
              <w:fldChar w:fldCharType="begin"/>
            </w:r>
            <w:r>
              <w:rPr>
                <w:noProof/>
                <w:webHidden/>
              </w:rPr>
              <w:instrText xml:space="preserve"> PAGEREF _Toc528790960 \h </w:instrText>
            </w:r>
            <w:r>
              <w:rPr>
                <w:noProof/>
                <w:webHidden/>
              </w:rPr>
            </w:r>
            <w:r>
              <w:rPr>
                <w:noProof/>
                <w:webHidden/>
              </w:rPr>
              <w:fldChar w:fldCharType="separate"/>
            </w:r>
            <w:r>
              <w:rPr>
                <w:noProof/>
                <w:webHidden/>
              </w:rPr>
              <w:t>31</w:t>
            </w:r>
            <w:r>
              <w:rPr>
                <w:noProof/>
                <w:webHidden/>
              </w:rPr>
              <w:fldChar w:fldCharType="end"/>
            </w:r>
          </w:hyperlink>
        </w:p>
        <w:p w14:paraId="60628294" w14:textId="730A2E36" w:rsidR="00A238A7" w:rsidRDefault="00A238A7">
          <w:pPr>
            <w:pStyle w:val="Sumrio3"/>
            <w:rPr>
              <w:rFonts w:asciiTheme="minorHAnsi" w:eastAsiaTheme="minorEastAsia" w:hAnsiTheme="minorHAnsi"/>
              <w:noProof/>
              <w:sz w:val="22"/>
              <w:lang w:eastAsia="pt-BR"/>
            </w:rPr>
          </w:pPr>
          <w:hyperlink w:anchor="_Toc528790961" w:history="1">
            <w:r w:rsidRPr="007A04A6">
              <w:rPr>
                <w:rStyle w:val="Hyperlink"/>
                <w:noProof/>
                <w:lang w:val="en-US"/>
              </w:rPr>
              <w:t>3.2.1</w:t>
            </w:r>
            <w:r>
              <w:rPr>
                <w:rFonts w:asciiTheme="minorHAnsi" w:eastAsiaTheme="minorEastAsia" w:hAnsiTheme="minorHAnsi"/>
                <w:noProof/>
                <w:sz w:val="22"/>
                <w:lang w:eastAsia="pt-BR"/>
              </w:rPr>
              <w:tab/>
            </w:r>
            <w:r w:rsidRPr="007A04A6">
              <w:rPr>
                <w:rStyle w:val="Hyperlink"/>
                <w:noProof/>
                <w:lang w:val="en-US"/>
              </w:rPr>
              <w:t>Model View Controller (MVC)</w:t>
            </w:r>
            <w:r>
              <w:rPr>
                <w:noProof/>
                <w:webHidden/>
              </w:rPr>
              <w:tab/>
            </w:r>
            <w:r>
              <w:rPr>
                <w:noProof/>
                <w:webHidden/>
              </w:rPr>
              <w:fldChar w:fldCharType="begin"/>
            </w:r>
            <w:r>
              <w:rPr>
                <w:noProof/>
                <w:webHidden/>
              </w:rPr>
              <w:instrText xml:space="preserve"> PAGEREF _Toc528790961 \h </w:instrText>
            </w:r>
            <w:r>
              <w:rPr>
                <w:noProof/>
                <w:webHidden/>
              </w:rPr>
            </w:r>
            <w:r>
              <w:rPr>
                <w:noProof/>
                <w:webHidden/>
              </w:rPr>
              <w:fldChar w:fldCharType="separate"/>
            </w:r>
            <w:r>
              <w:rPr>
                <w:noProof/>
                <w:webHidden/>
              </w:rPr>
              <w:t>32</w:t>
            </w:r>
            <w:r>
              <w:rPr>
                <w:noProof/>
                <w:webHidden/>
              </w:rPr>
              <w:fldChar w:fldCharType="end"/>
            </w:r>
          </w:hyperlink>
        </w:p>
        <w:p w14:paraId="3E386486" w14:textId="4F49F84F" w:rsidR="00A238A7" w:rsidRDefault="00A238A7">
          <w:pPr>
            <w:pStyle w:val="Sumrio2"/>
            <w:rPr>
              <w:rFonts w:asciiTheme="minorHAnsi" w:eastAsiaTheme="minorEastAsia" w:hAnsiTheme="minorHAnsi"/>
              <w:noProof/>
              <w:sz w:val="22"/>
              <w:lang w:eastAsia="pt-BR"/>
            </w:rPr>
          </w:pPr>
          <w:hyperlink w:anchor="_Toc528790962" w:history="1">
            <w:r w:rsidRPr="007A04A6">
              <w:rPr>
                <w:rStyle w:val="Hyperlink"/>
                <w:noProof/>
              </w:rPr>
              <w:t>3.3</w:t>
            </w:r>
            <w:r>
              <w:rPr>
                <w:rFonts w:asciiTheme="minorHAnsi" w:eastAsiaTheme="minorEastAsia" w:hAnsiTheme="minorHAnsi"/>
                <w:noProof/>
                <w:sz w:val="22"/>
                <w:lang w:eastAsia="pt-BR"/>
              </w:rPr>
              <w:tab/>
            </w:r>
            <w:r w:rsidRPr="007A04A6">
              <w:rPr>
                <w:rStyle w:val="Hyperlink"/>
                <w:noProof/>
              </w:rPr>
              <w:t>MVP – Produto Mínimo Viável</w:t>
            </w:r>
            <w:r>
              <w:rPr>
                <w:noProof/>
                <w:webHidden/>
              </w:rPr>
              <w:tab/>
            </w:r>
            <w:r>
              <w:rPr>
                <w:noProof/>
                <w:webHidden/>
              </w:rPr>
              <w:fldChar w:fldCharType="begin"/>
            </w:r>
            <w:r>
              <w:rPr>
                <w:noProof/>
                <w:webHidden/>
              </w:rPr>
              <w:instrText xml:space="preserve"> PAGEREF _Toc528790962 \h </w:instrText>
            </w:r>
            <w:r>
              <w:rPr>
                <w:noProof/>
                <w:webHidden/>
              </w:rPr>
            </w:r>
            <w:r>
              <w:rPr>
                <w:noProof/>
                <w:webHidden/>
              </w:rPr>
              <w:fldChar w:fldCharType="separate"/>
            </w:r>
            <w:r>
              <w:rPr>
                <w:noProof/>
                <w:webHidden/>
              </w:rPr>
              <w:t>33</w:t>
            </w:r>
            <w:r>
              <w:rPr>
                <w:noProof/>
                <w:webHidden/>
              </w:rPr>
              <w:fldChar w:fldCharType="end"/>
            </w:r>
          </w:hyperlink>
        </w:p>
        <w:p w14:paraId="14752CB8" w14:textId="43AD0E24" w:rsidR="00A238A7" w:rsidRDefault="00A238A7">
          <w:pPr>
            <w:pStyle w:val="Sumrio2"/>
            <w:rPr>
              <w:rFonts w:asciiTheme="minorHAnsi" w:eastAsiaTheme="minorEastAsia" w:hAnsiTheme="minorHAnsi"/>
              <w:noProof/>
              <w:sz w:val="22"/>
              <w:lang w:eastAsia="pt-BR"/>
            </w:rPr>
          </w:pPr>
          <w:hyperlink w:anchor="_Toc528790963" w:history="1">
            <w:r w:rsidRPr="007A04A6">
              <w:rPr>
                <w:rStyle w:val="Hyperlink"/>
                <w:noProof/>
              </w:rPr>
              <w:t>3.4</w:t>
            </w:r>
            <w:r>
              <w:rPr>
                <w:rFonts w:asciiTheme="minorHAnsi" w:eastAsiaTheme="minorEastAsia" w:hAnsiTheme="minorHAnsi"/>
                <w:noProof/>
                <w:sz w:val="22"/>
                <w:lang w:eastAsia="pt-BR"/>
              </w:rPr>
              <w:tab/>
            </w:r>
            <w:r w:rsidRPr="007A04A6">
              <w:rPr>
                <w:rStyle w:val="Hyperlink"/>
                <w:noProof/>
              </w:rPr>
              <w:t xml:space="preserve">Especificação do </w:t>
            </w:r>
            <w:r w:rsidRPr="007A04A6">
              <w:rPr>
                <w:rStyle w:val="Hyperlink"/>
                <w:i/>
                <w:noProof/>
              </w:rPr>
              <w:t>software</w:t>
            </w:r>
            <w:r>
              <w:rPr>
                <w:noProof/>
                <w:webHidden/>
              </w:rPr>
              <w:tab/>
            </w:r>
            <w:r>
              <w:rPr>
                <w:noProof/>
                <w:webHidden/>
              </w:rPr>
              <w:fldChar w:fldCharType="begin"/>
            </w:r>
            <w:r>
              <w:rPr>
                <w:noProof/>
                <w:webHidden/>
              </w:rPr>
              <w:instrText xml:space="preserve"> PAGEREF _Toc528790963 \h </w:instrText>
            </w:r>
            <w:r>
              <w:rPr>
                <w:noProof/>
                <w:webHidden/>
              </w:rPr>
            </w:r>
            <w:r>
              <w:rPr>
                <w:noProof/>
                <w:webHidden/>
              </w:rPr>
              <w:fldChar w:fldCharType="separate"/>
            </w:r>
            <w:r>
              <w:rPr>
                <w:noProof/>
                <w:webHidden/>
              </w:rPr>
              <w:t>33</w:t>
            </w:r>
            <w:r>
              <w:rPr>
                <w:noProof/>
                <w:webHidden/>
              </w:rPr>
              <w:fldChar w:fldCharType="end"/>
            </w:r>
          </w:hyperlink>
        </w:p>
        <w:p w14:paraId="6E413F9F" w14:textId="5F92440D" w:rsidR="00A238A7" w:rsidRDefault="00A238A7">
          <w:pPr>
            <w:pStyle w:val="Sumrio3"/>
            <w:rPr>
              <w:rFonts w:asciiTheme="minorHAnsi" w:eastAsiaTheme="minorEastAsia" w:hAnsiTheme="minorHAnsi"/>
              <w:noProof/>
              <w:sz w:val="22"/>
              <w:lang w:eastAsia="pt-BR"/>
            </w:rPr>
          </w:pPr>
          <w:hyperlink w:anchor="_Toc528790964" w:history="1">
            <w:r w:rsidRPr="007A04A6">
              <w:rPr>
                <w:rStyle w:val="Hyperlink"/>
                <w:noProof/>
              </w:rPr>
              <w:t>3.4.1</w:t>
            </w:r>
            <w:r>
              <w:rPr>
                <w:rFonts w:asciiTheme="minorHAnsi" w:eastAsiaTheme="minorEastAsia" w:hAnsiTheme="minorHAnsi"/>
                <w:noProof/>
                <w:sz w:val="22"/>
                <w:lang w:eastAsia="pt-BR"/>
              </w:rPr>
              <w:tab/>
            </w:r>
            <w:r w:rsidRPr="007A04A6">
              <w:rPr>
                <w:rStyle w:val="Hyperlink"/>
                <w:noProof/>
              </w:rPr>
              <w:t xml:space="preserve">Projeto e implementação do </w:t>
            </w:r>
            <w:r w:rsidRPr="007A04A6">
              <w:rPr>
                <w:rStyle w:val="Hyperlink"/>
                <w:i/>
                <w:noProof/>
              </w:rPr>
              <w:t>software</w:t>
            </w:r>
            <w:r>
              <w:rPr>
                <w:noProof/>
                <w:webHidden/>
              </w:rPr>
              <w:tab/>
            </w:r>
            <w:r>
              <w:rPr>
                <w:noProof/>
                <w:webHidden/>
              </w:rPr>
              <w:fldChar w:fldCharType="begin"/>
            </w:r>
            <w:r>
              <w:rPr>
                <w:noProof/>
                <w:webHidden/>
              </w:rPr>
              <w:instrText xml:space="preserve"> PAGEREF _Toc528790964 \h </w:instrText>
            </w:r>
            <w:r>
              <w:rPr>
                <w:noProof/>
                <w:webHidden/>
              </w:rPr>
            </w:r>
            <w:r>
              <w:rPr>
                <w:noProof/>
                <w:webHidden/>
              </w:rPr>
              <w:fldChar w:fldCharType="separate"/>
            </w:r>
            <w:r>
              <w:rPr>
                <w:noProof/>
                <w:webHidden/>
              </w:rPr>
              <w:t>33</w:t>
            </w:r>
            <w:r>
              <w:rPr>
                <w:noProof/>
                <w:webHidden/>
              </w:rPr>
              <w:fldChar w:fldCharType="end"/>
            </w:r>
          </w:hyperlink>
        </w:p>
        <w:p w14:paraId="58329A1E" w14:textId="27F369D9" w:rsidR="00A238A7" w:rsidRDefault="00A238A7">
          <w:pPr>
            <w:pStyle w:val="Sumrio3"/>
            <w:rPr>
              <w:rFonts w:asciiTheme="minorHAnsi" w:eastAsiaTheme="minorEastAsia" w:hAnsiTheme="minorHAnsi"/>
              <w:noProof/>
              <w:sz w:val="22"/>
              <w:lang w:eastAsia="pt-BR"/>
            </w:rPr>
          </w:pPr>
          <w:hyperlink w:anchor="_Toc528790965" w:history="1">
            <w:r w:rsidRPr="007A04A6">
              <w:rPr>
                <w:rStyle w:val="Hyperlink"/>
                <w:noProof/>
              </w:rPr>
              <w:t>3.4.2</w:t>
            </w:r>
            <w:r>
              <w:rPr>
                <w:rFonts w:asciiTheme="minorHAnsi" w:eastAsiaTheme="minorEastAsia" w:hAnsiTheme="minorHAnsi"/>
                <w:noProof/>
                <w:sz w:val="22"/>
                <w:lang w:eastAsia="pt-BR"/>
              </w:rPr>
              <w:tab/>
            </w:r>
            <w:r w:rsidRPr="007A04A6">
              <w:rPr>
                <w:rStyle w:val="Hyperlink"/>
                <w:noProof/>
              </w:rPr>
              <w:t xml:space="preserve">Validação do </w:t>
            </w:r>
            <w:r w:rsidRPr="007A04A6">
              <w:rPr>
                <w:rStyle w:val="Hyperlink"/>
                <w:i/>
                <w:noProof/>
              </w:rPr>
              <w:t>software</w:t>
            </w:r>
            <w:r>
              <w:rPr>
                <w:noProof/>
                <w:webHidden/>
              </w:rPr>
              <w:tab/>
            </w:r>
            <w:r>
              <w:rPr>
                <w:noProof/>
                <w:webHidden/>
              </w:rPr>
              <w:fldChar w:fldCharType="begin"/>
            </w:r>
            <w:r>
              <w:rPr>
                <w:noProof/>
                <w:webHidden/>
              </w:rPr>
              <w:instrText xml:space="preserve"> PAGEREF _Toc528790965 \h </w:instrText>
            </w:r>
            <w:r>
              <w:rPr>
                <w:noProof/>
                <w:webHidden/>
              </w:rPr>
            </w:r>
            <w:r>
              <w:rPr>
                <w:noProof/>
                <w:webHidden/>
              </w:rPr>
              <w:fldChar w:fldCharType="separate"/>
            </w:r>
            <w:r>
              <w:rPr>
                <w:noProof/>
                <w:webHidden/>
              </w:rPr>
              <w:t>34</w:t>
            </w:r>
            <w:r>
              <w:rPr>
                <w:noProof/>
                <w:webHidden/>
              </w:rPr>
              <w:fldChar w:fldCharType="end"/>
            </w:r>
          </w:hyperlink>
        </w:p>
        <w:p w14:paraId="284F4558" w14:textId="0A188F39" w:rsidR="00A238A7" w:rsidRDefault="00A238A7">
          <w:pPr>
            <w:pStyle w:val="Sumrio3"/>
            <w:rPr>
              <w:rFonts w:asciiTheme="minorHAnsi" w:eastAsiaTheme="minorEastAsia" w:hAnsiTheme="minorHAnsi"/>
              <w:noProof/>
              <w:sz w:val="22"/>
              <w:lang w:eastAsia="pt-BR"/>
            </w:rPr>
          </w:pPr>
          <w:hyperlink w:anchor="_Toc528790966" w:history="1">
            <w:r w:rsidRPr="007A04A6">
              <w:rPr>
                <w:rStyle w:val="Hyperlink"/>
                <w:noProof/>
              </w:rPr>
              <w:t>3.4.3</w:t>
            </w:r>
            <w:r>
              <w:rPr>
                <w:rFonts w:asciiTheme="minorHAnsi" w:eastAsiaTheme="minorEastAsia" w:hAnsiTheme="minorHAnsi"/>
                <w:noProof/>
                <w:sz w:val="22"/>
                <w:lang w:eastAsia="pt-BR"/>
              </w:rPr>
              <w:tab/>
            </w:r>
            <w:r w:rsidRPr="007A04A6">
              <w:rPr>
                <w:rStyle w:val="Hyperlink"/>
                <w:noProof/>
              </w:rPr>
              <w:t>Evolução (manutenção) do</w:t>
            </w:r>
            <w:r w:rsidRPr="007A04A6">
              <w:rPr>
                <w:rStyle w:val="Hyperlink"/>
                <w:i/>
                <w:noProof/>
              </w:rPr>
              <w:t xml:space="preserve"> software</w:t>
            </w:r>
            <w:r>
              <w:rPr>
                <w:noProof/>
                <w:webHidden/>
              </w:rPr>
              <w:tab/>
            </w:r>
            <w:r>
              <w:rPr>
                <w:noProof/>
                <w:webHidden/>
              </w:rPr>
              <w:fldChar w:fldCharType="begin"/>
            </w:r>
            <w:r>
              <w:rPr>
                <w:noProof/>
                <w:webHidden/>
              </w:rPr>
              <w:instrText xml:space="preserve"> PAGEREF _Toc528790966 \h </w:instrText>
            </w:r>
            <w:r>
              <w:rPr>
                <w:noProof/>
                <w:webHidden/>
              </w:rPr>
            </w:r>
            <w:r>
              <w:rPr>
                <w:noProof/>
                <w:webHidden/>
              </w:rPr>
              <w:fldChar w:fldCharType="separate"/>
            </w:r>
            <w:r>
              <w:rPr>
                <w:noProof/>
                <w:webHidden/>
              </w:rPr>
              <w:t>34</w:t>
            </w:r>
            <w:r>
              <w:rPr>
                <w:noProof/>
                <w:webHidden/>
              </w:rPr>
              <w:fldChar w:fldCharType="end"/>
            </w:r>
          </w:hyperlink>
        </w:p>
        <w:p w14:paraId="04240FA6" w14:textId="32835700" w:rsidR="00A238A7" w:rsidRDefault="00A238A7">
          <w:pPr>
            <w:pStyle w:val="Sumrio2"/>
            <w:rPr>
              <w:rFonts w:asciiTheme="minorHAnsi" w:eastAsiaTheme="minorEastAsia" w:hAnsiTheme="minorHAnsi"/>
              <w:noProof/>
              <w:sz w:val="22"/>
              <w:lang w:eastAsia="pt-BR"/>
            </w:rPr>
          </w:pPr>
          <w:hyperlink w:anchor="_Toc528790967" w:history="1">
            <w:r w:rsidRPr="007A04A6">
              <w:rPr>
                <w:rStyle w:val="Hyperlink"/>
                <w:rFonts w:cs="Arial"/>
                <w:noProof/>
              </w:rPr>
              <w:t>3.5</w:t>
            </w:r>
            <w:r>
              <w:rPr>
                <w:rFonts w:asciiTheme="minorHAnsi" w:eastAsiaTheme="minorEastAsia" w:hAnsiTheme="minorHAnsi"/>
                <w:noProof/>
                <w:sz w:val="22"/>
                <w:lang w:eastAsia="pt-BR"/>
              </w:rPr>
              <w:tab/>
            </w:r>
            <w:r w:rsidRPr="007A04A6">
              <w:rPr>
                <w:rStyle w:val="Hyperlink"/>
                <w:rFonts w:cs="Arial"/>
                <w:i/>
                <w:noProof/>
              </w:rPr>
              <w:t>Web Services</w:t>
            </w:r>
            <w:r>
              <w:rPr>
                <w:noProof/>
                <w:webHidden/>
              </w:rPr>
              <w:tab/>
            </w:r>
            <w:r>
              <w:rPr>
                <w:noProof/>
                <w:webHidden/>
              </w:rPr>
              <w:fldChar w:fldCharType="begin"/>
            </w:r>
            <w:r>
              <w:rPr>
                <w:noProof/>
                <w:webHidden/>
              </w:rPr>
              <w:instrText xml:space="preserve"> PAGEREF _Toc528790967 \h </w:instrText>
            </w:r>
            <w:r>
              <w:rPr>
                <w:noProof/>
                <w:webHidden/>
              </w:rPr>
            </w:r>
            <w:r>
              <w:rPr>
                <w:noProof/>
                <w:webHidden/>
              </w:rPr>
              <w:fldChar w:fldCharType="separate"/>
            </w:r>
            <w:r>
              <w:rPr>
                <w:noProof/>
                <w:webHidden/>
              </w:rPr>
              <w:t>34</w:t>
            </w:r>
            <w:r>
              <w:rPr>
                <w:noProof/>
                <w:webHidden/>
              </w:rPr>
              <w:fldChar w:fldCharType="end"/>
            </w:r>
          </w:hyperlink>
        </w:p>
        <w:p w14:paraId="7678FC23" w14:textId="0A29C12C" w:rsidR="00A238A7" w:rsidRDefault="00A238A7">
          <w:pPr>
            <w:pStyle w:val="Sumrio3"/>
            <w:rPr>
              <w:rFonts w:asciiTheme="minorHAnsi" w:eastAsiaTheme="minorEastAsia" w:hAnsiTheme="minorHAnsi"/>
              <w:noProof/>
              <w:sz w:val="22"/>
              <w:lang w:eastAsia="pt-BR"/>
            </w:rPr>
          </w:pPr>
          <w:hyperlink w:anchor="_Toc528790968" w:history="1">
            <w:r w:rsidRPr="007A04A6">
              <w:rPr>
                <w:rStyle w:val="Hyperlink"/>
                <w:noProof/>
              </w:rPr>
              <w:t>3.5.1</w:t>
            </w:r>
            <w:r>
              <w:rPr>
                <w:rFonts w:asciiTheme="minorHAnsi" w:eastAsiaTheme="minorEastAsia" w:hAnsiTheme="minorHAnsi"/>
                <w:noProof/>
                <w:sz w:val="22"/>
                <w:lang w:eastAsia="pt-BR"/>
              </w:rPr>
              <w:tab/>
            </w:r>
            <w:r w:rsidRPr="007A04A6">
              <w:rPr>
                <w:rStyle w:val="Hyperlink"/>
                <w:noProof/>
              </w:rPr>
              <w:t>Google Maps API</w:t>
            </w:r>
            <w:r>
              <w:rPr>
                <w:noProof/>
                <w:webHidden/>
              </w:rPr>
              <w:tab/>
            </w:r>
            <w:r>
              <w:rPr>
                <w:noProof/>
                <w:webHidden/>
              </w:rPr>
              <w:fldChar w:fldCharType="begin"/>
            </w:r>
            <w:r>
              <w:rPr>
                <w:noProof/>
                <w:webHidden/>
              </w:rPr>
              <w:instrText xml:space="preserve"> PAGEREF _Toc528790968 \h </w:instrText>
            </w:r>
            <w:r>
              <w:rPr>
                <w:noProof/>
                <w:webHidden/>
              </w:rPr>
            </w:r>
            <w:r>
              <w:rPr>
                <w:noProof/>
                <w:webHidden/>
              </w:rPr>
              <w:fldChar w:fldCharType="separate"/>
            </w:r>
            <w:r>
              <w:rPr>
                <w:noProof/>
                <w:webHidden/>
              </w:rPr>
              <w:t>37</w:t>
            </w:r>
            <w:r>
              <w:rPr>
                <w:noProof/>
                <w:webHidden/>
              </w:rPr>
              <w:fldChar w:fldCharType="end"/>
            </w:r>
          </w:hyperlink>
        </w:p>
        <w:p w14:paraId="1A6DCAB2" w14:textId="02FE10FE" w:rsidR="00A238A7" w:rsidRDefault="00A238A7">
          <w:pPr>
            <w:pStyle w:val="Sumrio2"/>
            <w:rPr>
              <w:rFonts w:asciiTheme="minorHAnsi" w:eastAsiaTheme="minorEastAsia" w:hAnsiTheme="minorHAnsi"/>
              <w:noProof/>
              <w:sz w:val="22"/>
              <w:lang w:eastAsia="pt-BR"/>
            </w:rPr>
          </w:pPr>
          <w:hyperlink w:anchor="_Toc528790969" w:history="1">
            <w:r w:rsidRPr="007A04A6">
              <w:rPr>
                <w:rStyle w:val="Hyperlink"/>
                <w:noProof/>
              </w:rPr>
              <w:t>3.6</w:t>
            </w:r>
            <w:r>
              <w:rPr>
                <w:rFonts w:asciiTheme="minorHAnsi" w:eastAsiaTheme="minorEastAsia" w:hAnsiTheme="minorHAnsi"/>
                <w:noProof/>
                <w:sz w:val="22"/>
                <w:lang w:eastAsia="pt-BR"/>
              </w:rPr>
              <w:tab/>
            </w:r>
            <w:r w:rsidRPr="007A04A6">
              <w:rPr>
                <w:rStyle w:val="Hyperlink"/>
                <w:noProof/>
              </w:rPr>
              <w:t>Mapa Navegacional</w:t>
            </w:r>
            <w:r>
              <w:rPr>
                <w:noProof/>
                <w:webHidden/>
              </w:rPr>
              <w:tab/>
            </w:r>
            <w:r>
              <w:rPr>
                <w:noProof/>
                <w:webHidden/>
              </w:rPr>
              <w:fldChar w:fldCharType="begin"/>
            </w:r>
            <w:r>
              <w:rPr>
                <w:noProof/>
                <w:webHidden/>
              </w:rPr>
              <w:instrText xml:space="preserve"> PAGEREF _Toc528790969 \h </w:instrText>
            </w:r>
            <w:r>
              <w:rPr>
                <w:noProof/>
                <w:webHidden/>
              </w:rPr>
            </w:r>
            <w:r>
              <w:rPr>
                <w:noProof/>
                <w:webHidden/>
              </w:rPr>
              <w:fldChar w:fldCharType="separate"/>
            </w:r>
            <w:r>
              <w:rPr>
                <w:noProof/>
                <w:webHidden/>
              </w:rPr>
              <w:t>38</w:t>
            </w:r>
            <w:r>
              <w:rPr>
                <w:noProof/>
                <w:webHidden/>
              </w:rPr>
              <w:fldChar w:fldCharType="end"/>
            </w:r>
          </w:hyperlink>
        </w:p>
        <w:p w14:paraId="0105CB6F" w14:textId="33B19851" w:rsidR="00A238A7" w:rsidRDefault="00A238A7">
          <w:pPr>
            <w:pStyle w:val="Sumrio1"/>
            <w:rPr>
              <w:rFonts w:asciiTheme="minorHAnsi" w:eastAsiaTheme="minorEastAsia" w:hAnsiTheme="minorHAnsi"/>
              <w:noProof/>
              <w:sz w:val="22"/>
              <w:lang w:eastAsia="pt-BR"/>
            </w:rPr>
          </w:pPr>
          <w:hyperlink w:anchor="_Toc528790970" w:history="1">
            <w:r w:rsidRPr="007A04A6">
              <w:rPr>
                <w:rStyle w:val="Hyperlink"/>
                <w:noProof/>
              </w:rPr>
              <w:t>4</w:t>
            </w:r>
            <w:r>
              <w:rPr>
                <w:rFonts w:asciiTheme="minorHAnsi" w:eastAsiaTheme="minorEastAsia" w:hAnsiTheme="minorHAnsi"/>
                <w:noProof/>
                <w:sz w:val="22"/>
                <w:lang w:eastAsia="pt-BR"/>
              </w:rPr>
              <w:tab/>
            </w:r>
            <w:r w:rsidRPr="007A04A6">
              <w:rPr>
                <w:rStyle w:val="Hyperlink"/>
                <w:noProof/>
              </w:rPr>
              <w:t>RESULTADOS</w:t>
            </w:r>
            <w:r>
              <w:rPr>
                <w:noProof/>
                <w:webHidden/>
              </w:rPr>
              <w:tab/>
            </w:r>
            <w:r>
              <w:rPr>
                <w:noProof/>
                <w:webHidden/>
              </w:rPr>
              <w:fldChar w:fldCharType="begin"/>
            </w:r>
            <w:r>
              <w:rPr>
                <w:noProof/>
                <w:webHidden/>
              </w:rPr>
              <w:instrText xml:space="preserve"> PAGEREF _Toc528790970 \h </w:instrText>
            </w:r>
            <w:r>
              <w:rPr>
                <w:noProof/>
                <w:webHidden/>
              </w:rPr>
            </w:r>
            <w:r>
              <w:rPr>
                <w:noProof/>
                <w:webHidden/>
              </w:rPr>
              <w:fldChar w:fldCharType="separate"/>
            </w:r>
            <w:r>
              <w:rPr>
                <w:noProof/>
                <w:webHidden/>
              </w:rPr>
              <w:t>39</w:t>
            </w:r>
            <w:r>
              <w:rPr>
                <w:noProof/>
                <w:webHidden/>
              </w:rPr>
              <w:fldChar w:fldCharType="end"/>
            </w:r>
          </w:hyperlink>
        </w:p>
        <w:p w14:paraId="565A20B6" w14:textId="64C15696" w:rsidR="00A238A7" w:rsidRDefault="00A238A7">
          <w:pPr>
            <w:pStyle w:val="Sumrio1"/>
            <w:rPr>
              <w:rFonts w:asciiTheme="minorHAnsi" w:eastAsiaTheme="minorEastAsia" w:hAnsiTheme="minorHAnsi"/>
              <w:noProof/>
              <w:sz w:val="22"/>
              <w:lang w:eastAsia="pt-BR"/>
            </w:rPr>
          </w:pPr>
          <w:hyperlink w:anchor="_Toc528790971" w:history="1">
            <w:r w:rsidRPr="007A04A6">
              <w:rPr>
                <w:rStyle w:val="Hyperlink"/>
                <w:rFonts w:cs="Arial"/>
                <w:noProof/>
              </w:rPr>
              <w:t>5</w:t>
            </w:r>
            <w:r>
              <w:rPr>
                <w:rFonts w:asciiTheme="minorHAnsi" w:eastAsiaTheme="minorEastAsia" w:hAnsiTheme="minorHAnsi"/>
                <w:noProof/>
                <w:sz w:val="22"/>
                <w:lang w:eastAsia="pt-BR"/>
              </w:rPr>
              <w:tab/>
            </w:r>
            <w:r w:rsidRPr="007A04A6">
              <w:rPr>
                <w:rStyle w:val="Hyperlink"/>
                <w:rFonts w:cs="Arial"/>
                <w:noProof/>
              </w:rPr>
              <w:t>CONSIDERAÇÕES FINAIS</w:t>
            </w:r>
            <w:r>
              <w:rPr>
                <w:noProof/>
                <w:webHidden/>
              </w:rPr>
              <w:tab/>
            </w:r>
            <w:r>
              <w:rPr>
                <w:noProof/>
                <w:webHidden/>
              </w:rPr>
              <w:fldChar w:fldCharType="begin"/>
            </w:r>
            <w:r>
              <w:rPr>
                <w:noProof/>
                <w:webHidden/>
              </w:rPr>
              <w:instrText xml:space="preserve"> PAGEREF _Toc528790971 \h </w:instrText>
            </w:r>
            <w:r>
              <w:rPr>
                <w:noProof/>
                <w:webHidden/>
              </w:rPr>
            </w:r>
            <w:r>
              <w:rPr>
                <w:noProof/>
                <w:webHidden/>
              </w:rPr>
              <w:fldChar w:fldCharType="separate"/>
            </w:r>
            <w:r>
              <w:rPr>
                <w:noProof/>
                <w:webHidden/>
              </w:rPr>
              <w:t>46</w:t>
            </w:r>
            <w:r>
              <w:rPr>
                <w:noProof/>
                <w:webHidden/>
              </w:rPr>
              <w:fldChar w:fldCharType="end"/>
            </w:r>
          </w:hyperlink>
        </w:p>
        <w:p w14:paraId="5AA5D995" w14:textId="306DCDF4" w:rsidR="00A238A7" w:rsidRDefault="00A238A7">
          <w:pPr>
            <w:pStyle w:val="Sumrio1"/>
            <w:rPr>
              <w:rFonts w:asciiTheme="minorHAnsi" w:eastAsiaTheme="minorEastAsia" w:hAnsiTheme="minorHAnsi"/>
              <w:noProof/>
              <w:sz w:val="22"/>
              <w:lang w:eastAsia="pt-BR"/>
            </w:rPr>
          </w:pPr>
          <w:hyperlink w:anchor="_Toc528790972" w:history="1">
            <w:r w:rsidRPr="007A04A6">
              <w:rPr>
                <w:rStyle w:val="Hyperlink"/>
                <w:rFonts w:cs="Arial"/>
                <w:noProof/>
              </w:rPr>
              <w:t>REFERÊNCIAS</w:t>
            </w:r>
            <w:r>
              <w:rPr>
                <w:noProof/>
                <w:webHidden/>
              </w:rPr>
              <w:tab/>
            </w:r>
            <w:r>
              <w:rPr>
                <w:noProof/>
                <w:webHidden/>
              </w:rPr>
              <w:fldChar w:fldCharType="begin"/>
            </w:r>
            <w:r>
              <w:rPr>
                <w:noProof/>
                <w:webHidden/>
              </w:rPr>
              <w:instrText xml:space="preserve"> PAGEREF _Toc528790972 \h </w:instrText>
            </w:r>
            <w:r>
              <w:rPr>
                <w:noProof/>
                <w:webHidden/>
              </w:rPr>
            </w:r>
            <w:r>
              <w:rPr>
                <w:noProof/>
                <w:webHidden/>
              </w:rPr>
              <w:fldChar w:fldCharType="separate"/>
            </w:r>
            <w:r>
              <w:rPr>
                <w:noProof/>
                <w:webHidden/>
              </w:rPr>
              <w:t>47</w:t>
            </w:r>
            <w:r>
              <w:rPr>
                <w:noProof/>
                <w:webHidden/>
              </w:rPr>
              <w:fldChar w:fldCharType="end"/>
            </w:r>
          </w:hyperlink>
        </w:p>
        <w:p w14:paraId="27990AEA" w14:textId="4AC48F49" w:rsidR="00A238A7" w:rsidRDefault="00A238A7">
          <w:pPr>
            <w:pStyle w:val="Sumrio1"/>
            <w:rPr>
              <w:rFonts w:asciiTheme="minorHAnsi" w:eastAsiaTheme="minorEastAsia" w:hAnsiTheme="minorHAnsi"/>
              <w:noProof/>
              <w:sz w:val="22"/>
              <w:lang w:eastAsia="pt-BR"/>
            </w:rPr>
          </w:pPr>
          <w:hyperlink w:anchor="_Toc528790973" w:history="1">
            <w:r w:rsidRPr="007A04A6">
              <w:rPr>
                <w:rStyle w:val="Hyperlink"/>
                <w:noProof/>
              </w:rPr>
              <w:t xml:space="preserve">APÊNDICE A – </w:t>
            </w:r>
            <w:r w:rsidRPr="007A04A6">
              <w:rPr>
                <w:rStyle w:val="Hyperlink"/>
                <w:rFonts w:cs="Arial"/>
                <w:noProof/>
              </w:rPr>
              <w:t>requisitos do sistema</w:t>
            </w:r>
            <w:r>
              <w:rPr>
                <w:noProof/>
                <w:webHidden/>
              </w:rPr>
              <w:tab/>
            </w:r>
            <w:r>
              <w:rPr>
                <w:noProof/>
                <w:webHidden/>
              </w:rPr>
              <w:fldChar w:fldCharType="begin"/>
            </w:r>
            <w:r>
              <w:rPr>
                <w:noProof/>
                <w:webHidden/>
              </w:rPr>
              <w:instrText xml:space="preserve"> PAGEREF _Toc528790973 \h </w:instrText>
            </w:r>
            <w:r>
              <w:rPr>
                <w:noProof/>
                <w:webHidden/>
              </w:rPr>
            </w:r>
            <w:r>
              <w:rPr>
                <w:noProof/>
                <w:webHidden/>
              </w:rPr>
              <w:fldChar w:fldCharType="separate"/>
            </w:r>
            <w:r>
              <w:rPr>
                <w:noProof/>
                <w:webHidden/>
              </w:rPr>
              <w:t>50</w:t>
            </w:r>
            <w:r>
              <w:rPr>
                <w:noProof/>
                <w:webHidden/>
              </w:rPr>
              <w:fldChar w:fldCharType="end"/>
            </w:r>
          </w:hyperlink>
        </w:p>
        <w:p w14:paraId="3544680F" w14:textId="5CCE500B" w:rsidR="00A238A7" w:rsidRDefault="00A238A7">
          <w:pPr>
            <w:pStyle w:val="Sumrio2"/>
            <w:rPr>
              <w:rFonts w:asciiTheme="minorHAnsi" w:eastAsiaTheme="minorEastAsia" w:hAnsiTheme="minorHAnsi"/>
              <w:noProof/>
              <w:sz w:val="22"/>
              <w:lang w:eastAsia="pt-BR"/>
            </w:rPr>
          </w:pPr>
          <w:hyperlink w:anchor="_Toc528790974" w:history="1">
            <w:r w:rsidRPr="007A04A6">
              <w:rPr>
                <w:rStyle w:val="Hyperlink"/>
                <w:noProof/>
              </w:rPr>
              <w:t>REQUISITOS FUNCIONAIS</w:t>
            </w:r>
            <w:r>
              <w:rPr>
                <w:noProof/>
                <w:webHidden/>
              </w:rPr>
              <w:tab/>
            </w:r>
            <w:r>
              <w:rPr>
                <w:noProof/>
                <w:webHidden/>
              </w:rPr>
              <w:fldChar w:fldCharType="begin"/>
            </w:r>
            <w:r>
              <w:rPr>
                <w:noProof/>
                <w:webHidden/>
              </w:rPr>
              <w:instrText xml:space="preserve"> PAGEREF _Toc528790974 \h </w:instrText>
            </w:r>
            <w:r>
              <w:rPr>
                <w:noProof/>
                <w:webHidden/>
              </w:rPr>
            </w:r>
            <w:r>
              <w:rPr>
                <w:noProof/>
                <w:webHidden/>
              </w:rPr>
              <w:fldChar w:fldCharType="separate"/>
            </w:r>
            <w:r>
              <w:rPr>
                <w:noProof/>
                <w:webHidden/>
              </w:rPr>
              <w:t>50</w:t>
            </w:r>
            <w:r>
              <w:rPr>
                <w:noProof/>
                <w:webHidden/>
              </w:rPr>
              <w:fldChar w:fldCharType="end"/>
            </w:r>
          </w:hyperlink>
        </w:p>
        <w:p w14:paraId="1C58D201" w14:textId="0F977A33" w:rsidR="00A238A7" w:rsidRDefault="00A238A7">
          <w:pPr>
            <w:pStyle w:val="Sumrio2"/>
            <w:rPr>
              <w:rFonts w:asciiTheme="minorHAnsi" w:eastAsiaTheme="minorEastAsia" w:hAnsiTheme="minorHAnsi"/>
              <w:noProof/>
              <w:sz w:val="22"/>
              <w:lang w:eastAsia="pt-BR"/>
            </w:rPr>
          </w:pPr>
          <w:hyperlink w:anchor="_Toc528790975" w:history="1">
            <w:r w:rsidRPr="007A04A6">
              <w:rPr>
                <w:rStyle w:val="Hyperlink"/>
                <w:noProof/>
              </w:rPr>
              <w:t>REQUISITOS NÃO FUNCIONAIS</w:t>
            </w:r>
            <w:r>
              <w:rPr>
                <w:noProof/>
                <w:webHidden/>
              </w:rPr>
              <w:tab/>
            </w:r>
            <w:r>
              <w:rPr>
                <w:noProof/>
                <w:webHidden/>
              </w:rPr>
              <w:fldChar w:fldCharType="begin"/>
            </w:r>
            <w:r>
              <w:rPr>
                <w:noProof/>
                <w:webHidden/>
              </w:rPr>
              <w:instrText xml:space="preserve"> PAGEREF _Toc528790975 \h </w:instrText>
            </w:r>
            <w:r>
              <w:rPr>
                <w:noProof/>
                <w:webHidden/>
              </w:rPr>
            </w:r>
            <w:r>
              <w:rPr>
                <w:noProof/>
                <w:webHidden/>
              </w:rPr>
              <w:fldChar w:fldCharType="separate"/>
            </w:r>
            <w:r>
              <w:rPr>
                <w:noProof/>
                <w:webHidden/>
              </w:rPr>
              <w:t>53</w:t>
            </w:r>
            <w:r>
              <w:rPr>
                <w:noProof/>
                <w:webHidden/>
              </w:rPr>
              <w:fldChar w:fldCharType="end"/>
            </w:r>
          </w:hyperlink>
        </w:p>
        <w:p w14:paraId="167D3FF1" w14:textId="7F0AB1DC" w:rsidR="00A238A7" w:rsidRDefault="00A238A7">
          <w:pPr>
            <w:pStyle w:val="Sumrio1"/>
            <w:rPr>
              <w:rFonts w:asciiTheme="minorHAnsi" w:eastAsiaTheme="minorEastAsia" w:hAnsiTheme="minorHAnsi"/>
              <w:noProof/>
              <w:sz w:val="22"/>
              <w:lang w:eastAsia="pt-BR"/>
            </w:rPr>
          </w:pPr>
          <w:hyperlink w:anchor="_Toc528790976" w:history="1">
            <w:r w:rsidRPr="007A04A6">
              <w:rPr>
                <w:rStyle w:val="Hyperlink"/>
                <w:noProof/>
              </w:rPr>
              <w:t>APÊNDICE B – Diagrama de caso e uso (use case)</w:t>
            </w:r>
            <w:r>
              <w:rPr>
                <w:noProof/>
                <w:webHidden/>
              </w:rPr>
              <w:tab/>
            </w:r>
            <w:r>
              <w:rPr>
                <w:noProof/>
                <w:webHidden/>
              </w:rPr>
              <w:fldChar w:fldCharType="begin"/>
            </w:r>
            <w:r>
              <w:rPr>
                <w:noProof/>
                <w:webHidden/>
              </w:rPr>
              <w:instrText xml:space="preserve"> PAGEREF _Toc528790976 \h </w:instrText>
            </w:r>
            <w:r>
              <w:rPr>
                <w:noProof/>
                <w:webHidden/>
              </w:rPr>
            </w:r>
            <w:r>
              <w:rPr>
                <w:noProof/>
                <w:webHidden/>
              </w:rPr>
              <w:fldChar w:fldCharType="separate"/>
            </w:r>
            <w:r>
              <w:rPr>
                <w:noProof/>
                <w:webHidden/>
              </w:rPr>
              <w:t>54</w:t>
            </w:r>
            <w:r>
              <w:rPr>
                <w:noProof/>
                <w:webHidden/>
              </w:rPr>
              <w:fldChar w:fldCharType="end"/>
            </w:r>
          </w:hyperlink>
        </w:p>
        <w:p w14:paraId="7111005E" w14:textId="744DA3AF" w:rsidR="00632236" w:rsidRPr="002166BD" w:rsidRDefault="005E5147" w:rsidP="0051038D">
          <w:pPr>
            <w:tabs>
              <w:tab w:val="left" w:pos="3682"/>
            </w:tabs>
            <w:rPr>
              <w:rFonts w:cs="Arial"/>
            </w:rPr>
            <w:sectPr w:rsidR="00632236" w:rsidRPr="002166BD" w:rsidSect="00F46DD4">
              <w:headerReference w:type="default" r:id="rId11"/>
              <w:footerReference w:type="default" r:id="rId12"/>
              <w:type w:val="continuous"/>
              <w:pgSz w:w="11906" w:h="16838" w:code="9"/>
              <w:pgMar w:top="1134" w:right="1134" w:bottom="1701" w:left="1701" w:header="709" w:footer="709" w:gutter="0"/>
              <w:pgNumType w:start="1"/>
              <w:cols w:space="708"/>
              <w:docGrid w:linePitch="360"/>
            </w:sectPr>
          </w:pPr>
          <w:r w:rsidRPr="002166BD">
            <w:rPr>
              <w:b/>
              <w:bCs/>
            </w:rPr>
            <w:fldChar w:fldCharType="end"/>
          </w:r>
        </w:p>
      </w:sdtContent>
    </w:sdt>
    <w:p w14:paraId="34480737" w14:textId="77777777" w:rsidR="00483D31" w:rsidRDefault="00483D31" w:rsidP="00483D31">
      <w:pPr>
        <w:pStyle w:val="Ttulo2semnumerao"/>
      </w:pPr>
      <w:bookmarkStart w:id="3" w:name="_Toc464292388"/>
      <w:bookmarkStart w:id="4" w:name="_Toc464292676"/>
      <w:bookmarkStart w:id="5" w:name="_Toc467231411"/>
      <w:bookmarkStart w:id="6" w:name="_Toc467788424"/>
    </w:p>
    <w:p w14:paraId="36BAF4A0" w14:textId="1AC213D1" w:rsidR="00E3775A" w:rsidRPr="00243A2B" w:rsidRDefault="00CD6E0C" w:rsidP="00243A2B">
      <w:pPr>
        <w:pStyle w:val="Ttulo1"/>
      </w:pPr>
      <w:bookmarkStart w:id="7" w:name="_Toc528790938"/>
      <w:r w:rsidRPr="006813D4">
        <w:t>I</w:t>
      </w:r>
      <w:r w:rsidR="00B8384F" w:rsidRPr="006813D4">
        <w:t>NTRODUÇÃO</w:t>
      </w:r>
      <w:bookmarkStart w:id="8" w:name="_Toc464292389"/>
      <w:bookmarkStart w:id="9" w:name="_Toc464292677"/>
      <w:bookmarkEnd w:id="3"/>
      <w:bookmarkEnd w:id="4"/>
      <w:bookmarkEnd w:id="5"/>
      <w:bookmarkEnd w:id="6"/>
      <w:bookmarkEnd w:id="7"/>
    </w:p>
    <w:p w14:paraId="3F91BF66" w14:textId="77777777" w:rsidR="00E3775A" w:rsidRPr="00E3775A" w:rsidRDefault="00E3775A" w:rsidP="00E3775A">
      <w:pPr>
        <w:tabs>
          <w:tab w:val="left" w:pos="3682"/>
        </w:tabs>
        <w:ind w:left="4544"/>
        <w:rPr>
          <w:sz w:val="20"/>
          <w:szCs w:val="20"/>
        </w:rPr>
      </w:pPr>
    </w:p>
    <w:bookmarkEnd w:id="8"/>
    <w:bookmarkEnd w:id="9"/>
    <w:p w14:paraId="69B242C0" w14:textId="4B25850E" w:rsidR="00280566" w:rsidRDefault="00280566" w:rsidP="00280566">
      <w:pPr>
        <w:ind w:firstLine="708"/>
      </w:pPr>
      <w:r>
        <w:t xml:space="preserve">Esta monografia visa a mostrar como a </w:t>
      </w:r>
      <w:r w:rsidR="00E66501">
        <w:rPr>
          <w:i/>
        </w:rPr>
        <w:t>i</w:t>
      </w:r>
      <w:r w:rsidRPr="003B5824">
        <w:rPr>
          <w:i/>
        </w:rPr>
        <w:t xml:space="preserve">nternet </w:t>
      </w:r>
      <w:r>
        <w:t>vem se estabelecendo como um meio de comunicação fácil e ágil na sua utilização, como um meio imprescindível para a consulta de produtos, a notificação de promoções, a capacitação e o aumento dos pequenos comércios na era da tecnologia.</w:t>
      </w:r>
    </w:p>
    <w:p w14:paraId="76B7AAAB" w14:textId="15C9316E" w:rsidR="00280566" w:rsidRDefault="00280566" w:rsidP="00280566">
      <w:pPr>
        <w:ind w:firstLine="708"/>
        <w:rPr>
          <w:rFonts w:cs="Arial"/>
          <w:szCs w:val="24"/>
        </w:rPr>
      </w:pPr>
      <w:r w:rsidRPr="00513035">
        <w:rPr>
          <w:rFonts w:cs="Arial"/>
          <w:szCs w:val="24"/>
        </w:rPr>
        <w:t xml:space="preserve">Com o </w:t>
      </w:r>
      <w:r>
        <w:rPr>
          <w:rFonts w:cs="Arial"/>
          <w:szCs w:val="24"/>
        </w:rPr>
        <w:t>desenvolvimento</w:t>
      </w:r>
      <w:r w:rsidRPr="00513035">
        <w:rPr>
          <w:rFonts w:cs="Arial"/>
          <w:szCs w:val="24"/>
        </w:rPr>
        <w:t xml:space="preserve"> e a evolução da </w:t>
      </w:r>
      <w:r w:rsidR="00E66501">
        <w:rPr>
          <w:rFonts w:cs="Arial"/>
          <w:szCs w:val="24"/>
        </w:rPr>
        <w:t>i</w:t>
      </w:r>
      <w:r w:rsidRPr="00E4446F">
        <w:rPr>
          <w:rFonts w:cs="Arial"/>
          <w:i/>
          <w:szCs w:val="24"/>
        </w:rPr>
        <w:t>nternet</w:t>
      </w:r>
      <w:r w:rsidRPr="00513035">
        <w:rPr>
          <w:rFonts w:cs="Arial"/>
          <w:szCs w:val="24"/>
        </w:rPr>
        <w:t xml:space="preserve"> </w:t>
      </w:r>
      <w:r>
        <w:rPr>
          <w:rFonts w:cs="Arial"/>
          <w:szCs w:val="24"/>
        </w:rPr>
        <w:t>na</w:t>
      </w:r>
      <w:r w:rsidRPr="00513035">
        <w:rPr>
          <w:rFonts w:cs="Arial"/>
          <w:szCs w:val="24"/>
        </w:rPr>
        <w:t xml:space="preserve"> sociedade, tornou-se muito eficiente e fácil</w:t>
      </w:r>
      <w:r>
        <w:rPr>
          <w:rFonts w:cs="Arial"/>
          <w:szCs w:val="24"/>
        </w:rPr>
        <w:t xml:space="preserve"> a comunicação</w:t>
      </w:r>
      <w:r w:rsidRPr="00513035">
        <w:rPr>
          <w:rFonts w:cs="Arial"/>
          <w:szCs w:val="24"/>
        </w:rPr>
        <w:t xml:space="preserve">, a procura por informações e </w:t>
      </w:r>
      <w:r>
        <w:rPr>
          <w:rFonts w:cs="Arial"/>
          <w:szCs w:val="24"/>
        </w:rPr>
        <w:t>a necessidade</w:t>
      </w:r>
      <w:r w:rsidRPr="00513035">
        <w:rPr>
          <w:rFonts w:cs="Arial"/>
          <w:szCs w:val="24"/>
        </w:rPr>
        <w:t xml:space="preserve"> de adquirir conhecimentos entre as pessoas, além de influenciar cada vez mais estas. Um meio conhecido e que vem abrangendo de forma rápida todos os brasileiros, é o novo canal de comercialização, chamado de </w:t>
      </w:r>
      <w:r w:rsidRPr="00DD35B4">
        <w:rPr>
          <w:rFonts w:cs="Arial"/>
          <w:i/>
          <w:szCs w:val="24"/>
        </w:rPr>
        <w:t>marketing</w:t>
      </w:r>
      <w:r w:rsidRPr="00513035">
        <w:rPr>
          <w:rFonts w:cs="Arial"/>
          <w:szCs w:val="24"/>
        </w:rPr>
        <w:t xml:space="preserve">. </w:t>
      </w:r>
    </w:p>
    <w:p w14:paraId="00CF23D8" w14:textId="3A45EB92" w:rsidR="006310EB" w:rsidRPr="00905546" w:rsidRDefault="00905546" w:rsidP="006310EB">
      <w:pPr>
        <w:ind w:firstLine="708"/>
        <w:rPr>
          <w:rFonts w:cs="Arial"/>
          <w:szCs w:val="24"/>
        </w:rPr>
      </w:pPr>
      <w:r w:rsidRPr="00905546">
        <w:rPr>
          <w:rFonts w:cs="Arial"/>
          <w:szCs w:val="24"/>
          <w:shd w:val="clear" w:color="auto" w:fill="FFFFFF"/>
        </w:rPr>
        <w:t>A tecnologia e a inovação são dois itens que proporcionam evolução e revolução. Quem não acompanhar esse ritmo de transformação fica desatualizado e fora do contexto social. Há um tempo falava-se em globalização, que era a quebra de barreiras entre países. Chegamos na era digital, em que as informações transitam em velocidade instantânea e há comunicação direta entre as pessoas, sem limites de tempo e espaço, estamos falando na quarta revolução industrial e na indústria 4.0.</w:t>
      </w:r>
      <w:r w:rsidR="008913E8">
        <w:rPr>
          <w:rFonts w:cs="Arial"/>
          <w:szCs w:val="24"/>
          <w:shd w:val="clear" w:color="auto" w:fill="FFFFFF"/>
        </w:rPr>
        <w:t xml:space="preserve"> </w:t>
      </w:r>
      <w:r w:rsidR="008913E8" w:rsidRPr="004142DA">
        <w:rPr>
          <w:rFonts w:cs="Arial"/>
          <w:szCs w:val="24"/>
          <w:shd w:val="clear" w:color="auto" w:fill="FFFFFF"/>
        </w:rPr>
        <w:t>Por muito tempo temia-se o avanço tecnológico e não tínhamos a noção de onde poderíamos chegar. Falava-se em substituir o homem pela máquina, mas o que podemos perceber é que houve uma integração entre eles.</w:t>
      </w:r>
      <w:r w:rsidR="008913E8">
        <w:rPr>
          <w:rFonts w:cs="Arial"/>
          <w:color w:val="5C5C5C"/>
          <w:sz w:val="27"/>
          <w:szCs w:val="27"/>
          <w:shd w:val="clear" w:color="auto" w:fill="FFFFFF"/>
        </w:rPr>
        <w:t> </w:t>
      </w:r>
      <w:r w:rsidRPr="00905546">
        <w:rPr>
          <w:rFonts w:cs="Arial"/>
          <w:szCs w:val="24"/>
        </w:rPr>
        <w:t xml:space="preserve"> </w:t>
      </w:r>
      <w:r w:rsidRPr="00174B52">
        <w:rPr>
          <w:rFonts w:cs="Arial"/>
          <w:szCs w:val="24"/>
        </w:rPr>
        <w:t xml:space="preserve">A </w:t>
      </w:r>
      <w:r w:rsidRPr="00174B52">
        <w:rPr>
          <w:rFonts w:cs="Arial"/>
          <w:i/>
          <w:szCs w:val="24"/>
        </w:rPr>
        <w:t>internet</w:t>
      </w:r>
      <w:r w:rsidRPr="00174B52">
        <w:rPr>
          <w:rFonts w:cs="Arial"/>
          <w:szCs w:val="24"/>
        </w:rPr>
        <w:t xml:space="preserve"> é demandada por uma parte da sociedade, o que também gerou </w:t>
      </w:r>
      <w:r>
        <w:rPr>
          <w:rFonts w:cs="Arial"/>
          <w:szCs w:val="24"/>
        </w:rPr>
        <w:t>necessidade</w:t>
      </w:r>
      <w:r w:rsidRPr="00174B52">
        <w:rPr>
          <w:rFonts w:cs="Arial"/>
          <w:szCs w:val="24"/>
        </w:rPr>
        <w:t xml:space="preserve"> de novas aplicações alterando o método de compartilhamento de recursos, trafegando amplo volume de dados. Sua disponibilidade de tecnologias de comunicação computadores de alta velocidade mudou</w:t>
      </w:r>
      <w:r>
        <w:rPr>
          <w:rFonts w:cs="Arial"/>
          <w:szCs w:val="24"/>
        </w:rPr>
        <w:t xml:space="preserve"> o foco da </w:t>
      </w:r>
      <w:r w:rsidRPr="000B67A3">
        <w:rPr>
          <w:rFonts w:cs="Arial"/>
          <w:i/>
          <w:szCs w:val="24"/>
        </w:rPr>
        <w:t xml:space="preserve">internet </w:t>
      </w:r>
      <w:r>
        <w:rPr>
          <w:rFonts w:cs="Arial"/>
          <w:szCs w:val="24"/>
        </w:rPr>
        <w:t xml:space="preserve">de </w:t>
      </w:r>
      <w:r w:rsidRPr="006310EB">
        <w:rPr>
          <w:rFonts w:cs="Arial"/>
          <w:szCs w:val="24"/>
        </w:rPr>
        <w:t>compartilhamento de recursos para comunicação de propósito geral</w:t>
      </w:r>
      <w:r>
        <w:rPr>
          <w:rFonts w:cs="Arial"/>
          <w:szCs w:val="24"/>
        </w:rPr>
        <w:t>.</w:t>
      </w:r>
    </w:p>
    <w:p w14:paraId="259ECA98" w14:textId="2510BE81" w:rsidR="00752E7F" w:rsidRDefault="00081270" w:rsidP="00752E7F">
      <w:pPr>
        <w:pStyle w:val="NormalWeb"/>
        <w:spacing w:before="0" w:beforeAutospacing="0" w:after="0" w:afterAutospacing="0" w:line="360" w:lineRule="auto"/>
        <w:ind w:firstLine="851"/>
        <w:jc w:val="both"/>
        <w:rPr>
          <w:rFonts w:ascii="Arial" w:hAnsi="Arial" w:cs="Arial"/>
          <w:bCs/>
        </w:rPr>
      </w:pPr>
      <w:r>
        <w:rPr>
          <w:rFonts w:ascii="Arial" w:hAnsi="Arial" w:cs="Arial"/>
        </w:rPr>
        <w:t xml:space="preserve">Atualmente, </w:t>
      </w:r>
      <w:r w:rsidR="00752E7F" w:rsidRPr="006310EB">
        <w:rPr>
          <w:rFonts w:ascii="Arial" w:hAnsi="Arial" w:cs="Arial"/>
        </w:rPr>
        <w:t>o tempo parece cada vez menor</w:t>
      </w:r>
      <w:r w:rsidR="00752E7F" w:rsidRPr="00504A23">
        <w:rPr>
          <w:rFonts w:ascii="Arial" w:hAnsi="Arial" w:cs="Arial"/>
        </w:rPr>
        <w:t xml:space="preserve"> e as mudanças de h</w:t>
      </w:r>
      <w:r w:rsidR="00752E7F">
        <w:rPr>
          <w:rFonts w:ascii="Arial" w:hAnsi="Arial" w:cs="Arial"/>
        </w:rPr>
        <w:t>á</w:t>
      </w:r>
      <w:r w:rsidR="00752E7F" w:rsidRPr="00504A23">
        <w:rPr>
          <w:rFonts w:ascii="Arial" w:hAnsi="Arial" w:cs="Arial"/>
        </w:rPr>
        <w:t xml:space="preserve">bito para poupar tempo gasto com atividades do dia a dia, tendem a crescer. Umas das situações mais frequentes é a visita aos mercados, feiras e qualquer outro estabelecimento que </w:t>
      </w:r>
      <w:r w:rsidR="00E66501">
        <w:rPr>
          <w:rFonts w:ascii="Arial" w:hAnsi="Arial" w:cs="Arial"/>
        </w:rPr>
        <w:t>oferece</w:t>
      </w:r>
      <w:r w:rsidR="00752E7F" w:rsidRPr="00504A23">
        <w:rPr>
          <w:rFonts w:ascii="Arial" w:hAnsi="Arial" w:cs="Arial"/>
        </w:rPr>
        <w:t xml:space="preserve"> alimentos, onde você sente a necessidade de um determinado produto o qual está faltando, seja para </w:t>
      </w:r>
      <w:r w:rsidR="00752E7F">
        <w:rPr>
          <w:rFonts w:ascii="Arial" w:hAnsi="Arial" w:cs="Arial"/>
        </w:rPr>
        <w:t>fazer</w:t>
      </w:r>
      <w:r w:rsidR="00752E7F" w:rsidRPr="00504A23">
        <w:rPr>
          <w:rFonts w:ascii="Arial" w:hAnsi="Arial" w:cs="Arial"/>
        </w:rPr>
        <w:t xml:space="preserve"> uma receita, </w:t>
      </w:r>
      <w:r w:rsidR="00752E7F">
        <w:rPr>
          <w:rFonts w:ascii="Arial" w:hAnsi="Arial" w:cs="Arial"/>
        </w:rPr>
        <w:t xml:space="preserve">efetuar a </w:t>
      </w:r>
      <w:r w:rsidR="00752E7F" w:rsidRPr="00504A23">
        <w:rPr>
          <w:rFonts w:ascii="Arial" w:hAnsi="Arial" w:cs="Arial"/>
        </w:rPr>
        <w:t xml:space="preserve">compra </w:t>
      </w:r>
      <w:r w:rsidR="00B9464F">
        <w:rPr>
          <w:rFonts w:ascii="Arial" w:hAnsi="Arial" w:cs="Arial"/>
        </w:rPr>
        <w:t xml:space="preserve">do mês, comprar um utensílio </w:t>
      </w:r>
      <w:r w:rsidR="00752E7F" w:rsidRPr="00504A23">
        <w:rPr>
          <w:rFonts w:ascii="Arial" w:hAnsi="Arial" w:cs="Arial"/>
        </w:rPr>
        <w:t>ou qualquer outro, o tempo gasto para encontrar o produto desejado pode ser demasiado longo em algumas ocasiões</w:t>
      </w:r>
      <w:r w:rsidR="00A252F3">
        <w:rPr>
          <w:rFonts w:ascii="Arial" w:hAnsi="Arial" w:cs="Arial"/>
        </w:rPr>
        <w:t>.</w:t>
      </w:r>
    </w:p>
    <w:p w14:paraId="57CEFABE" w14:textId="6555BC9E" w:rsidR="00752E7F" w:rsidRPr="008200E5" w:rsidRDefault="00752E7F" w:rsidP="008200E5">
      <w:pPr>
        <w:pStyle w:val="NormalWeb"/>
        <w:spacing w:before="0" w:beforeAutospacing="0" w:after="0" w:afterAutospacing="0" w:line="360" w:lineRule="auto"/>
        <w:ind w:firstLine="851"/>
        <w:jc w:val="both"/>
        <w:rPr>
          <w:rFonts w:ascii="Arial" w:hAnsi="Arial" w:cs="Arial"/>
        </w:rPr>
      </w:pPr>
      <w:r>
        <w:rPr>
          <w:rFonts w:ascii="Arial" w:hAnsi="Arial" w:cs="Arial"/>
        </w:rPr>
        <w:lastRenderedPageBreak/>
        <w:t xml:space="preserve">Pensando nisso, </w:t>
      </w:r>
      <w:r w:rsidR="007D7CF4">
        <w:rPr>
          <w:rFonts w:ascii="Arial" w:hAnsi="Arial" w:cs="Arial"/>
        </w:rPr>
        <w:t xml:space="preserve">nesse trabalho há uma proposta para desenvolver </w:t>
      </w:r>
      <w:commentRangeStart w:id="10"/>
      <w:r>
        <w:rPr>
          <w:rFonts w:ascii="Arial" w:hAnsi="Arial" w:cs="Arial"/>
        </w:rPr>
        <w:t>um</w:t>
      </w:r>
      <w:commentRangeEnd w:id="10"/>
      <w:r w:rsidR="00B9464F">
        <w:rPr>
          <w:rStyle w:val="Refdecomentrio"/>
          <w:rFonts w:ascii="Arial" w:eastAsiaTheme="minorHAnsi" w:hAnsi="Arial" w:cstheme="minorBidi"/>
          <w:lang w:eastAsia="en-US"/>
        </w:rPr>
        <w:commentReference w:id="10"/>
      </w:r>
      <w:r>
        <w:rPr>
          <w:rFonts w:ascii="Arial" w:hAnsi="Arial" w:cs="Arial"/>
        </w:rPr>
        <w:t xml:space="preserve"> </w:t>
      </w:r>
      <w:r w:rsidRPr="00987170">
        <w:rPr>
          <w:rFonts w:ascii="Arial" w:hAnsi="Arial" w:cs="Arial"/>
          <w:i/>
        </w:rPr>
        <w:t>software</w:t>
      </w:r>
      <w:r>
        <w:rPr>
          <w:rFonts w:ascii="Arial" w:hAnsi="Arial" w:cs="Arial"/>
        </w:rPr>
        <w:t xml:space="preserve"> para pequen</w:t>
      </w:r>
      <w:r w:rsidR="00905546">
        <w:rPr>
          <w:rFonts w:ascii="Arial" w:hAnsi="Arial" w:cs="Arial"/>
        </w:rPr>
        <w:t>o</w:t>
      </w:r>
      <w:r>
        <w:rPr>
          <w:rFonts w:ascii="Arial" w:hAnsi="Arial" w:cs="Arial"/>
        </w:rPr>
        <w:t xml:space="preserve">s </w:t>
      </w:r>
      <w:r w:rsidR="00905546">
        <w:rPr>
          <w:rFonts w:ascii="Arial" w:hAnsi="Arial" w:cs="Arial"/>
        </w:rPr>
        <w:t>comércios</w:t>
      </w:r>
      <w:r>
        <w:rPr>
          <w:rFonts w:ascii="Arial" w:hAnsi="Arial" w:cs="Arial"/>
        </w:rPr>
        <w:t>,</w:t>
      </w:r>
      <w:r w:rsidR="00476D4F">
        <w:rPr>
          <w:rFonts w:ascii="Arial" w:hAnsi="Arial" w:cs="Arial"/>
        </w:rPr>
        <w:t xml:space="preserve"> que </w:t>
      </w:r>
      <w:r>
        <w:rPr>
          <w:rFonts w:ascii="Arial" w:hAnsi="Arial" w:cs="Arial"/>
        </w:rPr>
        <w:t>possibilita ao usuário realizar consultas de preços e promoções</w:t>
      </w:r>
      <w:r w:rsidRPr="00752E7F">
        <w:rPr>
          <w:rFonts w:ascii="Arial" w:hAnsi="Arial" w:cs="Arial"/>
        </w:rPr>
        <w:t xml:space="preserve"> </w:t>
      </w:r>
      <w:r>
        <w:rPr>
          <w:rFonts w:ascii="Arial" w:hAnsi="Arial" w:cs="Arial"/>
        </w:rPr>
        <w:t>dos produtos cadastrados</w:t>
      </w:r>
      <w:r w:rsidR="00ED2D3F">
        <w:rPr>
          <w:rFonts w:ascii="Arial" w:hAnsi="Arial" w:cs="Arial"/>
        </w:rPr>
        <w:t xml:space="preserve"> </w:t>
      </w:r>
      <w:r>
        <w:rPr>
          <w:rFonts w:ascii="Arial" w:hAnsi="Arial" w:cs="Arial"/>
        </w:rPr>
        <w:t xml:space="preserve">e verificar onde </w:t>
      </w:r>
      <w:r w:rsidR="00ED2D3F">
        <w:rPr>
          <w:rFonts w:ascii="Arial" w:hAnsi="Arial" w:cs="Arial"/>
        </w:rPr>
        <w:t>é capaz de</w:t>
      </w:r>
      <w:r>
        <w:rPr>
          <w:rFonts w:ascii="Arial" w:hAnsi="Arial" w:cs="Arial"/>
        </w:rPr>
        <w:t xml:space="preserve"> encontrar o produto desejado</w:t>
      </w:r>
      <w:r w:rsidR="00905546">
        <w:rPr>
          <w:rFonts w:ascii="Arial" w:hAnsi="Arial" w:cs="Arial"/>
        </w:rPr>
        <w:t>,</w:t>
      </w:r>
      <w:r>
        <w:rPr>
          <w:rFonts w:ascii="Arial" w:hAnsi="Arial" w:cs="Arial"/>
        </w:rPr>
        <w:t xml:space="preserve"> em estoque, mais próximo e com o melhor preço, </w:t>
      </w:r>
      <w:r w:rsidRPr="00504A23">
        <w:rPr>
          <w:rFonts w:ascii="Arial" w:hAnsi="Arial" w:cs="Arial"/>
        </w:rPr>
        <w:t>com intenção de ser acessível, não apenas ao consumidor, mas também a qualquer estabelecimento</w:t>
      </w:r>
      <w:r>
        <w:rPr>
          <w:rFonts w:ascii="Arial" w:hAnsi="Arial" w:cs="Arial"/>
        </w:rPr>
        <w:t xml:space="preserve"> de pequeno porte</w:t>
      </w:r>
      <w:r w:rsidRPr="00504A23">
        <w:rPr>
          <w:rFonts w:ascii="Arial" w:hAnsi="Arial" w:cs="Arial"/>
        </w:rPr>
        <w:t xml:space="preserve"> que desej</w:t>
      </w:r>
      <w:r>
        <w:rPr>
          <w:rFonts w:ascii="Arial" w:hAnsi="Arial" w:cs="Arial"/>
        </w:rPr>
        <w:t>a</w:t>
      </w:r>
      <w:r w:rsidRPr="00504A23">
        <w:rPr>
          <w:rFonts w:ascii="Arial" w:hAnsi="Arial" w:cs="Arial"/>
        </w:rPr>
        <w:t xml:space="preserve"> fornecer </w:t>
      </w:r>
      <w:r w:rsidR="00ED2D3F">
        <w:rPr>
          <w:rFonts w:ascii="Arial" w:hAnsi="Arial" w:cs="Arial"/>
        </w:rPr>
        <w:t>tal</w:t>
      </w:r>
      <w:r w:rsidRPr="00504A23">
        <w:rPr>
          <w:rFonts w:ascii="Arial" w:hAnsi="Arial" w:cs="Arial"/>
        </w:rPr>
        <w:t xml:space="preserve"> </w:t>
      </w:r>
      <w:r>
        <w:rPr>
          <w:rFonts w:ascii="Arial" w:hAnsi="Arial" w:cs="Arial"/>
        </w:rPr>
        <w:t>produtos.</w:t>
      </w:r>
    </w:p>
    <w:p w14:paraId="459E56D2" w14:textId="77777777" w:rsidR="007D7CF4" w:rsidRPr="002166BD" w:rsidRDefault="007D7CF4" w:rsidP="0051038D">
      <w:pPr>
        <w:tabs>
          <w:tab w:val="left" w:pos="3682"/>
        </w:tabs>
        <w:rPr>
          <w:rFonts w:cs="Arial"/>
        </w:rPr>
      </w:pPr>
    </w:p>
    <w:p w14:paraId="610258F9" w14:textId="77777777" w:rsidR="00B8384F" w:rsidRPr="002166BD" w:rsidRDefault="00822DF0" w:rsidP="0051038D">
      <w:pPr>
        <w:pStyle w:val="Ttulo2semnumerao"/>
        <w:tabs>
          <w:tab w:val="left" w:pos="3682"/>
        </w:tabs>
        <w:rPr>
          <w:rFonts w:cs="Arial"/>
        </w:rPr>
      </w:pPr>
      <w:bookmarkStart w:id="11" w:name="_Toc464292390"/>
      <w:bookmarkStart w:id="12" w:name="_Toc464292678"/>
      <w:bookmarkStart w:id="13" w:name="_Toc467231413"/>
      <w:bookmarkStart w:id="14" w:name="_Toc467788426"/>
      <w:bookmarkStart w:id="15" w:name="_Toc528790939"/>
      <w:r w:rsidRPr="002166BD">
        <w:rPr>
          <w:rFonts w:cs="Arial"/>
        </w:rPr>
        <w:t>Problema</w:t>
      </w:r>
      <w:r w:rsidR="00B8384F" w:rsidRPr="002166BD">
        <w:rPr>
          <w:rFonts w:cs="Arial"/>
        </w:rPr>
        <w:t xml:space="preserve"> da Pesquisa</w:t>
      </w:r>
      <w:bookmarkEnd w:id="11"/>
      <w:bookmarkEnd w:id="12"/>
      <w:bookmarkEnd w:id="13"/>
      <w:bookmarkEnd w:id="14"/>
      <w:bookmarkEnd w:id="15"/>
    </w:p>
    <w:p w14:paraId="321C2A8A" w14:textId="77777777" w:rsidR="001B7361" w:rsidRPr="002166BD" w:rsidRDefault="001B7361" w:rsidP="0051038D">
      <w:pPr>
        <w:tabs>
          <w:tab w:val="left" w:pos="3682"/>
        </w:tabs>
        <w:ind w:firstLine="709"/>
        <w:rPr>
          <w:rFonts w:cs="Arial"/>
        </w:rPr>
      </w:pPr>
      <w:bookmarkStart w:id="16" w:name="_Toc464292391"/>
      <w:bookmarkStart w:id="17" w:name="_Toc464292679"/>
      <w:bookmarkStart w:id="18" w:name="_Toc467231414"/>
      <w:bookmarkStart w:id="19" w:name="_Toc467788427"/>
    </w:p>
    <w:p w14:paraId="7D98C10D" w14:textId="2C366ACC" w:rsidR="00C27274" w:rsidRPr="002166BD" w:rsidRDefault="007B2F0B" w:rsidP="007B2F0B">
      <w:pPr>
        <w:tabs>
          <w:tab w:val="left" w:pos="709"/>
        </w:tabs>
      </w:pPr>
      <w:r>
        <w:rPr>
          <w:rFonts w:cs="Arial"/>
        </w:rPr>
        <w:tab/>
      </w:r>
      <w:r w:rsidR="00621C5C">
        <w:rPr>
          <w:rFonts w:cs="Arial"/>
          <w:szCs w:val="24"/>
        </w:rPr>
        <w:t>Esquecer</w:t>
      </w:r>
      <w:r w:rsidR="00621C5C" w:rsidRPr="0018754F">
        <w:rPr>
          <w:rFonts w:cs="Arial"/>
          <w:szCs w:val="24"/>
        </w:rPr>
        <w:t xml:space="preserve"> de comprar algum produto pode ser muito inconveniente para várias pessoas e encontrá-los de última hora pode ser um problema</w:t>
      </w:r>
      <w:r w:rsidR="00621C5C">
        <w:rPr>
          <w:rFonts w:cs="Arial"/>
          <w:szCs w:val="24"/>
        </w:rPr>
        <w:t>, podendo até mesmo se forçar a desembolsar uma quantia</w:t>
      </w:r>
      <w:r w:rsidR="00884F64">
        <w:rPr>
          <w:rFonts w:cs="Arial"/>
          <w:szCs w:val="24"/>
        </w:rPr>
        <w:t xml:space="preserve"> de din</w:t>
      </w:r>
      <w:r w:rsidR="0083051F">
        <w:rPr>
          <w:rFonts w:cs="Arial"/>
          <w:szCs w:val="24"/>
        </w:rPr>
        <w:t>heiro</w:t>
      </w:r>
      <w:r w:rsidR="00621C5C">
        <w:rPr>
          <w:rFonts w:cs="Arial"/>
          <w:szCs w:val="24"/>
        </w:rPr>
        <w:t xml:space="preserve"> maior do que o necessário.</w:t>
      </w:r>
      <w:r w:rsidR="00621C5C" w:rsidRPr="0018754F">
        <w:rPr>
          <w:rFonts w:cs="Arial"/>
          <w:szCs w:val="24"/>
        </w:rPr>
        <w:t xml:space="preserve"> Hoje em dia, diante da crescente busca do consumidor por novidades e por comodidade, além</w:t>
      </w:r>
      <w:r w:rsidR="00621C5C">
        <w:rPr>
          <w:rFonts w:cs="Arial"/>
          <w:szCs w:val="24"/>
        </w:rPr>
        <w:t>,</w:t>
      </w:r>
      <w:r w:rsidR="00621C5C" w:rsidRPr="0018754F">
        <w:rPr>
          <w:rFonts w:cs="Arial"/>
          <w:szCs w:val="24"/>
        </w:rPr>
        <w:t xml:space="preserve"> é claro, da maior exigência pela qualidade,</w:t>
      </w:r>
      <w:r w:rsidR="00621C5C">
        <w:rPr>
          <w:rFonts w:cs="Arial"/>
          <w:szCs w:val="24"/>
        </w:rPr>
        <w:t xml:space="preserve"> encontrar produtos com preços acessíveis fica </w:t>
      </w:r>
      <w:r w:rsidR="006A7BD9">
        <w:rPr>
          <w:rFonts w:cs="Arial"/>
          <w:szCs w:val="24"/>
        </w:rPr>
        <w:t>um</w:t>
      </w:r>
      <w:r w:rsidR="00621C5C">
        <w:rPr>
          <w:rFonts w:cs="Arial"/>
          <w:szCs w:val="24"/>
        </w:rPr>
        <w:t xml:space="preserve"> tanto difícil. </w:t>
      </w:r>
      <w:r w:rsidR="009509F3" w:rsidRPr="002166BD">
        <w:rPr>
          <w:rFonts w:cs="Arial"/>
        </w:rPr>
        <w:t xml:space="preserve">Assim, esse trabalho levanta o seguinte problema: </w:t>
      </w:r>
      <w:r w:rsidR="00215D19" w:rsidRPr="002166BD">
        <w:rPr>
          <w:rFonts w:cs="Arial"/>
        </w:rPr>
        <w:t xml:space="preserve">como a utilização de um </w:t>
      </w:r>
      <w:r w:rsidR="00621C5C" w:rsidRPr="00621C5C">
        <w:rPr>
          <w:rFonts w:cs="Arial"/>
          <w:i/>
        </w:rPr>
        <w:t>software</w:t>
      </w:r>
      <w:r w:rsidR="00C25282" w:rsidRPr="002166BD">
        <w:rPr>
          <w:rFonts w:cs="Arial"/>
        </w:rPr>
        <w:t xml:space="preserve"> pode auxiliar </w:t>
      </w:r>
      <w:r w:rsidR="00ED2324" w:rsidRPr="002166BD">
        <w:rPr>
          <w:rFonts w:cs="Arial"/>
        </w:rPr>
        <w:t xml:space="preserve">na solução de problemas </w:t>
      </w:r>
      <w:r w:rsidR="00621C5C">
        <w:rPr>
          <w:rFonts w:cs="Arial"/>
        </w:rPr>
        <w:t xml:space="preserve">com </w:t>
      </w:r>
      <w:r w:rsidR="00D74979">
        <w:rPr>
          <w:rFonts w:cs="Arial"/>
        </w:rPr>
        <w:t xml:space="preserve">busca de promoções </w:t>
      </w:r>
      <w:r w:rsidR="00621C5C">
        <w:rPr>
          <w:rFonts w:cs="Arial"/>
        </w:rPr>
        <w:t>de produtos alimentícios</w:t>
      </w:r>
      <w:r w:rsidR="00ED2324" w:rsidRPr="002166BD">
        <w:rPr>
          <w:rFonts w:cs="Arial"/>
        </w:rPr>
        <w:t>?</w:t>
      </w:r>
      <w:r w:rsidR="00C25282" w:rsidRPr="002166BD">
        <w:rPr>
          <w:rFonts w:cs="Arial"/>
        </w:rPr>
        <w:t xml:space="preserve"> </w:t>
      </w:r>
    </w:p>
    <w:bookmarkEnd w:id="16"/>
    <w:bookmarkEnd w:id="17"/>
    <w:bookmarkEnd w:id="18"/>
    <w:bookmarkEnd w:id="19"/>
    <w:p w14:paraId="342302DD" w14:textId="77777777" w:rsidR="00B8384F" w:rsidRPr="00D74979" w:rsidRDefault="009632DB" w:rsidP="00A462B5">
      <w:pPr>
        <w:tabs>
          <w:tab w:val="left" w:pos="3682"/>
        </w:tabs>
        <w:ind w:firstLine="851"/>
        <w:rPr>
          <w:highlight w:val="yellow"/>
        </w:rPr>
      </w:pPr>
      <w:r w:rsidRPr="002166BD">
        <w:tab/>
      </w:r>
    </w:p>
    <w:p w14:paraId="3E31968D" w14:textId="77777777" w:rsidR="00B8384F" w:rsidRPr="007C2ED5" w:rsidRDefault="00096984" w:rsidP="0051038D">
      <w:pPr>
        <w:pStyle w:val="Ttulo2semnumerao"/>
        <w:tabs>
          <w:tab w:val="left" w:pos="3682"/>
        </w:tabs>
        <w:rPr>
          <w:rFonts w:cs="Arial"/>
        </w:rPr>
      </w:pPr>
      <w:bookmarkStart w:id="20" w:name="_Toc528790940"/>
      <w:r>
        <w:rPr>
          <w:rFonts w:cs="Arial"/>
        </w:rPr>
        <w:t>Objetivo</w:t>
      </w:r>
      <w:bookmarkEnd w:id="20"/>
    </w:p>
    <w:p w14:paraId="0F6976E4" w14:textId="77777777" w:rsidR="00F31679" w:rsidRPr="007C2ED5" w:rsidRDefault="00F31679" w:rsidP="0051038D">
      <w:pPr>
        <w:pStyle w:val="Ttulo2semnumerao"/>
        <w:tabs>
          <w:tab w:val="left" w:pos="3682"/>
        </w:tabs>
        <w:rPr>
          <w:rFonts w:cs="Arial"/>
        </w:rPr>
      </w:pPr>
    </w:p>
    <w:p w14:paraId="72FB6B9B" w14:textId="7E25D5BA" w:rsidR="00C22CCD" w:rsidRDefault="00096984" w:rsidP="00A462B5">
      <w:pPr>
        <w:ind w:firstLine="851"/>
        <w:rPr>
          <w:rFonts w:cs="Arial"/>
          <w:color w:val="000000"/>
          <w:szCs w:val="24"/>
        </w:rPr>
      </w:pPr>
      <w:r w:rsidRPr="0018754F">
        <w:rPr>
          <w:rFonts w:cs="Arial"/>
          <w:color w:val="000000"/>
          <w:szCs w:val="24"/>
        </w:rPr>
        <w:t xml:space="preserve">Desenvolver um </w:t>
      </w:r>
      <w:r w:rsidRPr="00096984">
        <w:rPr>
          <w:rFonts w:cs="Arial"/>
          <w:i/>
          <w:color w:val="000000"/>
          <w:szCs w:val="24"/>
        </w:rPr>
        <w:t>software</w:t>
      </w:r>
      <w:r w:rsidRPr="0018754F">
        <w:rPr>
          <w:rFonts w:cs="Arial"/>
          <w:color w:val="000000"/>
          <w:szCs w:val="24"/>
        </w:rPr>
        <w:t xml:space="preserve"> para consulta</w:t>
      </w:r>
      <w:r>
        <w:rPr>
          <w:rFonts w:cs="Arial"/>
          <w:color w:val="000000"/>
          <w:szCs w:val="24"/>
        </w:rPr>
        <w:t xml:space="preserve"> </w:t>
      </w:r>
      <w:r w:rsidR="00D74979">
        <w:rPr>
          <w:rFonts w:cs="Arial"/>
          <w:color w:val="000000"/>
          <w:szCs w:val="24"/>
        </w:rPr>
        <w:t>d</w:t>
      </w:r>
      <w:r>
        <w:rPr>
          <w:rFonts w:cs="Arial"/>
          <w:color w:val="000000"/>
          <w:szCs w:val="24"/>
        </w:rPr>
        <w:t xml:space="preserve">e produtos </w:t>
      </w:r>
      <w:r w:rsidR="00ED2D3F">
        <w:rPr>
          <w:rFonts w:cs="Arial"/>
          <w:color w:val="000000"/>
          <w:szCs w:val="24"/>
        </w:rPr>
        <w:t xml:space="preserve">via </w:t>
      </w:r>
      <w:r w:rsidR="00ED2D3F" w:rsidRPr="00ED2D3F">
        <w:rPr>
          <w:rFonts w:cs="Arial"/>
          <w:i/>
          <w:color w:val="000000"/>
          <w:szCs w:val="24"/>
        </w:rPr>
        <w:t>web</w:t>
      </w:r>
      <w:r>
        <w:rPr>
          <w:rFonts w:cs="Arial"/>
          <w:color w:val="000000"/>
          <w:szCs w:val="24"/>
        </w:rPr>
        <w:t xml:space="preserve">, </w:t>
      </w:r>
      <w:r w:rsidR="00BB7550">
        <w:rPr>
          <w:rFonts w:cs="Arial"/>
          <w:color w:val="000000"/>
          <w:szCs w:val="24"/>
        </w:rPr>
        <w:t xml:space="preserve">onde possa </w:t>
      </w:r>
      <w:r>
        <w:rPr>
          <w:rFonts w:cs="Arial"/>
          <w:color w:val="000000"/>
          <w:szCs w:val="24"/>
        </w:rPr>
        <w:t>promover notificações</w:t>
      </w:r>
      <w:r w:rsidR="00BB7550">
        <w:rPr>
          <w:rFonts w:cs="Arial"/>
          <w:color w:val="000000"/>
          <w:szCs w:val="24"/>
        </w:rPr>
        <w:t xml:space="preserve"> </w:t>
      </w:r>
      <w:r>
        <w:rPr>
          <w:rFonts w:cs="Arial"/>
          <w:color w:val="000000"/>
          <w:szCs w:val="24"/>
        </w:rPr>
        <w:t xml:space="preserve">aos consumidores </w:t>
      </w:r>
      <w:r w:rsidR="00BB7550">
        <w:rPr>
          <w:rFonts w:cs="Arial"/>
          <w:color w:val="000000"/>
          <w:szCs w:val="24"/>
        </w:rPr>
        <w:t xml:space="preserve">de </w:t>
      </w:r>
      <w:r>
        <w:rPr>
          <w:rFonts w:cs="Arial"/>
          <w:color w:val="000000"/>
          <w:szCs w:val="24"/>
        </w:rPr>
        <w:t xml:space="preserve">promoções </w:t>
      </w:r>
      <w:r w:rsidR="00BB7550">
        <w:rPr>
          <w:rFonts w:cs="Arial"/>
          <w:color w:val="000000"/>
          <w:szCs w:val="24"/>
        </w:rPr>
        <w:t xml:space="preserve">dos produtos </w:t>
      </w:r>
      <w:r>
        <w:rPr>
          <w:rFonts w:cs="Arial"/>
          <w:color w:val="000000"/>
          <w:szCs w:val="24"/>
        </w:rPr>
        <w:t>dest</w:t>
      </w:r>
      <w:r w:rsidR="00C210D2">
        <w:rPr>
          <w:rFonts w:cs="Arial"/>
          <w:color w:val="000000"/>
          <w:szCs w:val="24"/>
        </w:rPr>
        <w:t>e</w:t>
      </w:r>
      <w:r>
        <w:rPr>
          <w:rFonts w:cs="Arial"/>
          <w:color w:val="000000"/>
          <w:szCs w:val="24"/>
        </w:rPr>
        <w:t>s pequen</w:t>
      </w:r>
      <w:r w:rsidR="00C210D2">
        <w:rPr>
          <w:rFonts w:cs="Arial"/>
          <w:color w:val="000000"/>
          <w:szCs w:val="24"/>
        </w:rPr>
        <w:t>o</w:t>
      </w:r>
      <w:r>
        <w:rPr>
          <w:rFonts w:cs="Arial"/>
          <w:color w:val="000000"/>
          <w:szCs w:val="24"/>
        </w:rPr>
        <w:t xml:space="preserve">s </w:t>
      </w:r>
      <w:r w:rsidR="00C210D2">
        <w:rPr>
          <w:rFonts w:cs="Arial"/>
          <w:color w:val="000000"/>
          <w:szCs w:val="24"/>
        </w:rPr>
        <w:t>comércios</w:t>
      </w:r>
      <w:r>
        <w:rPr>
          <w:rFonts w:cs="Arial"/>
          <w:color w:val="000000"/>
          <w:szCs w:val="24"/>
        </w:rPr>
        <w:t xml:space="preserve">, </w:t>
      </w:r>
      <w:r w:rsidR="00BB7550">
        <w:rPr>
          <w:rFonts w:cs="Arial"/>
          <w:color w:val="000000"/>
          <w:szCs w:val="24"/>
        </w:rPr>
        <w:t xml:space="preserve">tendo </w:t>
      </w:r>
      <w:r>
        <w:rPr>
          <w:rFonts w:cs="Arial"/>
          <w:color w:val="000000"/>
          <w:szCs w:val="24"/>
        </w:rPr>
        <w:t xml:space="preserve">um comparativo de preços </w:t>
      </w:r>
      <w:r w:rsidR="00BB7550">
        <w:rPr>
          <w:rFonts w:cs="Arial"/>
          <w:color w:val="000000"/>
          <w:szCs w:val="24"/>
        </w:rPr>
        <w:t xml:space="preserve">diariamente </w:t>
      </w:r>
      <w:r>
        <w:rPr>
          <w:rFonts w:cs="Arial"/>
          <w:color w:val="000000"/>
          <w:szCs w:val="24"/>
        </w:rPr>
        <w:t>e auxílio para localiz</w:t>
      </w:r>
      <w:r w:rsidR="00BB7550">
        <w:rPr>
          <w:rFonts w:cs="Arial"/>
          <w:color w:val="000000"/>
          <w:szCs w:val="24"/>
        </w:rPr>
        <w:t>ar tais</w:t>
      </w:r>
      <w:r w:rsidR="007D7CF4">
        <w:rPr>
          <w:rFonts w:cs="Arial"/>
          <w:color w:val="000000"/>
          <w:szCs w:val="24"/>
        </w:rPr>
        <w:t xml:space="preserve"> produtos</w:t>
      </w:r>
      <w:r>
        <w:rPr>
          <w:rFonts w:cs="Arial"/>
          <w:color w:val="000000"/>
          <w:szCs w:val="24"/>
        </w:rPr>
        <w:t xml:space="preserve">, </w:t>
      </w:r>
      <w:r w:rsidR="0083051F">
        <w:rPr>
          <w:rFonts w:cs="Arial"/>
          <w:color w:val="000000"/>
          <w:szCs w:val="24"/>
        </w:rPr>
        <w:t xml:space="preserve">através de mapas, </w:t>
      </w:r>
      <w:r>
        <w:rPr>
          <w:rFonts w:cs="Arial"/>
          <w:color w:val="000000"/>
          <w:szCs w:val="24"/>
        </w:rPr>
        <w:t>dentro d</w:t>
      </w:r>
      <w:r w:rsidR="0083051F">
        <w:rPr>
          <w:rFonts w:cs="Arial"/>
          <w:color w:val="000000"/>
          <w:szCs w:val="24"/>
        </w:rPr>
        <w:t xml:space="preserve">o </w:t>
      </w:r>
      <w:r>
        <w:rPr>
          <w:rFonts w:cs="Arial"/>
          <w:color w:val="000000"/>
          <w:szCs w:val="24"/>
        </w:rPr>
        <w:t>alcance regional, de forma que o mesmo possa poupar seu dinheiro e tempo.</w:t>
      </w:r>
    </w:p>
    <w:p w14:paraId="477FBA70" w14:textId="77777777" w:rsidR="00BB7550" w:rsidRPr="00BB7550" w:rsidRDefault="00BB7550" w:rsidP="00E54870">
      <w:pPr>
        <w:rPr>
          <w:rFonts w:cs="Arial"/>
          <w:color w:val="000000"/>
          <w:szCs w:val="24"/>
        </w:rPr>
      </w:pPr>
    </w:p>
    <w:p w14:paraId="325C0309" w14:textId="77777777" w:rsidR="00C22CCD" w:rsidRDefault="00C22CCD" w:rsidP="00C22CCD">
      <w:pPr>
        <w:pStyle w:val="Ttulo2semnumerao"/>
      </w:pPr>
      <w:bookmarkStart w:id="21" w:name="_Toc528790941"/>
      <w:r>
        <w:t>Justificativa</w:t>
      </w:r>
      <w:bookmarkEnd w:id="21"/>
    </w:p>
    <w:p w14:paraId="0EED2F23" w14:textId="77777777" w:rsidR="00C22CCD" w:rsidRDefault="00C22CCD" w:rsidP="00C22CCD">
      <w:pPr>
        <w:pStyle w:val="Ttulo2semnumerao"/>
      </w:pPr>
    </w:p>
    <w:p w14:paraId="1356BCA3" w14:textId="366BE707" w:rsidR="00C210D2" w:rsidRPr="00471BE1" w:rsidRDefault="00C22CCD" w:rsidP="00C210D2">
      <w:pPr>
        <w:ind w:firstLine="709"/>
        <w:rPr>
          <w:rFonts w:cs="Arial"/>
          <w:szCs w:val="24"/>
        </w:rPr>
      </w:pPr>
      <w:r>
        <w:tab/>
      </w:r>
      <w:r w:rsidR="00C210D2" w:rsidRPr="00471BE1">
        <w:rPr>
          <w:rFonts w:cs="Arial"/>
          <w:szCs w:val="24"/>
        </w:rPr>
        <w:t>Segundo uma pesquisa realizada na cidade de Londrina</w:t>
      </w:r>
      <w:r w:rsidR="004674AF">
        <w:rPr>
          <w:rFonts w:cs="Arial"/>
          <w:szCs w:val="24"/>
        </w:rPr>
        <w:t xml:space="preserve">, por Luiz Claudio Alves, publicada </w:t>
      </w:r>
      <w:r w:rsidR="00C210D2" w:rsidRPr="00471BE1">
        <w:rPr>
          <w:rFonts w:cs="Arial"/>
          <w:szCs w:val="24"/>
        </w:rPr>
        <w:t>pelo centro de informações do G1</w:t>
      </w:r>
      <w:r w:rsidR="004674AF">
        <w:rPr>
          <w:rFonts w:cs="Arial"/>
          <w:szCs w:val="24"/>
        </w:rPr>
        <w:t xml:space="preserve"> Norte e Noroeste RPC</w:t>
      </w:r>
      <w:r w:rsidR="00C210D2" w:rsidRPr="00471BE1">
        <w:rPr>
          <w:rFonts w:cs="Arial"/>
          <w:szCs w:val="24"/>
        </w:rPr>
        <w:t xml:space="preserve">, </w:t>
      </w:r>
      <w:r w:rsidR="00C71984">
        <w:rPr>
          <w:rFonts w:cs="Arial"/>
          <w:szCs w:val="24"/>
        </w:rPr>
        <w:t xml:space="preserve">que construiu </w:t>
      </w:r>
      <w:r w:rsidR="00C210D2" w:rsidRPr="00471BE1">
        <w:rPr>
          <w:rFonts w:cs="Arial"/>
          <w:szCs w:val="24"/>
        </w:rPr>
        <w:t xml:space="preserve">um </w:t>
      </w:r>
      <w:r w:rsidR="00C210D2" w:rsidRPr="00EC3BDF">
        <w:rPr>
          <w:rFonts w:cs="Arial"/>
          <w:i/>
          <w:szCs w:val="24"/>
        </w:rPr>
        <w:t>site</w:t>
      </w:r>
      <w:r w:rsidR="00C210D2" w:rsidRPr="00471BE1">
        <w:rPr>
          <w:rFonts w:cs="Arial"/>
          <w:szCs w:val="24"/>
        </w:rPr>
        <w:t xml:space="preserve"> </w:t>
      </w:r>
      <w:r w:rsidR="00C71984">
        <w:rPr>
          <w:rFonts w:cs="Arial"/>
          <w:szCs w:val="24"/>
        </w:rPr>
        <w:t>para</w:t>
      </w:r>
      <w:r w:rsidR="00C210D2" w:rsidRPr="00471BE1">
        <w:rPr>
          <w:rFonts w:cs="Arial"/>
          <w:szCs w:val="24"/>
        </w:rPr>
        <w:t xml:space="preserve"> ajuda</w:t>
      </w:r>
      <w:r w:rsidR="00C71984">
        <w:rPr>
          <w:rFonts w:cs="Arial"/>
          <w:szCs w:val="24"/>
        </w:rPr>
        <w:t>r</w:t>
      </w:r>
      <w:r w:rsidR="00C210D2" w:rsidRPr="00471BE1">
        <w:rPr>
          <w:rFonts w:cs="Arial"/>
          <w:szCs w:val="24"/>
        </w:rPr>
        <w:t xml:space="preserve"> os consumidores na hora de escolher qual o melhor supermercado com os melhores preços. O </w:t>
      </w:r>
      <w:r w:rsidR="00C210D2" w:rsidRPr="00EC3BDF">
        <w:rPr>
          <w:rFonts w:cs="Arial"/>
          <w:i/>
          <w:szCs w:val="24"/>
        </w:rPr>
        <w:t>site</w:t>
      </w:r>
      <w:r w:rsidR="00C210D2" w:rsidRPr="00471BE1">
        <w:rPr>
          <w:rFonts w:cs="Arial"/>
          <w:szCs w:val="24"/>
        </w:rPr>
        <w:t xml:space="preserve"> disponibiliza os valores dos produtos e verifica qual o supermercado mais vantajoso na hora de realizar a compra</w:t>
      </w:r>
      <w:r w:rsidR="00426386">
        <w:rPr>
          <w:rFonts w:cs="Arial"/>
          <w:szCs w:val="24"/>
        </w:rPr>
        <w:t xml:space="preserve"> (ALVES 2014).</w:t>
      </w:r>
    </w:p>
    <w:p w14:paraId="3C361467" w14:textId="056DBA7A" w:rsidR="00C22CCD" w:rsidRDefault="00C210D2" w:rsidP="00C22CCD">
      <w:pPr>
        <w:ind w:firstLine="708"/>
        <w:rPr>
          <w:rFonts w:cs="Arial"/>
          <w:color w:val="000000"/>
          <w:szCs w:val="24"/>
        </w:rPr>
      </w:pPr>
      <w:r>
        <w:rPr>
          <w:rFonts w:cs="Arial"/>
          <w:szCs w:val="24"/>
        </w:rPr>
        <w:lastRenderedPageBreak/>
        <w:t>A</w:t>
      </w:r>
      <w:r w:rsidR="00C22CCD" w:rsidRPr="00513035">
        <w:rPr>
          <w:rFonts w:cs="Arial"/>
          <w:szCs w:val="24"/>
        </w:rPr>
        <w:t xml:space="preserve"> elaboração deste trabalho teve como motivação </w:t>
      </w:r>
      <w:r w:rsidR="00C22CCD" w:rsidRPr="00513035">
        <w:rPr>
          <w:rFonts w:cs="Arial"/>
          <w:color w:val="000000"/>
          <w:szCs w:val="24"/>
        </w:rPr>
        <w:t>facilitar</w:t>
      </w:r>
      <w:r w:rsidR="00C22CCD">
        <w:rPr>
          <w:rFonts w:cs="Arial"/>
          <w:color w:val="000000"/>
          <w:szCs w:val="24"/>
        </w:rPr>
        <w:t xml:space="preserve"> a consulta de produtos </w:t>
      </w:r>
      <w:r w:rsidR="00BB7550">
        <w:rPr>
          <w:rFonts w:cs="Arial"/>
          <w:color w:val="000000"/>
          <w:szCs w:val="24"/>
        </w:rPr>
        <w:t xml:space="preserve">via </w:t>
      </w:r>
      <w:r w:rsidR="00BB7550" w:rsidRPr="00BB7550">
        <w:rPr>
          <w:rFonts w:cs="Arial"/>
          <w:i/>
          <w:color w:val="000000"/>
          <w:szCs w:val="24"/>
        </w:rPr>
        <w:t>web</w:t>
      </w:r>
      <w:r w:rsidR="00BB7550">
        <w:rPr>
          <w:rFonts w:cs="Arial"/>
          <w:color w:val="000000"/>
          <w:szCs w:val="24"/>
        </w:rPr>
        <w:t xml:space="preserve"> </w:t>
      </w:r>
      <w:r w:rsidR="00C22CCD">
        <w:rPr>
          <w:rFonts w:cs="Arial"/>
          <w:color w:val="000000"/>
          <w:szCs w:val="24"/>
        </w:rPr>
        <w:t>de pequen</w:t>
      </w:r>
      <w:r>
        <w:rPr>
          <w:rFonts w:cs="Arial"/>
          <w:color w:val="000000"/>
          <w:szCs w:val="24"/>
        </w:rPr>
        <w:t xml:space="preserve">os comércios </w:t>
      </w:r>
      <w:r w:rsidR="00C22CCD">
        <w:rPr>
          <w:rFonts w:cs="Arial"/>
          <w:color w:val="000000"/>
          <w:szCs w:val="24"/>
        </w:rPr>
        <w:t xml:space="preserve">do ramo alimentício, auxiliar os pequenos empreendedores no aumento de lucro e os clientes em maior diversidade de preços e conhecimento sobre as promoções. Como </w:t>
      </w:r>
      <w:r>
        <w:rPr>
          <w:rFonts w:cs="Arial"/>
          <w:color w:val="000000"/>
          <w:szCs w:val="24"/>
        </w:rPr>
        <w:t>alguns comércios</w:t>
      </w:r>
      <w:r w:rsidR="00C22CCD">
        <w:rPr>
          <w:rFonts w:cs="Arial"/>
          <w:color w:val="000000"/>
          <w:szCs w:val="24"/>
        </w:rPr>
        <w:t>, ainda hoje, precisam se adaptar a esse novo mercado de consumo que está em crescimento.</w:t>
      </w:r>
      <w:r w:rsidR="00C22CCD" w:rsidRPr="00513035">
        <w:rPr>
          <w:rFonts w:cs="Arial"/>
          <w:color w:val="000000"/>
          <w:szCs w:val="24"/>
        </w:rPr>
        <w:t xml:space="preserve"> </w:t>
      </w:r>
    </w:p>
    <w:p w14:paraId="68F7834E" w14:textId="77777777" w:rsidR="00967228" w:rsidRPr="00513035" w:rsidRDefault="00967228" w:rsidP="00C22CCD">
      <w:pPr>
        <w:ind w:firstLine="708"/>
        <w:rPr>
          <w:rFonts w:cs="Arial"/>
          <w:b/>
          <w:szCs w:val="24"/>
        </w:rPr>
      </w:pPr>
    </w:p>
    <w:p w14:paraId="01B98039" w14:textId="77777777" w:rsidR="007756FA" w:rsidRPr="002166BD" w:rsidRDefault="007756FA" w:rsidP="0051038D">
      <w:pPr>
        <w:tabs>
          <w:tab w:val="left" w:pos="3682"/>
        </w:tabs>
        <w:spacing w:after="160" w:line="259" w:lineRule="auto"/>
        <w:jc w:val="left"/>
        <w:rPr>
          <w:rFonts w:cs="Arial"/>
        </w:rPr>
      </w:pPr>
      <w:r w:rsidRPr="002166BD">
        <w:rPr>
          <w:rFonts w:cs="Arial"/>
        </w:rPr>
        <w:br w:type="page"/>
      </w:r>
    </w:p>
    <w:p w14:paraId="4478C527" w14:textId="77777777" w:rsidR="007756FA" w:rsidRDefault="00B8384F" w:rsidP="00A90C0E">
      <w:pPr>
        <w:pStyle w:val="Ttulo1"/>
        <w:numPr>
          <w:ilvl w:val="0"/>
          <w:numId w:val="2"/>
        </w:numPr>
        <w:tabs>
          <w:tab w:val="left" w:pos="3682"/>
        </w:tabs>
        <w:rPr>
          <w:rFonts w:cs="Arial"/>
        </w:rPr>
      </w:pPr>
      <w:bookmarkStart w:id="22" w:name="_Toc464292393"/>
      <w:bookmarkStart w:id="23" w:name="_Toc464292681"/>
      <w:bookmarkStart w:id="24" w:name="_Toc467231416"/>
      <w:bookmarkStart w:id="25" w:name="_Toc467788429"/>
      <w:bookmarkStart w:id="26" w:name="_Toc528790942"/>
      <w:r w:rsidRPr="002166BD">
        <w:rPr>
          <w:rFonts w:cs="Arial"/>
        </w:rPr>
        <w:lastRenderedPageBreak/>
        <w:t>REVISÃO BIBLIOGRÁFICA</w:t>
      </w:r>
      <w:bookmarkEnd w:id="22"/>
      <w:bookmarkEnd w:id="23"/>
      <w:bookmarkEnd w:id="24"/>
      <w:bookmarkEnd w:id="25"/>
      <w:bookmarkEnd w:id="26"/>
    </w:p>
    <w:p w14:paraId="683036B8" w14:textId="77777777" w:rsidR="00ED6522" w:rsidRDefault="00ED6522" w:rsidP="00ED6522"/>
    <w:p w14:paraId="2670E6FB" w14:textId="451CF18F" w:rsidR="00FA0C31" w:rsidRDefault="00280566" w:rsidP="009C6BD4">
      <w:pPr>
        <w:ind w:firstLine="708"/>
        <w:rPr>
          <w:rFonts w:cs="Arial"/>
          <w:szCs w:val="24"/>
        </w:rPr>
      </w:pPr>
      <w:r>
        <w:rPr>
          <w:rFonts w:cs="Arial"/>
          <w:szCs w:val="24"/>
        </w:rPr>
        <w:t xml:space="preserve">Neste capitulo, serão </w:t>
      </w:r>
      <w:r w:rsidR="00F661EE">
        <w:rPr>
          <w:rFonts w:cs="Arial"/>
          <w:szCs w:val="24"/>
        </w:rPr>
        <w:t>argumentados</w:t>
      </w:r>
      <w:r>
        <w:rPr>
          <w:rFonts w:cs="Arial"/>
          <w:szCs w:val="24"/>
        </w:rPr>
        <w:t xml:space="preserve"> os conceitos de </w:t>
      </w:r>
      <w:r w:rsidRPr="00280566">
        <w:rPr>
          <w:rFonts w:cs="Arial"/>
          <w:i/>
          <w:szCs w:val="24"/>
        </w:rPr>
        <w:t>marketing</w:t>
      </w:r>
      <w:r>
        <w:rPr>
          <w:rFonts w:cs="Arial"/>
          <w:i/>
          <w:szCs w:val="24"/>
        </w:rPr>
        <w:t xml:space="preserve"> </w:t>
      </w:r>
      <w:r w:rsidR="006851C7">
        <w:rPr>
          <w:rFonts w:cs="Arial"/>
          <w:szCs w:val="24"/>
        </w:rPr>
        <w:t xml:space="preserve">digital </w:t>
      </w:r>
      <w:r w:rsidR="00F661EE">
        <w:rPr>
          <w:rFonts w:cs="Arial"/>
          <w:szCs w:val="24"/>
        </w:rPr>
        <w:t xml:space="preserve">que proporcionam e esclarecem a criação deste </w:t>
      </w:r>
      <w:r w:rsidR="00F661EE" w:rsidRPr="00EC3BDF">
        <w:rPr>
          <w:rFonts w:cs="Arial"/>
          <w:i/>
          <w:szCs w:val="24"/>
        </w:rPr>
        <w:t>software</w:t>
      </w:r>
      <w:r w:rsidR="00F661EE">
        <w:rPr>
          <w:rFonts w:cs="Arial"/>
          <w:szCs w:val="24"/>
        </w:rPr>
        <w:t>, um dos produtos desta monografia.</w:t>
      </w:r>
    </w:p>
    <w:p w14:paraId="026BE2E1" w14:textId="77777777" w:rsidR="00F661EE" w:rsidRPr="00280566" w:rsidRDefault="00F661EE" w:rsidP="009C6BD4">
      <w:pPr>
        <w:ind w:firstLine="708"/>
        <w:rPr>
          <w:rFonts w:cs="Arial"/>
          <w:szCs w:val="24"/>
        </w:rPr>
      </w:pPr>
    </w:p>
    <w:p w14:paraId="07ABB5D3" w14:textId="249B9038" w:rsidR="00204E72" w:rsidRDefault="00F56CDE" w:rsidP="0051038D">
      <w:pPr>
        <w:pStyle w:val="Ttulo2"/>
        <w:tabs>
          <w:tab w:val="left" w:pos="3682"/>
        </w:tabs>
        <w:rPr>
          <w:rFonts w:cs="Arial"/>
          <w:i/>
        </w:rPr>
      </w:pPr>
      <w:bookmarkStart w:id="27" w:name="_Toc464292394"/>
      <w:bookmarkStart w:id="28" w:name="_Toc464292682"/>
      <w:bookmarkStart w:id="29" w:name="_Toc467231417"/>
      <w:bookmarkStart w:id="30" w:name="_Toc467788430"/>
      <w:bookmarkStart w:id="31" w:name="_Toc528790943"/>
      <w:r>
        <w:rPr>
          <w:rFonts w:cs="Arial"/>
        </w:rPr>
        <w:t xml:space="preserve">Conceitos de </w:t>
      </w:r>
      <w:r w:rsidRPr="00613A27">
        <w:rPr>
          <w:rFonts w:cs="Arial"/>
          <w:i/>
        </w:rPr>
        <w:t>Marketing</w:t>
      </w:r>
      <w:bookmarkEnd w:id="31"/>
      <w:r w:rsidRPr="00613A27">
        <w:rPr>
          <w:rFonts w:cs="Arial"/>
          <w:i/>
        </w:rPr>
        <w:t xml:space="preserve"> </w:t>
      </w:r>
    </w:p>
    <w:p w14:paraId="7EF8705C" w14:textId="77777777" w:rsidR="00E54870" w:rsidRPr="00E54870" w:rsidRDefault="00E54870" w:rsidP="00E54870"/>
    <w:p w14:paraId="33CC677B" w14:textId="77777777" w:rsidR="00D35C85" w:rsidRPr="00E54870" w:rsidRDefault="00FA0C31" w:rsidP="00A462B5">
      <w:pPr>
        <w:ind w:left="-142" w:firstLine="993"/>
        <w:rPr>
          <w:rFonts w:cs="Arial"/>
          <w:szCs w:val="24"/>
        </w:rPr>
      </w:pPr>
      <w:r>
        <w:rPr>
          <w:rFonts w:cs="Arial"/>
          <w:szCs w:val="24"/>
        </w:rPr>
        <w:t>“</w:t>
      </w:r>
      <w:r w:rsidRPr="00DD35B4">
        <w:rPr>
          <w:rFonts w:cs="Arial"/>
          <w:i/>
          <w:szCs w:val="24"/>
        </w:rPr>
        <w:t>Marketing</w:t>
      </w:r>
      <w:r>
        <w:rPr>
          <w:rFonts w:cs="Arial"/>
          <w:szCs w:val="24"/>
        </w:rPr>
        <w:t xml:space="preserve"> é administrar relacionamentos lucrativos com o cliente. Os dois principais objetivos do </w:t>
      </w:r>
      <w:r w:rsidRPr="00DD35B4">
        <w:rPr>
          <w:rFonts w:cs="Arial"/>
          <w:i/>
          <w:szCs w:val="24"/>
        </w:rPr>
        <w:t>marketing</w:t>
      </w:r>
      <w:r>
        <w:rPr>
          <w:rFonts w:cs="Arial"/>
          <w:szCs w:val="24"/>
        </w:rPr>
        <w:t xml:space="preserve"> são: atrair novos clientes, prometendo-lhes valor </w:t>
      </w:r>
      <w:r w:rsidRPr="00E54870">
        <w:rPr>
          <w:rFonts w:cs="Arial"/>
          <w:szCs w:val="24"/>
        </w:rPr>
        <w:t>superior, e manter e cultivar os clientes atuais, proporcionando-lhes satisfação” (P. KOTLER, G. ARMSTRONG, 2007).</w:t>
      </w:r>
    </w:p>
    <w:p w14:paraId="6A77D719" w14:textId="21064E9D" w:rsidR="00D35C85" w:rsidRPr="00E54870" w:rsidRDefault="00D35C85" w:rsidP="00A462B5">
      <w:pPr>
        <w:ind w:left="-142" w:firstLine="993"/>
        <w:rPr>
          <w:rFonts w:cs="Arial"/>
          <w:szCs w:val="24"/>
        </w:rPr>
      </w:pPr>
      <w:r w:rsidRPr="00E54870">
        <w:rPr>
          <w:rFonts w:cs="Arial"/>
          <w:szCs w:val="24"/>
          <w:lang w:eastAsia="pt-BR"/>
        </w:rPr>
        <w:t xml:space="preserve">Por cliente, no entanto, estamos tratando de todos os estágios do processo de compra e de relacionamento, desde o cliente </w:t>
      </w:r>
      <w:r w:rsidRPr="00EC3BDF">
        <w:rPr>
          <w:rFonts w:cs="Arial"/>
          <w:i/>
          <w:szCs w:val="24"/>
          <w:lang w:eastAsia="pt-BR"/>
        </w:rPr>
        <w:t>prospect</w:t>
      </w:r>
      <w:r w:rsidRPr="00E54870">
        <w:rPr>
          <w:rFonts w:cs="Arial"/>
          <w:szCs w:val="24"/>
          <w:lang w:eastAsia="pt-BR"/>
        </w:rPr>
        <w:t xml:space="preserve"> até o ex-cliente, incluindo todas as etapas intermediárias neste relacionamento. O objetivo do </w:t>
      </w:r>
      <w:r w:rsidR="00EC3BDF" w:rsidRPr="00EC3BDF">
        <w:rPr>
          <w:rFonts w:cs="Arial"/>
          <w:i/>
          <w:szCs w:val="24"/>
          <w:lang w:eastAsia="pt-BR"/>
        </w:rPr>
        <w:t>m</w:t>
      </w:r>
      <w:r w:rsidRPr="00EC3BDF">
        <w:rPr>
          <w:rFonts w:cs="Arial"/>
          <w:i/>
          <w:szCs w:val="24"/>
          <w:lang w:eastAsia="pt-BR"/>
        </w:rPr>
        <w:t>arketing</w:t>
      </w:r>
      <w:r w:rsidRPr="00E54870">
        <w:rPr>
          <w:rFonts w:cs="Arial"/>
          <w:szCs w:val="24"/>
          <w:lang w:eastAsia="pt-BR"/>
        </w:rPr>
        <w:t xml:space="preserve"> é entender tão bem o cliente que ele se torne cliente de uma empresa para sempre. Para fidelizar o cliente é preciso que a empresa/marca o conheça bem: seus hábitos, medos, anseios, etc.</w:t>
      </w:r>
    </w:p>
    <w:p w14:paraId="0EDA38E9" w14:textId="701456C1" w:rsidR="00D35C85" w:rsidRPr="00E54870" w:rsidRDefault="001A76DF" w:rsidP="00A462B5">
      <w:pPr>
        <w:ind w:left="-142" w:firstLine="851"/>
        <w:rPr>
          <w:rFonts w:cs="Arial"/>
          <w:szCs w:val="24"/>
        </w:rPr>
      </w:pPr>
      <w:r w:rsidRPr="00E54870">
        <w:rPr>
          <w:rFonts w:cs="Arial"/>
          <w:color w:val="111111"/>
          <w:szCs w:val="24"/>
          <w:shd w:val="clear" w:color="auto" w:fill="FFFFFF"/>
        </w:rPr>
        <w:t xml:space="preserve">Para </w:t>
      </w:r>
      <w:r w:rsidR="00D35C85" w:rsidRPr="00E54870">
        <w:rPr>
          <w:rFonts w:cs="Arial"/>
          <w:color w:val="111111"/>
          <w:szCs w:val="24"/>
          <w:shd w:val="clear" w:color="auto" w:fill="FFFFFF"/>
        </w:rPr>
        <w:t>Raimar Richers “</w:t>
      </w:r>
      <w:r w:rsidR="00D35C85" w:rsidRPr="00EC3BDF">
        <w:rPr>
          <w:rFonts w:cs="Arial"/>
          <w:i/>
          <w:color w:val="111111"/>
          <w:szCs w:val="24"/>
          <w:shd w:val="clear" w:color="auto" w:fill="FFFFFF"/>
        </w:rPr>
        <w:t>Marketing</w:t>
      </w:r>
      <w:r w:rsidR="00D35C85" w:rsidRPr="00E54870">
        <w:rPr>
          <w:rFonts w:cs="Arial"/>
          <w:color w:val="111111"/>
          <w:szCs w:val="24"/>
          <w:shd w:val="clear" w:color="auto" w:fill="FFFFFF"/>
        </w:rPr>
        <w:t xml:space="preserve"> é o conjunto de atividades que tem por fim concretizar relações de troca. Essa troca ocorre entre os produtos e serviços da empresa com o poder aquisitivo do consumidor”, Kotler defende que “</w:t>
      </w:r>
      <w:r w:rsidR="00D35C85" w:rsidRPr="00EC3BDF">
        <w:rPr>
          <w:rFonts w:cs="Arial"/>
          <w:i/>
          <w:color w:val="111111"/>
          <w:szCs w:val="24"/>
          <w:shd w:val="clear" w:color="auto" w:fill="FFFFFF"/>
        </w:rPr>
        <w:t>Marketing</w:t>
      </w:r>
      <w:r w:rsidR="00D35C85" w:rsidRPr="00E54870">
        <w:rPr>
          <w:rFonts w:cs="Arial"/>
          <w:color w:val="111111"/>
          <w:szCs w:val="24"/>
          <w:shd w:val="clear" w:color="auto" w:fill="FFFFFF"/>
        </w:rPr>
        <w:t xml:space="preserve"> é o processo social por meio do qual pessoas e grupos de pessoas obtêm aquilo que necessitam e que desejam com a criação, a oferta e a livre negociação de produtos e serviços de valor com outros” e </w:t>
      </w:r>
      <w:r w:rsidR="00C32064">
        <w:rPr>
          <w:rFonts w:cs="Arial"/>
          <w:color w:val="111111"/>
          <w:szCs w:val="24"/>
          <w:shd w:val="clear" w:color="auto" w:fill="FFFFFF"/>
        </w:rPr>
        <w:t xml:space="preserve">Nova Escola de Marketing (MNKT) </w:t>
      </w:r>
      <w:r w:rsidR="00D35C85" w:rsidRPr="00E54870">
        <w:rPr>
          <w:rFonts w:cs="Arial"/>
          <w:color w:val="111111"/>
          <w:szCs w:val="24"/>
          <w:shd w:val="clear" w:color="auto" w:fill="FFFFFF"/>
        </w:rPr>
        <w:t>enfatiza que, “</w:t>
      </w:r>
      <w:r w:rsidR="00D35C85" w:rsidRPr="00EC3BDF">
        <w:rPr>
          <w:rFonts w:cs="Arial"/>
          <w:i/>
          <w:color w:val="111111"/>
          <w:szCs w:val="24"/>
          <w:shd w:val="clear" w:color="auto" w:fill="FFFFFF"/>
        </w:rPr>
        <w:t>Marketing</w:t>
      </w:r>
      <w:r w:rsidR="00D35C85" w:rsidRPr="00E54870">
        <w:rPr>
          <w:rFonts w:cs="Arial"/>
          <w:color w:val="111111"/>
          <w:szCs w:val="24"/>
          <w:shd w:val="clear" w:color="auto" w:fill="FFFFFF"/>
        </w:rPr>
        <w:t xml:space="preserve"> é o processo de planejamento e execução desde a concepção, preço, promoção e distribuição de ideias, mercadorias e serviços para criar trocas que satisfaçam os objetivos individuais e organizacionais”.</w:t>
      </w:r>
    </w:p>
    <w:p w14:paraId="7EFDEA87" w14:textId="5684600C" w:rsidR="00FA0C31" w:rsidRDefault="00FA0C31" w:rsidP="00A462B5">
      <w:pPr>
        <w:ind w:left="-142" w:firstLine="993"/>
        <w:rPr>
          <w:rFonts w:cs="Arial"/>
          <w:i/>
          <w:szCs w:val="24"/>
        </w:rPr>
      </w:pPr>
      <w:r>
        <w:rPr>
          <w:rFonts w:cs="Arial"/>
          <w:szCs w:val="24"/>
        </w:rPr>
        <w:t xml:space="preserve">Com tudo, o bom </w:t>
      </w:r>
      <w:r w:rsidRPr="00DD35B4">
        <w:rPr>
          <w:rFonts w:cs="Arial"/>
          <w:i/>
          <w:szCs w:val="24"/>
        </w:rPr>
        <w:t>marketing</w:t>
      </w:r>
      <w:r>
        <w:rPr>
          <w:rFonts w:cs="Arial"/>
          <w:szCs w:val="24"/>
        </w:rPr>
        <w:t xml:space="preserve"> é essencial para o sucesso de toda organização, presente por toda parte, você vê seus resultados no anuncio que invade a </w:t>
      </w:r>
      <w:r w:rsidR="00F25C50">
        <w:rPr>
          <w:rFonts w:cs="Arial"/>
          <w:szCs w:val="24"/>
        </w:rPr>
        <w:t>televisão</w:t>
      </w:r>
      <w:r>
        <w:rPr>
          <w:rFonts w:cs="Arial"/>
          <w:szCs w:val="24"/>
        </w:rPr>
        <w:t xml:space="preserve">, incrementa sua revista, lota a caixa de entrada do seu </w:t>
      </w:r>
      <w:r w:rsidRPr="00DD35B4">
        <w:rPr>
          <w:rFonts w:cs="Arial"/>
          <w:i/>
          <w:szCs w:val="24"/>
        </w:rPr>
        <w:t>e-mail</w:t>
      </w:r>
      <w:r>
        <w:rPr>
          <w:rFonts w:cs="Arial"/>
          <w:szCs w:val="24"/>
        </w:rPr>
        <w:t xml:space="preserve">, a grande quantidade de produtos nos </w:t>
      </w:r>
      <w:r w:rsidRPr="00DD35B4">
        <w:rPr>
          <w:rFonts w:cs="Arial"/>
          <w:i/>
          <w:szCs w:val="24"/>
        </w:rPr>
        <w:t>shopping centers</w:t>
      </w:r>
      <w:r>
        <w:rPr>
          <w:rFonts w:cs="Arial"/>
          <w:i/>
          <w:szCs w:val="24"/>
        </w:rPr>
        <w:t xml:space="preserve"> </w:t>
      </w:r>
      <w:r>
        <w:rPr>
          <w:rFonts w:cs="Arial"/>
          <w:szCs w:val="24"/>
        </w:rPr>
        <w:t xml:space="preserve">e alegra as páginas da </w:t>
      </w:r>
      <w:r w:rsidR="00EC3BDF">
        <w:rPr>
          <w:rFonts w:cs="Arial"/>
          <w:i/>
          <w:szCs w:val="24"/>
        </w:rPr>
        <w:t>i</w:t>
      </w:r>
      <w:r w:rsidRPr="00DD35B4">
        <w:rPr>
          <w:rFonts w:cs="Arial"/>
          <w:i/>
          <w:szCs w:val="24"/>
        </w:rPr>
        <w:t>nternet</w:t>
      </w:r>
      <w:r>
        <w:rPr>
          <w:rFonts w:cs="Arial"/>
          <w:i/>
          <w:szCs w:val="24"/>
        </w:rPr>
        <w:t xml:space="preserve">, </w:t>
      </w:r>
      <w:r w:rsidRPr="003B5824">
        <w:rPr>
          <w:rFonts w:cs="Arial"/>
          <w:szCs w:val="24"/>
        </w:rPr>
        <w:t xml:space="preserve">você é exposto em tudo o que faz pelo </w:t>
      </w:r>
      <w:r>
        <w:rPr>
          <w:rFonts w:cs="Arial"/>
          <w:i/>
          <w:szCs w:val="24"/>
        </w:rPr>
        <w:t xml:space="preserve">marketing. </w:t>
      </w:r>
    </w:p>
    <w:p w14:paraId="64178E76" w14:textId="77777777" w:rsidR="0084099B" w:rsidRPr="00DD35B4" w:rsidRDefault="0084099B" w:rsidP="00E0396F">
      <w:pPr>
        <w:ind w:left="-142" w:firstLine="284"/>
        <w:rPr>
          <w:rFonts w:cs="Arial"/>
          <w:szCs w:val="24"/>
        </w:rPr>
      </w:pPr>
    </w:p>
    <w:p w14:paraId="47B2DD7D" w14:textId="1BFB6638" w:rsidR="0084099B" w:rsidRDefault="00E0396F" w:rsidP="0084099B">
      <w:pPr>
        <w:pStyle w:val="Ttulo3"/>
      </w:pPr>
      <w:r>
        <w:lastRenderedPageBreak/>
        <w:t xml:space="preserve"> </w:t>
      </w:r>
      <w:r>
        <w:tab/>
      </w:r>
      <w:bookmarkStart w:id="32" w:name="_Toc528790944"/>
      <w:r w:rsidR="0084099B">
        <w:t>Mix de Marketing</w:t>
      </w:r>
      <w:bookmarkEnd w:id="32"/>
      <w:r w:rsidR="0084099B">
        <w:t xml:space="preserve"> </w:t>
      </w:r>
    </w:p>
    <w:p w14:paraId="168D424C" w14:textId="77777777" w:rsidR="00E54870" w:rsidRPr="00E54870" w:rsidRDefault="00E54870" w:rsidP="00E54870"/>
    <w:p w14:paraId="41E062ED" w14:textId="76C11FAD" w:rsidR="003B5824" w:rsidRDefault="00E0396F" w:rsidP="00A462B5">
      <w:pPr>
        <w:ind w:firstLine="709"/>
        <w:rPr>
          <w:rFonts w:cs="Arial"/>
          <w:szCs w:val="24"/>
          <w:shd w:val="clear" w:color="auto" w:fill="FFFFFF"/>
        </w:rPr>
      </w:pPr>
      <w:r w:rsidRPr="00E0396F">
        <w:rPr>
          <w:rFonts w:cs="Arial"/>
          <w:szCs w:val="24"/>
          <w:shd w:val="clear" w:color="auto" w:fill="FFFFFF"/>
        </w:rPr>
        <w:t>Fazer</w:t>
      </w:r>
      <w:r w:rsidRPr="00E0396F">
        <w:rPr>
          <w:rStyle w:val="Forte"/>
          <w:rFonts w:cs="Arial"/>
          <w:szCs w:val="24"/>
          <w:shd w:val="clear" w:color="auto" w:fill="FFFFFF"/>
        </w:rPr>
        <w:t> </w:t>
      </w:r>
      <w:r w:rsidRPr="00E0396F">
        <w:rPr>
          <w:rStyle w:val="Forte"/>
          <w:rFonts w:cs="Arial"/>
          <w:b w:val="0"/>
          <w:i/>
          <w:szCs w:val="24"/>
          <w:shd w:val="clear" w:color="auto" w:fill="FFFFFF"/>
        </w:rPr>
        <w:t>marketing</w:t>
      </w:r>
      <w:r w:rsidRPr="00E0396F">
        <w:rPr>
          <w:rStyle w:val="Forte"/>
          <w:rFonts w:cs="Arial"/>
          <w:b w:val="0"/>
          <w:szCs w:val="24"/>
          <w:shd w:val="clear" w:color="auto" w:fill="FFFFFF"/>
        </w:rPr>
        <w:t xml:space="preserve"> é agregar todas as funções</w:t>
      </w:r>
      <w:r w:rsidRPr="00E0396F">
        <w:rPr>
          <w:rFonts w:cs="Arial"/>
          <w:szCs w:val="24"/>
          <w:shd w:val="clear" w:color="auto" w:fill="FFFFFF"/>
        </w:rPr>
        <w:t> que fazem com que um produto ou serviço oferecido por uma empresa possa ser adquirido pelo consumidor</w:t>
      </w:r>
      <w:r>
        <w:rPr>
          <w:rFonts w:cs="Arial"/>
          <w:szCs w:val="24"/>
          <w:shd w:val="clear" w:color="auto" w:fill="FFFFFF"/>
        </w:rPr>
        <w:t xml:space="preserve">, </w:t>
      </w:r>
      <w:r w:rsidR="0084099B">
        <w:rPr>
          <w:rStyle w:val="Forte"/>
          <w:rFonts w:cs="Arial"/>
          <w:b w:val="0"/>
          <w:szCs w:val="24"/>
          <w:shd w:val="clear" w:color="auto" w:fill="FFFFFF"/>
        </w:rPr>
        <w:t>torna-se muito mais compreensível e simples</w:t>
      </w:r>
      <w:r w:rsidR="0084099B">
        <w:rPr>
          <w:rFonts w:cs="Arial"/>
          <w:szCs w:val="24"/>
          <w:shd w:val="clear" w:color="auto" w:fill="FFFFFF"/>
        </w:rPr>
        <w:t xml:space="preserve"> </w:t>
      </w:r>
      <w:r>
        <w:rPr>
          <w:rFonts w:cs="Arial"/>
          <w:szCs w:val="24"/>
          <w:shd w:val="clear" w:color="auto" w:fill="FFFFFF"/>
        </w:rPr>
        <w:t xml:space="preserve">através do </w:t>
      </w:r>
      <w:r w:rsidRPr="00E0396F">
        <w:rPr>
          <w:rFonts w:cs="Arial"/>
          <w:i/>
          <w:szCs w:val="24"/>
          <w:shd w:val="clear" w:color="auto" w:fill="FFFFFF"/>
        </w:rPr>
        <w:t xml:space="preserve">Mix </w:t>
      </w:r>
      <w:r w:rsidRPr="00E0396F">
        <w:rPr>
          <w:rFonts w:cs="Arial"/>
          <w:szCs w:val="24"/>
          <w:shd w:val="clear" w:color="auto" w:fill="FFFFFF"/>
        </w:rPr>
        <w:t>de</w:t>
      </w:r>
      <w:r w:rsidRPr="00E0396F">
        <w:rPr>
          <w:rFonts w:cs="Arial"/>
          <w:i/>
          <w:szCs w:val="24"/>
          <w:shd w:val="clear" w:color="auto" w:fill="FFFFFF"/>
        </w:rPr>
        <w:t xml:space="preserve"> </w:t>
      </w:r>
      <w:r w:rsidRPr="0084099B">
        <w:rPr>
          <w:rFonts w:cs="Arial"/>
          <w:i/>
          <w:szCs w:val="24"/>
          <w:shd w:val="clear" w:color="auto" w:fill="FFFFFF"/>
        </w:rPr>
        <w:t xml:space="preserve">Marketing </w:t>
      </w:r>
      <w:r w:rsidRPr="0084099B">
        <w:rPr>
          <w:rFonts w:cs="Arial"/>
          <w:szCs w:val="24"/>
          <w:shd w:val="clear" w:color="auto" w:fill="FFFFFF"/>
        </w:rPr>
        <w:t>ou</w:t>
      </w:r>
      <w:r w:rsidRPr="0084099B">
        <w:rPr>
          <w:rFonts w:cs="Arial"/>
          <w:b/>
          <w:szCs w:val="24"/>
          <w:shd w:val="clear" w:color="auto" w:fill="FFFFFF"/>
        </w:rPr>
        <w:t> </w:t>
      </w:r>
      <w:r w:rsidRPr="0084099B">
        <w:rPr>
          <w:rStyle w:val="Forte"/>
          <w:rFonts w:cs="Arial"/>
          <w:b w:val="0"/>
          <w:szCs w:val="24"/>
          <w:shd w:val="clear" w:color="auto" w:fill="FFFFFF"/>
        </w:rPr>
        <w:t xml:space="preserve">Composto de </w:t>
      </w:r>
      <w:r w:rsidRPr="0084099B">
        <w:rPr>
          <w:rStyle w:val="Forte"/>
          <w:rFonts w:cs="Arial"/>
          <w:b w:val="0"/>
          <w:i/>
          <w:szCs w:val="24"/>
          <w:shd w:val="clear" w:color="auto" w:fill="FFFFFF"/>
        </w:rPr>
        <w:t>Marketing</w:t>
      </w:r>
      <w:r w:rsidR="0084099B">
        <w:rPr>
          <w:rStyle w:val="Forte"/>
          <w:rFonts w:cs="Arial"/>
          <w:b w:val="0"/>
          <w:szCs w:val="24"/>
          <w:shd w:val="clear" w:color="auto" w:fill="FFFFFF"/>
        </w:rPr>
        <w:t xml:space="preserve">, que </w:t>
      </w:r>
      <w:r w:rsidRPr="0084099B">
        <w:rPr>
          <w:rFonts w:cs="Arial"/>
          <w:szCs w:val="24"/>
          <w:shd w:val="clear" w:color="auto" w:fill="FFFFFF"/>
        </w:rPr>
        <w:t xml:space="preserve">representam os quatro pilares básicos de qualquer estratégia de </w:t>
      </w:r>
      <w:r w:rsidRPr="00EC3BDF">
        <w:rPr>
          <w:rFonts w:cs="Arial"/>
          <w:i/>
          <w:szCs w:val="24"/>
          <w:shd w:val="clear" w:color="auto" w:fill="FFFFFF"/>
        </w:rPr>
        <w:t>marketing</w:t>
      </w:r>
      <w:r w:rsidRPr="0084099B">
        <w:rPr>
          <w:rFonts w:cs="Arial"/>
          <w:szCs w:val="24"/>
          <w:shd w:val="clear" w:color="auto" w:fill="FFFFFF"/>
        </w:rPr>
        <w:t>: </w:t>
      </w:r>
      <w:r w:rsidRPr="0084099B">
        <w:rPr>
          <w:rStyle w:val="Forte"/>
          <w:rFonts w:cs="Arial"/>
          <w:szCs w:val="24"/>
          <w:shd w:val="clear" w:color="auto" w:fill="FFFFFF"/>
        </w:rPr>
        <w:t>P</w:t>
      </w:r>
      <w:r w:rsidRPr="0084099B">
        <w:rPr>
          <w:rFonts w:cs="Arial"/>
          <w:szCs w:val="24"/>
          <w:shd w:val="clear" w:color="auto" w:fill="FFFFFF"/>
        </w:rPr>
        <w:t>roduto, </w:t>
      </w:r>
      <w:r w:rsidRPr="0084099B">
        <w:rPr>
          <w:rStyle w:val="Forte"/>
          <w:rFonts w:cs="Arial"/>
          <w:szCs w:val="24"/>
          <w:shd w:val="clear" w:color="auto" w:fill="FFFFFF"/>
        </w:rPr>
        <w:t>P</w:t>
      </w:r>
      <w:r w:rsidRPr="0084099B">
        <w:rPr>
          <w:rFonts w:cs="Arial"/>
          <w:szCs w:val="24"/>
          <w:shd w:val="clear" w:color="auto" w:fill="FFFFFF"/>
        </w:rPr>
        <w:t>reço, </w:t>
      </w:r>
      <w:r w:rsidRPr="0084099B">
        <w:rPr>
          <w:rStyle w:val="Forte"/>
          <w:rFonts w:cs="Arial"/>
          <w:szCs w:val="24"/>
          <w:shd w:val="clear" w:color="auto" w:fill="FFFFFF"/>
        </w:rPr>
        <w:t>P</w:t>
      </w:r>
      <w:r w:rsidRPr="0084099B">
        <w:rPr>
          <w:rFonts w:cs="Arial"/>
          <w:szCs w:val="24"/>
          <w:shd w:val="clear" w:color="auto" w:fill="FFFFFF"/>
        </w:rPr>
        <w:t>raça e </w:t>
      </w:r>
      <w:r w:rsidRPr="0084099B">
        <w:rPr>
          <w:rStyle w:val="Forte"/>
          <w:rFonts w:cs="Arial"/>
          <w:szCs w:val="24"/>
          <w:shd w:val="clear" w:color="auto" w:fill="FFFFFF"/>
        </w:rPr>
        <w:t>P</w:t>
      </w:r>
      <w:r w:rsidRPr="0084099B">
        <w:rPr>
          <w:rFonts w:cs="Arial"/>
          <w:szCs w:val="24"/>
          <w:shd w:val="clear" w:color="auto" w:fill="FFFFFF"/>
        </w:rPr>
        <w:t xml:space="preserve">romoção. Quando os </w:t>
      </w:r>
      <w:r w:rsidR="0084099B">
        <w:rPr>
          <w:rFonts w:cs="Arial"/>
          <w:szCs w:val="24"/>
          <w:shd w:val="clear" w:color="auto" w:fill="FFFFFF"/>
        </w:rPr>
        <w:t>quatro</w:t>
      </w:r>
      <w:r w:rsidRPr="0084099B">
        <w:rPr>
          <w:rFonts w:cs="Arial"/>
          <w:szCs w:val="24"/>
          <w:shd w:val="clear" w:color="auto" w:fill="FFFFFF"/>
        </w:rPr>
        <w:t xml:space="preserve"> estão em equilíbrio tendem a influenciar e conquistar o público.</w:t>
      </w:r>
    </w:p>
    <w:p w14:paraId="57DF1C77" w14:textId="77777777" w:rsidR="007E2932" w:rsidRDefault="0084099B" w:rsidP="00A462B5">
      <w:pPr>
        <w:ind w:left="-142" w:firstLine="851"/>
        <w:rPr>
          <w:rFonts w:cs="Arial"/>
          <w:szCs w:val="24"/>
        </w:rPr>
      </w:pPr>
      <w:r>
        <w:rPr>
          <w:rFonts w:cs="Arial"/>
          <w:szCs w:val="24"/>
        </w:rPr>
        <w:t xml:space="preserve">“O </w:t>
      </w:r>
      <w:r w:rsidRPr="00EC3BDF">
        <w:rPr>
          <w:rFonts w:cs="Arial"/>
          <w:i/>
          <w:szCs w:val="24"/>
        </w:rPr>
        <w:t>Mix</w:t>
      </w:r>
      <w:r>
        <w:rPr>
          <w:rFonts w:cs="Arial"/>
          <w:szCs w:val="24"/>
        </w:rPr>
        <w:t xml:space="preserve"> de </w:t>
      </w:r>
      <w:r w:rsidRPr="00EC3BDF">
        <w:rPr>
          <w:rFonts w:cs="Arial"/>
          <w:i/>
          <w:szCs w:val="24"/>
        </w:rPr>
        <w:t>Marketing</w:t>
      </w:r>
      <w:r>
        <w:rPr>
          <w:rFonts w:cs="Arial"/>
          <w:szCs w:val="24"/>
        </w:rPr>
        <w:t xml:space="preserve"> é o conjunto de ferramentas de </w:t>
      </w:r>
      <w:r w:rsidRPr="00EC3BDF">
        <w:rPr>
          <w:rFonts w:cs="Arial"/>
          <w:i/>
          <w:szCs w:val="24"/>
        </w:rPr>
        <w:t>marketing</w:t>
      </w:r>
      <w:r>
        <w:rPr>
          <w:rFonts w:cs="Arial"/>
          <w:szCs w:val="24"/>
        </w:rPr>
        <w:t xml:space="preserve"> táticas e controláveis que a empresa combina para produzir a resposta que deseja no mercado-alvo” </w:t>
      </w:r>
      <w:r w:rsidR="007E2932">
        <w:rPr>
          <w:rFonts w:cs="Arial"/>
          <w:szCs w:val="24"/>
        </w:rPr>
        <w:t>(P. KOTLER, G. ARMSTRONG, 2007).</w:t>
      </w:r>
    </w:p>
    <w:p w14:paraId="279563B9" w14:textId="7B66C927" w:rsidR="00066B30" w:rsidRDefault="00066B30" w:rsidP="00A462B5">
      <w:pPr>
        <w:ind w:firstLine="709"/>
        <w:rPr>
          <w:rFonts w:cs="Arial"/>
          <w:szCs w:val="26"/>
          <w:shd w:val="clear" w:color="auto" w:fill="FFFFFF"/>
        </w:rPr>
      </w:pPr>
      <w:r w:rsidRPr="00066B30">
        <w:rPr>
          <w:rFonts w:cs="Arial"/>
          <w:szCs w:val="24"/>
        </w:rPr>
        <w:t xml:space="preserve">No P de Produto, </w:t>
      </w:r>
      <w:r w:rsidR="001F7F90">
        <w:rPr>
          <w:rFonts w:cs="Arial"/>
          <w:szCs w:val="24"/>
        </w:rPr>
        <w:t xml:space="preserve">são os elementos básicos de qualquer estratégica de </w:t>
      </w:r>
      <w:r w:rsidR="001F7F90" w:rsidRPr="00EC3BDF">
        <w:rPr>
          <w:rFonts w:cs="Arial"/>
          <w:i/>
          <w:szCs w:val="24"/>
        </w:rPr>
        <w:t>marketing</w:t>
      </w:r>
      <w:r w:rsidR="001F7F90">
        <w:rPr>
          <w:rFonts w:cs="Arial"/>
          <w:szCs w:val="24"/>
        </w:rPr>
        <w:t xml:space="preserve"> usados para aproximar o negócio para o público desejado, </w:t>
      </w:r>
      <w:r w:rsidRPr="00066B30">
        <w:rPr>
          <w:rFonts w:cs="Arial"/>
          <w:szCs w:val="24"/>
        </w:rPr>
        <w:t>é tudo o que se refere aos produtos e serviços que uma empresa oferece ao mercado</w:t>
      </w:r>
      <w:r>
        <w:rPr>
          <w:rFonts w:cs="Arial"/>
        </w:rPr>
        <w:t>, p</w:t>
      </w:r>
      <w:r w:rsidRPr="00066B30">
        <w:rPr>
          <w:rFonts w:cs="Arial"/>
          <w:szCs w:val="24"/>
        </w:rPr>
        <w:t>ara criação do Produto sua equipe precisa entender e definir quais são os atributos e características do que é oferecido.</w:t>
      </w:r>
      <w:r w:rsidR="00A257D6">
        <w:rPr>
          <w:rFonts w:cs="Arial"/>
        </w:rPr>
        <w:t xml:space="preserve"> </w:t>
      </w:r>
      <w:r w:rsidR="00A257D6" w:rsidRPr="00A257D6">
        <w:rPr>
          <w:rFonts w:cs="Arial"/>
          <w:szCs w:val="26"/>
          <w:shd w:val="clear" w:color="auto" w:fill="FFFFFF"/>
        </w:rPr>
        <w:t>O Produto serve para a sua equipe </w:t>
      </w:r>
      <w:r w:rsidR="00A257D6" w:rsidRPr="00E60E84">
        <w:rPr>
          <w:rStyle w:val="Forte"/>
          <w:rFonts w:cs="Arial"/>
          <w:b w:val="0"/>
          <w:shd w:val="clear" w:color="auto" w:fill="FFFFFF"/>
        </w:rPr>
        <w:t>entender e definir</w:t>
      </w:r>
      <w:r w:rsidR="00A257D6" w:rsidRPr="00A257D6">
        <w:rPr>
          <w:rFonts w:cs="Arial"/>
          <w:szCs w:val="26"/>
          <w:shd w:val="clear" w:color="auto" w:fill="FFFFFF"/>
        </w:rPr>
        <w:t> quais os atributos e características do que é oferecido</w:t>
      </w:r>
      <w:r w:rsidR="00A257D6">
        <w:rPr>
          <w:rFonts w:cs="Arial"/>
          <w:szCs w:val="26"/>
          <w:shd w:val="clear" w:color="auto" w:fill="FFFFFF"/>
        </w:rPr>
        <w:t>.</w:t>
      </w:r>
    </w:p>
    <w:p w14:paraId="67A628B9" w14:textId="5672B828" w:rsidR="00A257D6" w:rsidRPr="00A257D6" w:rsidRDefault="00066B30" w:rsidP="00A462B5">
      <w:pPr>
        <w:ind w:firstLine="709"/>
      </w:pPr>
      <w:r w:rsidRPr="00F25156">
        <w:t>No P</w:t>
      </w:r>
      <w:r w:rsidRPr="00C56188">
        <w:t xml:space="preserve"> de Preço</w:t>
      </w:r>
      <w:r w:rsidR="00C56188">
        <w:t xml:space="preserve">, </w:t>
      </w:r>
      <w:r w:rsidRPr="00C56188">
        <w:t>é o valor que será cobrado pelo seu produto, serviço ou solução que está oferecendo</w:t>
      </w:r>
      <w:r w:rsidR="00C56188">
        <w:t>, e</w:t>
      </w:r>
      <w:r w:rsidRPr="00C56188">
        <w:t>sta definição irá indicar o futuro da sua empresa, pois somente com a circulação de dinheiro será possível pagar funcionários, fornecedores, reinvestir e obter lucro.</w:t>
      </w:r>
      <w:r w:rsidR="00C56188">
        <w:t xml:space="preserve"> </w:t>
      </w:r>
      <w:r w:rsidR="00B3380E">
        <w:t xml:space="preserve">Deve ser atrativo para o público. </w:t>
      </w:r>
      <w:r w:rsidRPr="00C56188">
        <w:t>Algumas pessoas pensam que quem define preço é o financeiro ou produção, mas está errado, pois quem define preço é o mercado, ou seja</w:t>
      </w:r>
      <w:r w:rsidR="00473177">
        <w:t>,</w:t>
      </w:r>
      <w:r w:rsidRPr="00C56188">
        <w:t xml:space="preserve"> o quanto o cliente está disposto a pagar por seu produto ou serviço. </w:t>
      </w:r>
      <w:r w:rsidR="00A257D6" w:rsidRPr="00A257D6">
        <w:rPr>
          <w:rStyle w:val="Forte"/>
          <w:rFonts w:cs="Arial"/>
          <w:b w:val="0"/>
          <w:szCs w:val="26"/>
        </w:rPr>
        <w:t>A sobrevivência de uma empresa está intimamente ligada a esse P</w:t>
      </w:r>
      <w:r w:rsidR="00A257D6" w:rsidRPr="00A257D6">
        <w:t>. O preço é, na verdade, o valor que será cobrado pela solução que você oferece.</w:t>
      </w:r>
    </w:p>
    <w:p w14:paraId="77279F6C" w14:textId="150B074C" w:rsidR="00066B30" w:rsidRDefault="00A257D6" w:rsidP="00A462B5">
      <w:pPr>
        <w:ind w:firstLine="709"/>
      </w:pPr>
      <w:r w:rsidRPr="00A257D6">
        <w:t>Esse pilar vai</w:t>
      </w:r>
      <w:r w:rsidRPr="00A257D6">
        <w:rPr>
          <w:rStyle w:val="Forte"/>
          <w:rFonts w:cs="Arial"/>
          <w:b w:val="0"/>
          <w:szCs w:val="26"/>
        </w:rPr>
        <w:t> indicar o futuro da sua empresa</w:t>
      </w:r>
      <w:r w:rsidRPr="00A257D6">
        <w:t>, já que é a partir da circulação do dinheiro que será possível pagar funcionários, fornecedores, realizar investimentos e tirar o seu merecido lucro.</w:t>
      </w:r>
      <w:r>
        <w:t xml:space="preserve"> </w:t>
      </w:r>
      <w:r w:rsidR="00066B30" w:rsidRPr="00C56188">
        <w:t xml:space="preserve">Por isso definições de preços são feitas pelo </w:t>
      </w:r>
      <w:r w:rsidR="00C56188" w:rsidRPr="00C56188">
        <w:rPr>
          <w:i/>
        </w:rPr>
        <w:t>m</w:t>
      </w:r>
      <w:r w:rsidR="00066B30" w:rsidRPr="00C56188">
        <w:rPr>
          <w:i/>
        </w:rPr>
        <w:t>arketing</w:t>
      </w:r>
      <w:r w:rsidR="00066B30" w:rsidRPr="00C56188">
        <w:t>, pois é o setor que monitora e acompanha o mercado.</w:t>
      </w:r>
      <w:r>
        <w:t xml:space="preserve"> </w:t>
      </w:r>
    </w:p>
    <w:p w14:paraId="7EDA575F" w14:textId="05B1BDD6" w:rsidR="00C56188" w:rsidRPr="00C3280E" w:rsidRDefault="00C56188" w:rsidP="00A462B5">
      <w:pPr>
        <w:ind w:firstLine="709"/>
        <w:rPr>
          <w:rFonts w:cs="Arial"/>
          <w:sz w:val="22"/>
          <w:szCs w:val="24"/>
          <w:shd w:val="clear" w:color="auto" w:fill="FFFFFF"/>
        </w:rPr>
      </w:pPr>
      <w:r>
        <w:rPr>
          <w:rFonts w:cs="Arial"/>
          <w:szCs w:val="24"/>
        </w:rPr>
        <w:t xml:space="preserve">No P de </w:t>
      </w:r>
      <w:r w:rsidR="00473177">
        <w:rPr>
          <w:rFonts w:cs="Arial"/>
          <w:szCs w:val="24"/>
        </w:rPr>
        <w:t xml:space="preserve">Praça, </w:t>
      </w:r>
      <w:r w:rsidR="00473177" w:rsidRPr="00473177">
        <w:rPr>
          <w:rFonts w:cs="Arial"/>
          <w:szCs w:val="24"/>
          <w:shd w:val="clear" w:color="auto" w:fill="FFFFFF"/>
        </w:rPr>
        <w:t>vem do inglês </w:t>
      </w:r>
      <w:r w:rsidR="00473177" w:rsidRPr="00473177">
        <w:rPr>
          <w:rStyle w:val="nfase"/>
          <w:rFonts w:cs="Arial"/>
          <w:szCs w:val="24"/>
          <w:bdr w:val="none" w:sz="0" w:space="0" w:color="auto" w:frame="1"/>
          <w:shd w:val="clear" w:color="auto" w:fill="FFFFFF"/>
        </w:rPr>
        <w:t>Placement,</w:t>
      </w:r>
      <w:r w:rsidR="00473177" w:rsidRPr="00473177">
        <w:rPr>
          <w:rFonts w:cs="Arial"/>
          <w:szCs w:val="24"/>
          <w:shd w:val="clear" w:color="auto" w:fill="FFFFFF"/>
        </w:rPr>
        <w:t xml:space="preserve"> que na tradução voltada para o </w:t>
      </w:r>
      <w:r w:rsidR="00EC3BDF">
        <w:rPr>
          <w:rFonts w:cs="Arial"/>
          <w:i/>
          <w:szCs w:val="24"/>
          <w:shd w:val="clear" w:color="auto" w:fill="FFFFFF"/>
        </w:rPr>
        <w:t>m</w:t>
      </w:r>
      <w:r w:rsidR="00473177" w:rsidRPr="00473177">
        <w:rPr>
          <w:rFonts w:cs="Arial"/>
          <w:i/>
          <w:szCs w:val="24"/>
          <w:shd w:val="clear" w:color="auto" w:fill="FFFFFF"/>
        </w:rPr>
        <w:t>arketing</w:t>
      </w:r>
      <w:r w:rsidR="00473177" w:rsidRPr="00473177">
        <w:rPr>
          <w:rFonts w:cs="Arial"/>
          <w:szCs w:val="24"/>
          <w:shd w:val="clear" w:color="auto" w:fill="FFFFFF"/>
        </w:rPr>
        <w:t xml:space="preserve"> seria entendida como Colocação (ou posicionamento) no </w:t>
      </w:r>
      <w:r w:rsidR="00EC3BDF">
        <w:rPr>
          <w:rFonts w:cs="Arial"/>
          <w:szCs w:val="24"/>
          <w:shd w:val="clear" w:color="auto" w:fill="FFFFFF"/>
        </w:rPr>
        <w:t>m</w:t>
      </w:r>
      <w:r w:rsidR="00473177" w:rsidRPr="00473177">
        <w:rPr>
          <w:rFonts w:cs="Arial"/>
          <w:szCs w:val="24"/>
          <w:shd w:val="clear" w:color="auto" w:fill="FFFFFF"/>
        </w:rPr>
        <w:t>ercado. Pois tratamos da forma que o seu produto ou serviço será entre ou como ele chegará até seu cliente</w:t>
      </w:r>
      <w:r w:rsidR="00B3380E">
        <w:rPr>
          <w:rFonts w:cs="Arial"/>
          <w:szCs w:val="24"/>
          <w:shd w:val="clear" w:color="auto" w:fill="FFFFFF"/>
        </w:rPr>
        <w:t>, a logística e distribuição do produto até o cliente.</w:t>
      </w:r>
      <w:r w:rsidR="00C3280E">
        <w:rPr>
          <w:rFonts w:cs="Arial"/>
          <w:szCs w:val="24"/>
          <w:shd w:val="clear" w:color="auto" w:fill="FFFFFF"/>
        </w:rPr>
        <w:t xml:space="preserve"> </w:t>
      </w:r>
      <w:r w:rsidR="00C3280E" w:rsidRPr="00C3280E">
        <w:rPr>
          <w:rFonts w:cs="Arial"/>
          <w:szCs w:val="26"/>
          <w:shd w:val="clear" w:color="auto" w:fill="FFFFFF"/>
        </w:rPr>
        <w:t xml:space="preserve">Às vezes pensamos </w:t>
      </w:r>
      <w:r w:rsidR="00C3280E" w:rsidRPr="00C3280E">
        <w:rPr>
          <w:rFonts w:cs="Arial"/>
          <w:szCs w:val="26"/>
          <w:shd w:val="clear" w:color="auto" w:fill="FFFFFF"/>
        </w:rPr>
        <w:lastRenderedPageBreak/>
        <w:t>que esta parte é menos complicada – principalmente pela facilidade de se montar uma loja virtual – mas é preciso entender que </w:t>
      </w:r>
      <w:r w:rsidR="00C3280E" w:rsidRPr="00C3280E">
        <w:rPr>
          <w:rStyle w:val="Forte"/>
          <w:rFonts w:cs="Arial"/>
          <w:b w:val="0"/>
          <w:shd w:val="clear" w:color="auto" w:fill="FFFFFF"/>
        </w:rPr>
        <w:t>não adianta nada ter uma linda vitrine se não há público</w:t>
      </w:r>
      <w:r w:rsidR="00C3280E" w:rsidRPr="00C3280E">
        <w:rPr>
          <w:rFonts w:cs="Arial"/>
          <w:szCs w:val="26"/>
          <w:shd w:val="clear" w:color="auto" w:fill="FFFFFF"/>
        </w:rPr>
        <w:t> em frente a ela ou, ainda, se esse não é o público que vai, de fato, efetuar compras.</w:t>
      </w:r>
    </w:p>
    <w:p w14:paraId="4E4CDC19" w14:textId="53820DF4" w:rsidR="00A257D6" w:rsidRDefault="00A257D6" w:rsidP="00A462B5">
      <w:pPr>
        <w:ind w:firstLine="851"/>
        <w:rPr>
          <w:rFonts w:cs="Arial"/>
          <w:szCs w:val="24"/>
          <w:shd w:val="clear" w:color="auto" w:fill="FFFFFF"/>
        </w:rPr>
      </w:pPr>
      <w:r w:rsidRPr="00C3280E">
        <w:t>No P de Promoção</w:t>
      </w:r>
      <w:r w:rsidR="00C3280E" w:rsidRPr="00C3280E">
        <w:t>, ela</w:t>
      </w:r>
      <w:r w:rsidR="00C3280E" w:rsidRPr="00C3280E">
        <w:rPr>
          <w:rStyle w:val="Forte"/>
          <w:rFonts w:cs="Arial"/>
          <w:szCs w:val="24"/>
        </w:rPr>
        <w:t> </w:t>
      </w:r>
      <w:r w:rsidR="00C3280E" w:rsidRPr="00C3280E">
        <w:rPr>
          <w:rStyle w:val="Forte"/>
          <w:rFonts w:cs="Arial"/>
          <w:b w:val="0"/>
          <w:szCs w:val="24"/>
        </w:rPr>
        <w:t>tem o sentido de promover a sua marca</w:t>
      </w:r>
      <w:r w:rsidR="00C3280E" w:rsidRPr="00C3280E">
        <w:t xml:space="preserve"> e soluções, fazer com que a mensagem de </w:t>
      </w:r>
      <w:r w:rsidR="00C3280E" w:rsidRPr="00C3280E">
        <w:rPr>
          <w:i/>
        </w:rPr>
        <w:t>marketing</w:t>
      </w:r>
      <w:r w:rsidR="00C3280E" w:rsidRPr="00C3280E">
        <w:t xml:space="preserve"> da sua marca chegue aos ouvidos certos</w:t>
      </w:r>
      <w:r w:rsidR="008D0DD6">
        <w:t xml:space="preserve"> e fazer com que o cliente, saiba da existência do produto, ofertar seu o produto, criar estratégicas de divulgação, </w:t>
      </w:r>
      <w:r w:rsidR="00EC3BDF">
        <w:t>t</w:t>
      </w:r>
      <w:r w:rsidR="00C3280E" w:rsidRPr="00C3280E">
        <w:t>ransformar sua empresa, de mera desconhecida, em </w:t>
      </w:r>
      <w:r w:rsidR="00C3280E" w:rsidRPr="00C3280E">
        <w:rPr>
          <w:rStyle w:val="Forte"/>
          <w:rFonts w:cs="Arial"/>
          <w:b w:val="0"/>
          <w:szCs w:val="24"/>
        </w:rPr>
        <w:t>possível solução para necessidades e desejos de um cliente.</w:t>
      </w:r>
      <w:r w:rsidR="008D0DD6">
        <w:t xml:space="preserve"> </w:t>
      </w:r>
      <w:r w:rsidRPr="00A257D6">
        <w:rPr>
          <w:rFonts w:cs="Arial"/>
          <w:szCs w:val="24"/>
          <w:shd w:val="clear" w:color="auto" w:fill="FFFFFF"/>
        </w:rPr>
        <w:t xml:space="preserve">Levar a mensagem de </w:t>
      </w:r>
      <w:r w:rsidRPr="00C3280E">
        <w:rPr>
          <w:rFonts w:cs="Arial"/>
          <w:i/>
          <w:szCs w:val="24"/>
          <w:shd w:val="clear" w:color="auto" w:fill="FFFFFF"/>
        </w:rPr>
        <w:t xml:space="preserve">marketing </w:t>
      </w:r>
      <w:r w:rsidRPr="00A257D6">
        <w:rPr>
          <w:rFonts w:cs="Arial"/>
          <w:szCs w:val="24"/>
          <w:shd w:val="clear" w:color="auto" w:fill="FFFFFF"/>
        </w:rPr>
        <w:t>para os ouvidos certos, ou melhor, do seu cliente.</w:t>
      </w:r>
    </w:p>
    <w:p w14:paraId="28EE3C97" w14:textId="3D2EAA6A" w:rsidR="008D0DD6" w:rsidRPr="008D0DD6" w:rsidRDefault="008D0DD6" w:rsidP="00A462B5">
      <w:pPr>
        <w:ind w:firstLine="709"/>
      </w:pPr>
      <w:r>
        <w:t xml:space="preserve">O </w:t>
      </w:r>
      <w:r w:rsidRPr="00EC3BDF">
        <w:rPr>
          <w:i/>
        </w:rPr>
        <w:t>software</w:t>
      </w:r>
      <w:r>
        <w:t xml:space="preserve"> desenvolvido terá este objetivo, ajudar no P de Promoção dos pequenos comércios, onde irá trazer grandes benefícios para o cliente, através da utilização da ferramenta, </w:t>
      </w:r>
      <w:r w:rsidR="009F6EC4" w:rsidRPr="009F6EC4">
        <w:t xml:space="preserve">é uma oportunidade de ajudar na economia financeira e até mesmo de tempo. Com o aplicativo você fica por dentro da localização do estabelecimento mais próximo de você e quais estão com os melhores preços. </w:t>
      </w:r>
      <w:r w:rsidR="009F6EC4">
        <w:t>Ágil, inovador e criativo, onde</w:t>
      </w:r>
      <w:r>
        <w:t xml:space="preserve"> </w:t>
      </w:r>
      <w:r w:rsidR="00D65B9D">
        <w:t>traz</w:t>
      </w:r>
      <w:r>
        <w:t xml:space="preserve"> as promoções diariamente para os clientes cadastrados </w:t>
      </w:r>
      <w:r w:rsidR="009F6EC4">
        <w:t>na ferramenta.</w:t>
      </w:r>
    </w:p>
    <w:p w14:paraId="137C49F0" w14:textId="6E8D8099" w:rsidR="00A257D6" w:rsidRDefault="00A257D6" w:rsidP="00A462B5">
      <w:pPr>
        <w:ind w:firstLine="709"/>
        <w:rPr>
          <w:rFonts w:cs="Arial"/>
          <w:szCs w:val="24"/>
        </w:rPr>
      </w:pPr>
      <w:r>
        <w:rPr>
          <w:rFonts w:cs="Arial"/>
          <w:szCs w:val="24"/>
        </w:rPr>
        <w:t xml:space="preserve">Enfim, </w:t>
      </w:r>
      <w:r w:rsidR="00C3280E">
        <w:rPr>
          <w:rFonts w:cs="Arial"/>
          <w:szCs w:val="24"/>
        </w:rPr>
        <w:t xml:space="preserve">enquanto os profissionais de </w:t>
      </w:r>
      <w:r w:rsidR="00C3280E" w:rsidRPr="00C3280E">
        <w:rPr>
          <w:rFonts w:cs="Arial"/>
          <w:i/>
          <w:szCs w:val="24"/>
        </w:rPr>
        <w:t>marketing</w:t>
      </w:r>
      <w:r w:rsidR="00C3280E">
        <w:rPr>
          <w:rFonts w:cs="Arial"/>
          <w:szCs w:val="24"/>
        </w:rPr>
        <w:t xml:space="preserve"> se veem como vendedores de um determinado produto, os clientes se veem como compradores de um valor </w:t>
      </w:r>
      <w:r w:rsidR="00700623">
        <w:rPr>
          <w:rFonts w:cs="Arial"/>
          <w:szCs w:val="24"/>
        </w:rPr>
        <w:t xml:space="preserve">ou de uma solução para seus problemas, eles não estão interessados apenas em preços, mas também em custos totais para obter, utilizar e descartar tal produto e os profissionais de </w:t>
      </w:r>
      <w:r w:rsidR="00700623" w:rsidRPr="00700623">
        <w:rPr>
          <w:rFonts w:cs="Arial"/>
          <w:i/>
          <w:szCs w:val="24"/>
        </w:rPr>
        <w:t>marketin</w:t>
      </w:r>
      <w:r w:rsidR="00700623">
        <w:rPr>
          <w:rFonts w:cs="Arial"/>
          <w:i/>
          <w:szCs w:val="24"/>
        </w:rPr>
        <w:t xml:space="preserve">g </w:t>
      </w:r>
      <w:r w:rsidR="00700623">
        <w:rPr>
          <w:rFonts w:cs="Arial"/>
          <w:szCs w:val="24"/>
        </w:rPr>
        <w:t>fariam bem em considerar esses 4 P’s.</w:t>
      </w:r>
    </w:p>
    <w:p w14:paraId="458B683D" w14:textId="77777777" w:rsidR="00700623" w:rsidRPr="00700623" w:rsidRDefault="00700623" w:rsidP="00700623">
      <w:pPr>
        <w:ind w:firstLine="284"/>
        <w:rPr>
          <w:rFonts w:cs="Arial"/>
          <w:szCs w:val="24"/>
        </w:rPr>
      </w:pPr>
    </w:p>
    <w:p w14:paraId="081DC40C" w14:textId="443509D1" w:rsidR="00F22856" w:rsidRDefault="00613A27" w:rsidP="00F22856">
      <w:pPr>
        <w:pStyle w:val="Ttulo2"/>
        <w:rPr>
          <w:rStyle w:val="Ttulo2Char"/>
          <w:b/>
        </w:rPr>
      </w:pPr>
      <w:bookmarkStart w:id="33" w:name="_Toc528790945"/>
      <w:r w:rsidRPr="00F25C50">
        <w:rPr>
          <w:i/>
        </w:rPr>
        <w:t>Mobile Marketing</w:t>
      </w:r>
      <w:r w:rsidRPr="00F22856">
        <w:t>: Conceito e Contexto</w:t>
      </w:r>
      <w:bookmarkEnd w:id="33"/>
      <w:r w:rsidR="00F22856" w:rsidRPr="00F22856">
        <w:rPr>
          <w:rStyle w:val="Ttulo2Char"/>
          <w:b/>
        </w:rPr>
        <w:t xml:space="preserve"> </w:t>
      </w:r>
    </w:p>
    <w:p w14:paraId="41C67735" w14:textId="77777777" w:rsidR="00E54870" w:rsidRPr="00E54870" w:rsidRDefault="00E54870" w:rsidP="00E54870"/>
    <w:p w14:paraId="79C2B698" w14:textId="4BCB48CD" w:rsidR="00F22856" w:rsidRPr="00F22856" w:rsidRDefault="00613A27" w:rsidP="00A462B5">
      <w:pPr>
        <w:ind w:firstLine="709"/>
      </w:pPr>
      <w:r w:rsidRPr="00613A27">
        <w:rPr>
          <w:i/>
        </w:rPr>
        <w:t>Mobile marketing</w:t>
      </w:r>
      <w:r w:rsidRPr="00613A27">
        <w:t xml:space="preserve">, dentro da conceituação da </w:t>
      </w:r>
      <w:r w:rsidRPr="00613A27">
        <w:rPr>
          <w:i/>
        </w:rPr>
        <w:t>Mobile Marketing Association</w:t>
      </w:r>
      <w:r w:rsidRPr="00613A27">
        <w:t xml:space="preserve"> - MMA – é a utilização de mídia sem fio para entrega de conteúdo integrado para um veículo de resposta direta, dentro de um programa de comunicação de </w:t>
      </w:r>
      <w:r w:rsidRPr="00613A27">
        <w:rPr>
          <w:i/>
        </w:rPr>
        <w:t>marketing</w:t>
      </w:r>
      <w:r w:rsidRPr="00613A27">
        <w:t xml:space="preserve"> isoladamente ou de </w:t>
      </w:r>
      <w:r w:rsidRPr="00613A27">
        <w:rPr>
          <w:i/>
        </w:rPr>
        <w:t>cross</w:t>
      </w:r>
      <w:r w:rsidRPr="00613A27">
        <w:t>-média, termo definido por Jenkins, como aquele que “define mudanças tecnológicas, industriais, culturais e sociais no modo como as mídias circulam em nossa cultura (...) uma situação em que múltiplos sistemas midiáticos coexistem e em que o conteúdo passa por eles fluidamente”</w:t>
      </w:r>
      <w:r w:rsidR="00F22856">
        <w:rPr>
          <w:b/>
        </w:rPr>
        <w:t xml:space="preserve"> </w:t>
      </w:r>
      <w:r w:rsidR="001A3CB8">
        <w:t>(</w:t>
      </w:r>
      <w:r w:rsidR="00F22856" w:rsidRPr="00F22856">
        <w:t>JENKINS, 2006</w:t>
      </w:r>
      <w:r w:rsidR="001A3CB8">
        <w:t>).</w:t>
      </w:r>
    </w:p>
    <w:p w14:paraId="7F83BF16" w14:textId="03AE3071" w:rsidR="00661E26" w:rsidRDefault="00613A27" w:rsidP="00A462B5">
      <w:pPr>
        <w:ind w:firstLine="709"/>
      </w:pPr>
      <w:r w:rsidRPr="00613A27">
        <w:lastRenderedPageBreak/>
        <w:t>Kotler</w:t>
      </w:r>
      <w:r w:rsidR="00F25C50">
        <w:t xml:space="preserve"> (2000)</w:t>
      </w:r>
      <w:r w:rsidR="00F22856">
        <w:rPr>
          <w:b/>
        </w:rPr>
        <w:t xml:space="preserve"> </w:t>
      </w:r>
      <w:r w:rsidRPr="00613A27">
        <w:t xml:space="preserve">defende que o </w:t>
      </w:r>
      <w:r w:rsidRPr="00F22856">
        <w:rPr>
          <w:i/>
        </w:rPr>
        <w:t>mobile marketing</w:t>
      </w:r>
      <w:r w:rsidRPr="00613A27">
        <w:t xml:space="preserve"> é qualquer forma paga de apresentação impessoal e promoção de bens, serviços e ideias, por uma empresa identificada, usando equipamento </w:t>
      </w:r>
      <w:r w:rsidRPr="00F22856">
        <w:rPr>
          <w:i/>
        </w:rPr>
        <w:t>wireless</w:t>
      </w:r>
      <w:r w:rsidRPr="00613A27">
        <w:t>, ou sem fios, como meio de comunicação, para Las Casas (</w:t>
      </w:r>
      <w:r w:rsidR="00F25C50">
        <w:t>2009</w:t>
      </w:r>
      <w:r w:rsidRPr="00613A27">
        <w:t xml:space="preserve">), é como “qualquer ação de </w:t>
      </w:r>
      <w:r w:rsidRPr="00F22856">
        <w:rPr>
          <w:i/>
        </w:rPr>
        <w:t>marketing</w:t>
      </w:r>
      <w:r w:rsidRPr="00613A27">
        <w:t xml:space="preserve">, propaganda ou promoção de venda que utiliza um canal de comunicação móvel.” Franco de Paula (2011), destaca que o celular, apesar de não ser a única tecnologia do </w:t>
      </w:r>
      <w:r w:rsidRPr="00F22856">
        <w:rPr>
          <w:i/>
        </w:rPr>
        <w:t>mobile</w:t>
      </w:r>
      <w:r w:rsidRPr="00613A27">
        <w:t xml:space="preserve">, é o primeiro dispositivo a conseguir integrar a </w:t>
      </w:r>
      <w:r w:rsidRPr="00F22856">
        <w:rPr>
          <w:i/>
        </w:rPr>
        <w:t xml:space="preserve">internet </w:t>
      </w:r>
      <w:r w:rsidRPr="00613A27">
        <w:t xml:space="preserve">em um aparelho móvel. </w:t>
      </w:r>
    </w:p>
    <w:p w14:paraId="7A2C0FC3" w14:textId="664EFE6E" w:rsidR="00613A27" w:rsidRPr="00613A27" w:rsidRDefault="00613A27" w:rsidP="00A462B5">
      <w:pPr>
        <w:ind w:firstLine="709"/>
      </w:pPr>
      <w:r w:rsidRPr="00613A27">
        <w:t xml:space="preserve">Em síntese, os autores citados anteriormente concordam e se complementam na conceituação do </w:t>
      </w:r>
      <w:r w:rsidRPr="00F22856">
        <w:rPr>
          <w:i/>
        </w:rPr>
        <w:t>mobile marketing</w:t>
      </w:r>
      <w:r w:rsidRPr="00613A27">
        <w:t xml:space="preserve"> </w:t>
      </w:r>
      <w:r w:rsidR="00F22856" w:rsidRPr="00613A27">
        <w:t>e</w:t>
      </w:r>
      <w:r w:rsidRPr="00613A27">
        <w:t xml:space="preserve"> sobre a relevância do telefone celular como ferramenta para a sua efetivação. Assim, a partir destas informações, o texto a seguir se reporta às tecnologias da plataforma </w:t>
      </w:r>
      <w:r w:rsidRPr="00F22856">
        <w:rPr>
          <w:i/>
        </w:rPr>
        <w:t>mobile</w:t>
      </w:r>
      <w:r w:rsidRPr="00613A27">
        <w:t xml:space="preserve"> e como estas são utilizadas em campanhas de </w:t>
      </w:r>
      <w:r w:rsidRPr="00F22856">
        <w:rPr>
          <w:i/>
        </w:rPr>
        <w:t>marketing</w:t>
      </w:r>
      <w:r w:rsidRPr="00613A27">
        <w:t xml:space="preserve">. </w:t>
      </w:r>
    </w:p>
    <w:p w14:paraId="7324FE54" w14:textId="77777777" w:rsidR="00613A27" w:rsidRPr="00613A27" w:rsidRDefault="00613A27" w:rsidP="00F22856"/>
    <w:p w14:paraId="52B7CC02" w14:textId="75D815C0" w:rsidR="00967228" w:rsidRDefault="00967228" w:rsidP="00F22856">
      <w:pPr>
        <w:pStyle w:val="Ttulo2"/>
      </w:pPr>
      <w:bookmarkStart w:id="34" w:name="_Toc528790946"/>
      <w:r w:rsidRPr="00F25C50">
        <w:rPr>
          <w:i/>
        </w:rPr>
        <w:t>Marketing</w:t>
      </w:r>
      <w:r w:rsidRPr="00F22856">
        <w:t xml:space="preserve"> </w:t>
      </w:r>
      <w:r w:rsidR="00F56CDE" w:rsidRPr="00F22856">
        <w:t>Promocional</w:t>
      </w:r>
      <w:bookmarkEnd w:id="34"/>
      <w:r w:rsidR="00F56CDE" w:rsidRPr="00F22856">
        <w:t xml:space="preserve"> </w:t>
      </w:r>
    </w:p>
    <w:p w14:paraId="7DC75D5C" w14:textId="77777777" w:rsidR="00E54870" w:rsidRPr="00E54870" w:rsidRDefault="00E54870" w:rsidP="00E54870"/>
    <w:p w14:paraId="208EC249" w14:textId="7BE27CDF" w:rsidR="00F22856" w:rsidRDefault="00F22856" w:rsidP="00A462B5">
      <w:pPr>
        <w:ind w:firstLine="709"/>
      </w:pPr>
      <w:r w:rsidRPr="00613A27">
        <w:t xml:space="preserve">O </w:t>
      </w:r>
      <w:r w:rsidRPr="00F25C50">
        <w:rPr>
          <w:i/>
        </w:rPr>
        <w:t>marketing</w:t>
      </w:r>
      <w:r w:rsidRPr="00613A27">
        <w:t xml:space="preserve"> promocional no ambiente digital, em seu livro </w:t>
      </w:r>
      <w:r w:rsidRPr="00F25C50">
        <w:rPr>
          <w:i/>
        </w:rPr>
        <w:t>Google Marketing</w:t>
      </w:r>
      <w:r w:rsidRPr="00613A27">
        <w:t xml:space="preserve">, corrobora esse posicionamento a respeito das especificidades do </w:t>
      </w:r>
      <w:r w:rsidRPr="00F22856">
        <w:rPr>
          <w:i/>
        </w:rPr>
        <w:t>marketing</w:t>
      </w:r>
      <w:r w:rsidRPr="00613A27">
        <w:t xml:space="preserve"> digital, </w:t>
      </w:r>
      <w:r w:rsidR="00E47CB9">
        <w:t>Vaz</w:t>
      </w:r>
      <w:r w:rsidRPr="00613A27">
        <w:t xml:space="preserve"> afirma</w:t>
      </w:r>
      <w:r w:rsidR="00E47CB9">
        <w:t>, n</w:t>
      </w:r>
      <w:r w:rsidRPr="00613A27">
        <w:t xml:space="preserve">a </w:t>
      </w:r>
      <w:r w:rsidRPr="00F22856">
        <w:rPr>
          <w:i/>
        </w:rPr>
        <w:t>internet</w:t>
      </w:r>
      <w:r w:rsidRPr="00613A27">
        <w:t xml:space="preserve">, a propaganda dá lugar à publicidade, o </w:t>
      </w:r>
      <w:r w:rsidRPr="00F22856">
        <w:rPr>
          <w:i/>
        </w:rPr>
        <w:t>marketing</w:t>
      </w:r>
      <w:r w:rsidRPr="00613A27">
        <w:t xml:space="preserve"> de interrupção dá lugar ao </w:t>
      </w:r>
      <w:r w:rsidRPr="00F22856">
        <w:rPr>
          <w:i/>
        </w:rPr>
        <w:t>marketing</w:t>
      </w:r>
      <w:r w:rsidRPr="00613A27">
        <w:t xml:space="preserve"> de relacionamento e de permissão, a forma dá lugar ao conteúdo, a via de mão única dá lugar ao diálogo e a participação, o corporativo ao flexível e orgânico, a “campanha” à ideia, o </w:t>
      </w:r>
      <w:r w:rsidRPr="00F22856">
        <w:rPr>
          <w:i/>
        </w:rPr>
        <w:t>marketing</w:t>
      </w:r>
      <w:r w:rsidRPr="00613A27">
        <w:t xml:space="preserve"> de massa ao relacionamento com o indivíduo, os segredos da instituição à transparência absoluta, a empresa cede lugar ao consumidor e o spam, lugar ao viral [...] </w:t>
      </w:r>
      <w:r w:rsidR="00E47CB9">
        <w:t>(VAZ, 2004).</w:t>
      </w:r>
    </w:p>
    <w:p w14:paraId="561505F0" w14:textId="7951AE08" w:rsidR="00661E26" w:rsidRDefault="00F22856" w:rsidP="00A462B5">
      <w:pPr>
        <w:ind w:firstLine="709"/>
      </w:pPr>
      <w:r w:rsidRPr="00613A27">
        <w:t>Strauss e Frost (</w:t>
      </w:r>
      <w:r w:rsidR="00E47CB9">
        <w:t>2012</w:t>
      </w:r>
      <w:r w:rsidRPr="00613A27">
        <w:t xml:space="preserve">) destacam algumas propriedades da </w:t>
      </w:r>
      <w:r w:rsidRPr="00F22856">
        <w:rPr>
          <w:i/>
        </w:rPr>
        <w:t>internet</w:t>
      </w:r>
      <w:r w:rsidRPr="00613A27">
        <w:t xml:space="preserve"> e suas implicações no </w:t>
      </w:r>
      <w:r w:rsidRPr="00F22856">
        <w:rPr>
          <w:i/>
        </w:rPr>
        <w:t>marketing</w:t>
      </w:r>
      <w:r w:rsidRPr="00613A27">
        <w:t xml:space="preserve"> digital, tais como: o uso de </w:t>
      </w:r>
      <w:r w:rsidRPr="00F22856">
        <w:rPr>
          <w:i/>
        </w:rPr>
        <w:t>Bits</w:t>
      </w:r>
      <w:r w:rsidRPr="00613A27">
        <w:t xml:space="preserve">, não átomos, mediação tecnológica, alcance global, externalidade de rede, moderador temporal, equalizador de informações, capacidade escalável, padrão aberto, desconstrução do </w:t>
      </w:r>
      <w:r w:rsidRPr="00F22856">
        <w:rPr>
          <w:i/>
        </w:rPr>
        <w:t>marketing</w:t>
      </w:r>
      <w:r w:rsidRPr="00613A27">
        <w:t xml:space="preserve"> e, automação da tarefa. Os mesmos autores enfatizam importância do profissional de </w:t>
      </w:r>
      <w:r w:rsidRPr="00F22856">
        <w:rPr>
          <w:i/>
        </w:rPr>
        <w:t>marketing</w:t>
      </w:r>
      <w:r w:rsidRPr="00613A27">
        <w:t xml:space="preserve"> compreender a tecnologia da </w:t>
      </w:r>
      <w:r w:rsidRPr="00F22856">
        <w:rPr>
          <w:i/>
        </w:rPr>
        <w:t>internet</w:t>
      </w:r>
      <w:r w:rsidRPr="00613A27">
        <w:t xml:space="preserve"> e aproveitar seu poder, pois, destacam, que a utilização dessas tecnologias, proporciona, a esses profissionais: “redução de custos, resultados rastreáveis e mensuráveis, alcance global, personalização, </w:t>
      </w:r>
      <w:r w:rsidRPr="00F22856">
        <w:rPr>
          <w:i/>
        </w:rPr>
        <w:t>marketing</w:t>
      </w:r>
      <w:r w:rsidRPr="00613A27">
        <w:t xml:space="preserve"> um a um, campanhas mais interessantes, melhores taxas de conversão, e </w:t>
      </w:r>
      <w:r w:rsidRPr="00F22856">
        <w:rPr>
          <w:i/>
        </w:rPr>
        <w:t>marketing</w:t>
      </w:r>
      <w:r w:rsidRPr="00613A27">
        <w:t xml:space="preserve"> vinte e quatro horas”</w:t>
      </w:r>
      <w:bookmarkStart w:id="35" w:name="_Toc464292399"/>
      <w:bookmarkStart w:id="36" w:name="_Toc464292687"/>
      <w:bookmarkEnd w:id="27"/>
      <w:bookmarkEnd w:id="28"/>
      <w:bookmarkEnd w:id="29"/>
      <w:bookmarkEnd w:id="30"/>
      <w:r w:rsidR="00661E26">
        <w:t>.</w:t>
      </w:r>
      <w:bookmarkStart w:id="37" w:name="_Toc497091633"/>
      <w:bookmarkStart w:id="38" w:name="_Toc497097106"/>
      <w:bookmarkStart w:id="39" w:name="_Toc497098258"/>
      <w:bookmarkStart w:id="40" w:name="_Toc497120111"/>
      <w:bookmarkStart w:id="41" w:name="_Toc497120415"/>
      <w:bookmarkStart w:id="42" w:name="_Toc497126937"/>
      <w:bookmarkStart w:id="43" w:name="_Toc497315557"/>
      <w:bookmarkStart w:id="44" w:name="_Toc497725818"/>
      <w:bookmarkStart w:id="45" w:name="_Toc497732424"/>
      <w:bookmarkStart w:id="46" w:name="_Toc515032913"/>
      <w:bookmarkStart w:id="47" w:name="_Toc515051724"/>
      <w:bookmarkStart w:id="48" w:name="_Toc516485421"/>
      <w:bookmarkEnd w:id="35"/>
      <w:bookmarkEnd w:id="36"/>
      <w:bookmarkEnd w:id="37"/>
      <w:bookmarkEnd w:id="38"/>
      <w:bookmarkEnd w:id="39"/>
      <w:bookmarkEnd w:id="40"/>
      <w:bookmarkEnd w:id="41"/>
      <w:bookmarkEnd w:id="42"/>
      <w:bookmarkEnd w:id="43"/>
      <w:bookmarkEnd w:id="44"/>
      <w:bookmarkEnd w:id="45"/>
      <w:bookmarkEnd w:id="46"/>
      <w:bookmarkEnd w:id="47"/>
      <w:bookmarkEnd w:id="48"/>
    </w:p>
    <w:p w14:paraId="6AFC25E8" w14:textId="77777777" w:rsidR="001A3CB8" w:rsidRDefault="001A3CB8" w:rsidP="00661E26">
      <w:pPr>
        <w:ind w:firstLine="284"/>
      </w:pPr>
    </w:p>
    <w:p w14:paraId="27155959" w14:textId="645580F0" w:rsidR="00FD4B1F" w:rsidRDefault="005C3360" w:rsidP="00661E26">
      <w:pPr>
        <w:pStyle w:val="Ttulo2"/>
      </w:pPr>
      <w:bookmarkStart w:id="49" w:name="_Toc528790947"/>
      <w:r>
        <w:t>Sistemas e Sistemas de Informação</w:t>
      </w:r>
      <w:bookmarkEnd w:id="49"/>
    </w:p>
    <w:p w14:paraId="3F407465" w14:textId="77777777" w:rsidR="00E54870" w:rsidRPr="00E54870" w:rsidRDefault="00E54870" w:rsidP="00E54870"/>
    <w:p w14:paraId="79116B8B" w14:textId="60DABC37" w:rsidR="005C3360" w:rsidRDefault="005C3360" w:rsidP="00A462B5">
      <w:pPr>
        <w:ind w:firstLine="709"/>
      </w:pPr>
      <w:bookmarkStart w:id="50" w:name="_Toc464292406"/>
      <w:bookmarkStart w:id="51" w:name="_Toc464292694"/>
      <w:bookmarkStart w:id="52" w:name="_Toc467231444"/>
      <w:bookmarkStart w:id="53" w:name="_Toc467788457"/>
      <w:r>
        <w:t xml:space="preserve">Pode-se considerar como sistemas os conjuntos, elementos ou componentes, que se interligam e trabalham em conjunto gerando qualquer tipo de resultado. “Sistema é um todo complexo ou organizado; é um conjunto de partes ou elementos que forma um todo unitário ou complexo. Um conjunto de partes que interagem e funcionam como um todo é um sistema” (MAXIMIANO, 2010). </w:t>
      </w:r>
    </w:p>
    <w:p w14:paraId="40596642" w14:textId="77777777" w:rsidR="00F25156" w:rsidRDefault="001A76DF" w:rsidP="00A462B5">
      <w:pPr>
        <w:ind w:firstLine="709"/>
      </w:pPr>
      <w:r>
        <w:t>Quando o assunto é sistemas de informação, alguns profissionais, dentro de suas respectivas áreas, imaginam um computador fazendo todo o trabalho de modo automático. O assunto sistemas de informação sofreu, como praticamente todos os meios e métodos computacionais, grandiosas e profundas evoluções com o passar do tempo. Com isso, o processamento de informações se tornou uma das atividades mais difundidas e fundamentais, tanto para pessoas quanto para as organizações.</w:t>
      </w:r>
      <w:r w:rsidR="00F25156" w:rsidRPr="00F25156">
        <w:t xml:space="preserve"> </w:t>
      </w:r>
    </w:p>
    <w:p w14:paraId="1E0EB003" w14:textId="67DA64C9" w:rsidR="001A76DF" w:rsidRDefault="00F25156" w:rsidP="00A462B5">
      <w:pPr>
        <w:ind w:firstLine="709"/>
      </w:pPr>
      <w:r>
        <w:t>Num mundo cada vez mais globalizado e interconectado, isso proporciona uma orientação para a obtenção de lucros, custo-benefício etc. Tudo isso porque as organizações tendem a coletar dados e informações para referências futuras e nas operações do dia a dia, utilizando os sistemas de informação.</w:t>
      </w:r>
    </w:p>
    <w:p w14:paraId="71983F61" w14:textId="4A836A5B" w:rsidR="001A76DF" w:rsidRDefault="001A76DF" w:rsidP="00A462B5">
      <w:pPr>
        <w:ind w:firstLine="709"/>
      </w:pPr>
      <w:r>
        <w:t>Quando se fala em informação nas organizações é natural que também se mencione os Sistemas de Informação (SI) que permitem coletar, armazenar, recuperar e disseminar informações para fins específicos (TURBAN et al, 2007).</w:t>
      </w:r>
    </w:p>
    <w:p w14:paraId="2E940EA2" w14:textId="77777777" w:rsidR="00B345BE" w:rsidRDefault="00B345BE" w:rsidP="001A76DF">
      <w:pPr>
        <w:ind w:firstLine="284"/>
      </w:pPr>
    </w:p>
    <w:p w14:paraId="446468D0" w14:textId="26BE0E2D" w:rsidR="00B345BE" w:rsidRDefault="00B345BE" w:rsidP="00B345BE">
      <w:pPr>
        <w:pStyle w:val="Ttulo3"/>
      </w:pPr>
      <w:bookmarkStart w:id="54" w:name="_Toc528790948"/>
      <w:r>
        <w:t>Funções do Sistema de Informação</w:t>
      </w:r>
      <w:bookmarkEnd w:id="54"/>
      <w:r>
        <w:t xml:space="preserve"> </w:t>
      </w:r>
    </w:p>
    <w:p w14:paraId="643292C3" w14:textId="77777777" w:rsidR="00E54870" w:rsidRPr="00E54870" w:rsidRDefault="00E54870" w:rsidP="00E54870"/>
    <w:p w14:paraId="481BA5A3" w14:textId="6E6C3CFA" w:rsidR="001A76DF" w:rsidRDefault="00F25156" w:rsidP="00A462B5">
      <w:pPr>
        <w:ind w:firstLine="709"/>
      </w:pPr>
      <w:r>
        <w:t xml:space="preserve">As três atividades básicas – entrada, processamento e saída – produzem as informações de que as organizações necessitam. </w:t>
      </w:r>
      <w:r w:rsidRPr="00C649A5">
        <w:rPr>
          <w:i/>
        </w:rPr>
        <w:t>Feedback</w:t>
      </w:r>
      <w:r>
        <w:t xml:space="preserve"> é a saída que volta a determinadas pessoas e atividades da organização para análise, avaliação, refino e correção da entrada. Segundo Laudon e Jane (2004), Entrada: captura ou coleta de dados brutos de dentro da organização ou de seu ambiente externo; Processamento: converte esses dados brutos em uma forma mais significativa; Saída: transfere as informações processadas às pessoas que as utilizarão ou às atividades em que serão empregadas.</w:t>
      </w:r>
    </w:p>
    <w:p w14:paraId="1CFC9D29" w14:textId="0C993471" w:rsidR="00F25156" w:rsidRDefault="00F25156" w:rsidP="00A462B5">
      <w:pPr>
        <w:ind w:firstLine="709"/>
      </w:pPr>
      <w:r>
        <w:t xml:space="preserve">Os sistemas de informação computadorizados captam dados de fora ou de dentro de uma organização através de formulários em papel, que os registram e os </w:t>
      </w:r>
      <w:r>
        <w:lastRenderedPageBreak/>
        <w:t xml:space="preserve">colocam diretamente em um sistema de computadores, através de um teclado ou outro dispositivo. As atividades de entrada, como </w:t>
      </w:r>
      <w:r w:rsidR="00AF177B">
        <w:t>dados, informação, instruç</w:t>
      </w:r>
      <w:r w:rsidR="00C81D75">
        <w:t>ão</w:t>
      </w:r>
      <w:r w:rsidR="00AF177B">
        <w:t xml:space="preserve">, </w:t>
      </w:r>
      <w:r>
        <w:t xml:space="preserve">registro, codificação, classificação e edição, se preocupam em assegurar que os dados necessários são corretos e completos. Durante o processamento, os dados são organizados, analisados e manipulados através de cálculos, comparações, resumos e classificações, objetivando uma forma de disposição mais significativa e útil. As atividades de saída transmitem os resultados do processamento a locais onde serão usados para tomada de decisões, </w:t>
      </w:r>
      <w:r w:rsidR="00AF177B">
        <w:t xml:space="preserve">solução, </w:t>
      </w:r>
      <w:r>
        <w:t>projeto, inovação, coordenação ou controle. A saída dos sistemas de informação toma várias formas: relatórios impressos, apresentações gráficas, vídeos, som ou dados a serem enviados a outros sistemas de informação. Os sistemas de informação também devem armazenar dados e informações de uma forma organizada, de modo a serem facilmente acessíveis para processamento ou saída.</w:t>
      </w:r>
    </w:p>
    <w:p w14:paraId="106F0008" w14:textId="4C945A80" w:rsidR="00B345BE" w:rsidRDefault="00B345BE" w:rsidP="00C81D75"/>
    <w:p w14:paraId="7260B0AC" w14:textId="03352872" w:rsidR="00B345BE" w:rsidRDefault="00B345BE" w:rsidP="00B345BE">
      <w:pPr>
        <w:pStyle w:val="Ttulo3"/>
      </w:pPr>
      <w:bookmarkStart w:id="55" w:name="_Toc528790949"/>
      <w:r>
        <w:t>Tipos de Sistemas de Informação</w:t>
      </w:r>
      <w:bookmarkEnd w:id="55"/>
    </w:p>
    <w:p w14:paraId="295D5C95" w14:textId="77777777" w:rsidR="00E54870" w:rsidRPr="00E54870" w:rsidRDefault="00E54870" w:rsidP="00E54870"/>
    <w:p w14:paraId="42AC2A77" w14:textId="2ACBF763" w:rsidR="002A6F2F" w:rsidRDefault="002A6F2F" w:rsidP="00B345BE">
      <w:pPr>
        <w:ind w:firstLine="284"/>
      </w:pPr>
      <w:r>
        <w:t xml:space="preserve">Os </w:t>
      </w:r>
      <w:r w:rsidR="00B345BE">
        <w:t xml:space="preserve">principais tipos de sistemas de informação são os Sistemas de Processamento de Transações (SPTs), </w:t>
      </w:r>
      <w:r>
        <w:t xml:space="preserve">as fontes mais importantes de dados para todos os outros sistemas das organizações. São um conjunto organizado de pessoas, procedimentos, </w:t>
      </w:r>
      <w:r w:rsidRPr="00C649A5">
        <w:rPr>
          <w:i/>
        </w:rPr>
        <w:t>software</w:t>
      </w:r>
      <w:r>
        <w:t>, base de dados e dispositivos usados para registrar transações completas de procedimentos no dia a dia das organizações. São os sistemas administrativos considerados “básicos” e que atendem a todos os níveis operacionais das organizações; esses sistemas registram todas as transações rotineiras e necessárias ao funcionamento da organização; quando é necessário inserir toda e qualquer informação no sistema, o procedimento é feito por um SPT. O</w:t>
      </w:r>
      <w:r w:rsidR="00B345BE">
        <w:t>s Sistemas de Informações Gerenciais (SIGs)</w:t>
      </w:r>
      <w:r>
        <w:t xml:space="preserve">, podem ser designados uma categoria específica de sistemas de informação que dão suporte às funções do nível gerencial. Os SIGs atendem ao nível gerencial da organização, munindo os gerentes de relatórios ou de acesso on-line aos registros de desempenho corrente e ao histórico da organização; apoiam as funções de planejamento, controle e decisão no nível gerencial; e, geralmente, dependem dos SPTs subjacentes para a aquisição de dados. Os SIGs, usualmente, atendem aos gerentes interessados em resultados semanais, mensais e anuais e não em atividades diárias. Em geral, dão respostas a perguntas rotineiras que foram especificadas anteriormente e cujo procedimento de </w:t>
      </w:r>
      <w:r>
        <w:lastRenderedPageBreak/>
        <w:t>obtenção de respostas é predefinido. A maior parte dos SIGs usa rotina simples, como resumos e comparações, em vez de sofisticados modelos matemáticos ou técnicas estatísticas. Os SIGs, por definição, servem também como base para as funções de planejamento, controle e tomada de decisões em níveis gerenciais das organizações. Normalmente, são orientados quase exclusivamente aos eventos internos e não aos eventos ambientais ou externos da organização. E</w:t>
      </w:r>
      <w:r w:rsidR="00B345BE">
        <w:t xml:space="preserve"> os Sistemas de Apoio à Decisão (SADs)</w:t>
      </w:r>
      <w:r>
        <w:t>, atendem ao nível gerencial de uma organização e ajudam os gerentes a tomarem decisões não usuais, que se alteram com rapidez e que não são facilmente especificadas com antecedência. Abordam problemas cujo procedimento, para chegar a uma solução, pode não ter sido totalmente predefinido. Mas, para que funcionem de maneira adequada, os SADs necessitam de informações de outros tipos de sistemas, como os SPTs e os SIGs. Os SADs são construídos expressamente com uma variedade de modelos para analisar dados ou, então, agrupam grandes quantidades de dados sob uma forma que pode ser analisada por quem toma as decisões na organização. Uma das principais características dos SADs é ajudar a alta gerência das empresas no processo de tomada de decisão</w:t>
      </w:r>
      <w:r w:rsidR="00B345BE">
        <w:t>.</w:t>
      </w:r>
    </w:p>
    <w:p w14:paraId="2E7E920F" w14:textId="3554CF29" w:rsidR="00B345BE" w:rsidRPr="00B345BE" w:rsidRDefault="00B345BE" w:rsidP="00B345BE">
      <w:pPr>
        <w:ind w:firstLine="284"/>
      </w:pPr>
      <w:r>
        <w:t xml:space="preserve"> Esses sistemas são responsáveis pelo processo decisório de uma organização e podem se apresentar das seguintes formas, o não estruturado; não sendo rotineiras, não existe procedimentos estabelecidos. O tomador de decisão deve usar o bom-senso, a capacidade de avaliação e a perspicácia para a definição do problema. E</w:t>
      </w:r>
      <w:r w:rsidR="002A6F2F">
        <w:t xml:space="preserve"> o </w:t>
      </w:r>
      <w:r>
        <w:t>estruturado</w:t>
      </w:r>
      <w:r w:rsidR="002A6F2F">
        <w:t>;</w:t>
      </w:r>
      <w:r>
        <w:t xml:space="preserve"> rotinas repetitivas e rotineiras que envolvem procedimentos previamente definidos.</w:t>
      </w:r>
    </w:p>
    <w:p w14:paraId="548A7770" w14:textId="130BE128" w:rsidR="0084359C" w:rsidRDefault="00E03B7A" w:rsidP="0084359C">
      <w:pPr>
        <w:ind w:firstLine="284"/>
      </w:pPr>
      <w:r>
        <w:t xml:space="preserve">  </w:t>
      </w:r>
      <w:r>
        <w:tab/>
      </w:r>
      <w:r w:rsidR="005C3360" w:rsidRPr="005C3360">
        <w:t>Os sistemas estão presentes em todas as partes do mundo, em empresas e organizações, desde as maiores até os menores, nos meios de comunicação, em nosso cotidiano de uma forma que nem notamos a sua existência e, praticamente, em qualquer lugar. Todo sistema tem sua dinâmica própria e tem processos que associam os componentes e transformam os elementos de entrada em resultados. Todas as organizações usam pessoas, dinheiro, materiais e informações, mas um banco de dado é diferente de um exército e os dois de uma escola e esses três de um hospital por causa das diferenças nos processos internos e nos resultados de cada um. São diferentes a tecnologia, as normas e regulamentos, a cultura e os produtos e serviços que cada um produz (MAXIMIANO, 2010).</w:t>
      </w:r>
    </w:p>
    <w:p w14:paraId="44C72606" w14:textId="77777777" w:rsidR="00661E26" w:rsidRDefault="00661E26" w:rsidP="00661E26">
      <w:pPr>
        <w:ind w:firstLine="284"/>
      </w:pPr>
    </w:p>
    <w:p w14:paraId="2BB8D3F8" w14:textId="7DB57853" w:rsidR="004E12FB" w:rsidRDefault="00FD4B1F" w:rsidP="0051038D">
      <w:pPr>
        <w:pStyle w:val="Ttulo2"/>
        <w:tabs>
          <w:tab w:val="left" w:pos="3682"/>
        </w:tabs>
      </w:pPr>
      <w:bookmarkStart w:id="56" w:name="_Toc528790950"/>
      <w:r w:rsidRPr="002166BD">
        <w:lastRenderedPageBreak/>
        <w:t>Trabalhos corre</w:t>
      </w:r>
      <w:r w:rsidR="00F369F2" w:rsidRPr="002166BD">
        <w:t>la</w:t>
      </w:r>
      <w:r w:rsidRPr="002166BD">
        <w:t>tos</w:t>
      </w:r>
      <w:bookmarkEnd w:id="56"/>
    </w:p>
    <w:p w14:paraId="35D601D6" w14:textId="77777777" w:rsidR="00E54870" w:rsidRPr="00E54870" w:rsidRDefault="00E54870" w:rsidP="00E54870"/>
    <w:p w14:paraId="54976CAD" w14:textId="095215DD" w:rsidR="009D2463" w:rsidRPr="00243A2B" w:rsidRDefault="004E12FB" w:rsidP="00243A2B">
      <w:pPr>
        <w:tabs>
          <w:tab w:val="left" w:pos="3682"/>
        </w:tabs>
        <w:ind w:firstLine="709"/>
      </w:pPr>
      <w:r w:rsidRPr="002166BD">
        <w:t xml:space="preserve">Há vários trabalhos que </w:t>
      </w:r>
      <w:r w:rsidR="006C1BF3" w:rsidRPr="002166BD">
        <w:t>aborda</w:t>
      </w:r>
      <w:r w:rsidR="00292F67">
        <w:t>m</w:t>
      </w:r>
      <w:r w:rsidRPr="002166BD">
        <w:t xml:space="preserve"> </w:t>
      </w:r>
      <w:r w:rsidR="00727E32" w:rsidRPr="002166BD">
        <w:t xml:space="preserve">a mesma linha de pesquisa do presente trabalho, </w:t>
      </w:r>
      <w:r w:rsidRPr="002166BD">
        <w:t xml:space="preserve">o desenvolvimento de </w:t>
      </w:r>
      <w:r w:rsidRPr="002166BD">
        <w:rPr>
          <w:i/>
        </w:rPr>
        <w:t>software</w:t>
      </w:r>
      <w:r w:rsidR="007079F8">
        <w:rPr>
          <w:i/>
        </w:rPr>
        <w:t xml:space="preserve">s </w:t>
      </w:r>
      <w:r w:rsidR="007079F8" w:rsidRPr="007079F8">
        <w:t>de consulta de produtos</w:t>
      </w:r>
      <w:r w:rsidR="00292F67">
        <w:t xml:space="preserve"> via </w:t>
      </w:r>
      <w:r w:rsidR="00292F67" w:rsidRPr="00292F67">
        <w:rPr>
          <w:i/>
        </w:rPr>
        <w:t>web</w:t>
      </w:r>
      <w:r w:rsidR="00BB607A" w:rsidRPr="002166BD">
        <w:t xml:space="preserve">. </w:t>
      </w:r>
      <w:r w:rsidR="000626DD" w:rsidRPr="002166BD">
        <w:t xml:space="preserve">No entanto, não </w:t>
      </w:r>
      <w:r w:rsidR="00742AAF" w:rsidRPr="002166BD">
        <w:t>foram encontrados</w:t>
      </w:r>
      <w:r w:rsidR="000B61DC">
        <w:t xml:space="preserve"> </w:t>
      </w:r>
      <w:r w:rsidR="000626DD" w:rsidRPr="002166BD">
        <w:t xml:space="preserve">trabalhos </w:t>
      </w:r>
      <w:r w:rsidR="00243A2B">
        <w:t>para consulta de produtos via</w:t>
      </w:r>
      <w:r w:rsidR="00E94710">
        <w:t xml:space="preserve"> </w:t>
      </w:r>
      <w:r w:rsidR="00E94710" w:rsidRPr="00292F67">
        <w:rPr>
          <w:i/>
        </w:rPr>
        <w:t>web</w:t>
      </w:r>
      <w:r w:rsidR="00E94710">
        <w:t xml:space="preserve"> </w:t>
      </w:r>
      <w:r w:rsidR="006C1BF3">
        <w:t xml:space="preserve">de </w:t>
      </w:r>
      <w:r w:rsidR="00243A2B">
        <w:t>pequenos comércios</w:t>
      </w:r>
      <w:r w:rsidR="009D2463">
        <w:t xml:space="preserve">, mas foram encontrados </w:t>
      </w:r>
      <w:r w:rsidR="00243A2B" w:rsidRPr="005B4FA5">
        <w:rPr>
          <w:i/>
        </w:rPr>
        <w:t>sites</w:t>
      </w:r>
      <w:r w:rsidR="00243A2B">
        <w:t xml:space="preserve"> e </w:t>
      </w:r>
      <w:r w:rsidR="009D2463">
        <w:t>aplicativos semelhantes a esse assunto, como:</w:t>
      </w:r>
    </w:p>
    <w:p w14:paraId="50310F33" w14:textId="2BF4A7FA" w:rsidR="009D2463" w:rsidRPr="00306EB9" w:rsidRDefault="009D2463" w:rsidP="00306EB9">
      <w:pPr>
        <w:pStyle w:val="PargrafodaLista"/>
        <w:numPr>
          <w:ilvl w:val="0"/>
          <w:numId w:val="15"/>
        </w:numPr>
        <w:spacing w:before="240"/>
        <w:rPr>
          <w:b/>
          <w:szCs w:val="24"/>
          <w:shd w:val="clear" w:color="auto" w:fill="FFFFFF"/>
        </w:rPr>
      </w:pPr>
      <w:r w:rsidRPr="00306EB9">
        <w:rPr>
          <w:b/>
          <w:szCs w:val="24"/>
          <w:shd w:val="clear" w:color="auto" w:fill="FFFFFF"/>
        </w:rPr>
        <w:t xml:space="preserve">Pão de </w:t>
      </w:r>
      <w:r w:rsidR="00217BB4" w:rsidRPr="00306EB9">
        <w:rPr>
          <w:b/>
          <w:szCs w:val="24"/>
          <w:shd w:val="clear" w:color="auto" w:fill="FFFFFF"/>
        </w:rPr>
        <w:t>Açúcar</w:t>
      </w:r>
      <w:r w:rsidR="00661E26">
        <w:rPr>
          <w:b/>
          <w:szCs w:val="24"/>
          <w:shd w:val="clear" w:color="auto" w:fill="FFFFFF"/>
        </w:rPr>
        <w:t xml:space="preserve"> – Meu Desconto</w:t>
      </w:r>
    </w:p>
    <w:p w14:paraId="570A5751" w14:textId="037859D6" w:rsidR="00E5587C" w:rsidRDefault="00306EB9" w:rsidP="00F95B3C">
      <w:pPr>
        <w:pStyle w:val="PargrafodaLista"/>
        <w:spacing w:before="240"/>
        <w:ind w:left="1429" w:firstLine="275"/>
        <w:rPr>
          <w:szCs w:val="24"/>
          <w:shd w:val="clear" w:color="auto" w:fill="FFFFFF"/>
        </w:rPr>
      </w:pPr>
      <w:r w:rsidRPr="00306EB9">
        <w:rPr>
          <w:szCs w:val="24"/>
          <w:shd w:val="clear" w:color="auto" w:fill="FFFFFF"/>
        </w:rPr>
        <w:t xml:space="preserve">O programa Pão de Açúcar </w:t>
      </w:r>
      <w:r w:rsidR="005B3A04">
        <w:rPr>
          <w:szCs w:val="24"/>
          <w:shd w:val="clear" w:color="auto" w:fill="FFFFFF"/>
        </w:rPr>
        <w:t xml:space="preserve">– Meu Desconto, </w:t>
      </w:r>
      <w:r w:rsidRPr="00306EB9">
        <w:rPr>
          <w:szCs w:val="24"/>
          <w:shd w:val="clear" w:color="auto" w:fill="FFFFFF"/>
        </w:rPr>
        <w:t xml:space="preserve">é o programa de relacionamento gratuito do Pão de Açúcar. Com ele você pode resgatar prêmios, receber ofertas personalizadas, além de descontos exclusivos em todas nossas lojas da rede Pão de Açúcar e no </w:t>
      </w:r>
      <w:r w:rsidRPr="005B4FA5">
        <w:rPr>
          <w:i/>
          <w:szCs w:val="24"/>
          <w:shd w:val="clear" w:color="auto" w:fill="FFFFFF"/>
        </w:rPr>
        <w:t>site</w:t>
      </w:r>
      <w:r w:rsidR="00D3269A">
        <w:rPr>
          <w:szCs w:val="24"/>
          <w:shd w:val="clear" w:color="auto" w:fill="FFFFFF"/>
        </w:rPr>
        <w:t xml:space="preserve">. </w:t>
      </w:r>
      <w:r w:rsidRPr="00E5587C">
        <w:rPr>
          <w:szCs w:val="24"/>
          <w:shd w:val="clear" w:color="auto" w:fill="FFFFFF"/>
        </w:rPr>
        <w:t xml:space="preserve">Com o aplicativo Pão de Açúcar Mais, o Cliente Mais pode aproveitar ofertas personalizadas com o Meu Desconto, agendar o horário no caixa com o Caixa </w:t>
      </w:r>
      <w:r w:rsidRPr="005B4FA5">
        <w:rPr>
          <w:i/>
          <w:szCs w:val="24"/>
          <w:shd w:val="clear" w:color="auto" w:fill="FFFFFF"/>
        </w:rPr>
        <w:t>Express</w:t>
      </w:r>
      <w:r w:rsidRPr="00E5587C">
        <w:rPr>
          <w:szCs w:val="24"/>
          <w:shd w:val="clear" w:color="auto" w:fill="FFFFFF"/>
        </w:rPr>
        <w:t>, ganhar prêmios nas compras do mês com o Meus Prêmios, montar lista de compras personalizadas com o Minha Lista e muito mais</w:t>
      </w:r>
      <w:r w:rsidR="00AE143A">
        <w:rPr>
          <w:szCs w:val="24"/>
          <w:shd w:val="clear" w:color="auto" w:fill="FFFFFF"/>
        </w:rPr>
        <w:t xml:space="preserve"> (Pão de </w:t>
      </w:r>
      <w:r w:rsidR="00217BB4">
        <w:rPr>
          <w:szCs w:val="24"/>
          <w:shd w:val="clear" w:color="auto" w:fill="FFFFFF"/>
        </w:rPr>
        <w:t>Açúcar, 2018</w:t>
      </w:r>
      <w:r w:rsidR="00AE143A">
        <w:rPr>
          <w:szCs w:val="24"/>
          <w:shd w:val="clear" w:color="auto" w:fill="FFFFFF"/>
        </w:rPr>
        <w:t>).</w:t>
      </w:r>
    </w:p>
    <w:p w14:paraId="3B1B1A4B" w14:textId="77777777" w:rsidR="007C13C2" w:rsidRDefault="007C13C2" w:rsidP="00243A2B">
      <w:pPr>
        <w:pStyle w:val="PargrafodaLista"/>
        <w:spacing w:before="240"/>
        <w:ind w:left="1429"/>
        <w:rPr>
          <w:szCs w:val="24"/>
          <w:shd w:val="clear" w:color="auto" w:fill="FFFFFF"/>
        </w:rPr>
      </w:pPr>
    </w:p>
    <w:p w14:paraId="1F2FF539" w14:textId="79EA1905" w:rsidR="00AE143A" w:rsidRPr="00AE143A" w:rsidRDefault="00AE143A" w:rsidP="00AE143A">
      <w:pPr>
        <w:pStyle w:val="PargrafodaLista"/>
        <w:spacing w:before="240"/>
        <w:ind w:left="1429"/>
        <w:jc w:val="center"/>
        <w:rPr>
          <w:rFonts w:eastAsia="Times New Roman"/>
          <w:b/>
          <w:sz w:val="20"/>
          <w:szCs w:val="24"/>
          <w:lang w:eastAsia="pt-BR"/>
        </w:rPr>
      </w:pPr>
      <w:r w:rsidRPr="00AE143A">
        <w:rPr>
          <w:rFonts w:eastAsia="Times New Roman"/>
          <w:b/>
          <w:sz w:val="20"/>
          <w:szCs w:val="24"/>
          <w:lang w:eastAsia="pt-BR"/>
        </w:rPr>
        <w:t xml:space="preserve">Figura 1 – </w:t>
      </w:r>
      <w:r w:rsidRPr="00825B6A">
        <w:rPr>
          <w:rFonts w:eastAsia="Times New Roman"/>
          <w:b/>
          <w:i/>
          <w:sz w:val="20"/>
          <w:szCs w:val="24"/>
          <w:lang w:eastAsia="pt-BR"/>
        </w:rPr>
        <w:t xml:space="preserve">Home page </w:t>
      </w:r>
      <w:r w:rsidRPr="00825B6A">
        <w:rPr>
          <w:rFonts w:eastAsia="Times New Roman"/>
          <w:b/>
          <w:sz w:val="20"/>
          <w:szCs w:val="24"/>
          <w:lang w:eastAsia="pt-BR"/>
        </w:rPr>
        <w:t>do</w:t>
      </w:r>
      <w:r w:rsidRPr="00825B6A">
        <w:rPr>
          <w:rFonts w:eastAsia="Times New Roman"/>
          <w:b/>
          <w:i/>
          <w:sz w:val="20"/>
          <w:szCs w:val="24"/>
          <w:lang w:eastAsia="pt-BR"/>
        </w:rPr>
        <w:t xml:space="preserve"> site</w:t>
      </w:r>
      <w:r w:rsidRPr="00AE143A">
        <w:rPr>
          <w:rFonts w:eastAsia="Times New Roman"/>
          <w:b/>
          <w:sz w:val="20"/>
          <w:szCs w:val="24"/>
          <w:lang w:eastAsia="pt-BR"/>
        </w:rPr>
        <w:t xml:space="preserve"> do Pão de </w:t>
      </w:r>
      <w:r w:rsidR="00217BB4" w:rsidRPr="00AE143A">
        <w:rPr>
          <w:rFonts w:eastAsia="Times New Roman"/>
          <w:b/>
          <w:sz w:val="20"/>
          <w:szCs w:val="24"/>
          <w:lang w:eastAsia="pt-BR"/>
        </w:rPr>
        <w:t>Açúcar</w:t>
      </w:r>
      <w:r w:rsidRPr="00AE143A">
        <w:rPr>
          <w:rFonts w:eastAsia="Times New Roman"/>
          <w:b/>
          <w:sz w:val="20"/>
          <w:szCs w:val="24"/>
          <w:lang w:eastAsia="pt-BR"/>
        </w:rPr>
        <w:t>.</w:t>
      </w:r>
    </w:p>
    <w:p w14:paraId="599173C0" w14:textId="77777777" w:rsidR="00661E26" w:rsidRDefault="007A6B6E" w:rsidP="00AE143A">
      <w:pPr>
        <w:pStyle w:val="PargrafodaLista"/>
        <w:spacing w:before="240"/>
        <w:ind w:left="1429"/>
        <w:jc w:val="center"/>
        <w:rPr>
          <w:rFonts w:eastAsia="Times New Roman"/>
          <w:b/>
          <w:szCs w:val="24"/>
          <w:lang w:eastAsia="pt-BR"/>
        </w:rPr>
      </w:pPr>
      <w:r>
        <w:rPr>
          <w:rFonts w:eastAsia="Times New Roman"/>
          <w:b/>
          <w:noProof/>
          <w:szCs w:val="24"/>
          <w:lang w:eastAsia="pt-BR"/>
        </w:rPr>
        <w:drawing>
          <wp:inline distT="0" distB="0" distL="0" distR="0" wp14:anchorId="4B25C106" wp14:editId="15641899">
            <wp:extent cx="4600892" cy="2117090"/>
            <wp:effectExtent l="0" t="0" r="0" b="0"/>
            <wp:docPr id="4" name="Imagem 4"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odeacucar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02033" cy="2117615"/>
                    </a:xfrm>
                    <a:prstGeom prst="rect">
                      <a:avLst/>
                    </a:prstGeom>
                  </pic:spPr>
                </pic:pic>
              </a:graphicData>
            </a:graphic>
          </wp:inline>
        </w:drawing>
      </w:r>
    </w:p>
    <w:p w14:paraId="5685E4BB" w14:textId="21CDD96C" w:rsidR="007C13C2" w:rsidRDefault="00274AA3" w:rsidP="007C13C2">
      <w:pPr>
        <w:pStyle w:val="PargrafodaLista"/>
        <w:spacing w:before="240"/>
        <w:ind w:left="1429"/>
        <w:jc w:val="center"/>
        <w:rPr>
          <w:rFonts w:eastAsia="Times New Roman"/>
          <w:b/>
          <w:sz w:val="20"/>
          <w:szCs w:val="24"/>
          <w:lang w:eastAsia="pt-BR"/>
        </w:rPr>
      </w:pPr>
      <w:r w:rsidRPr="00AE143A">
        <w:rPr>
          <w:rFonts w:eastAsia="Times New Roman"/>
          <w:b/>
          <w:sz w:val="20"/>
          <w:szCs w:val="24"/>
          <w:lang w:eastAsia="pt-BR"/>
        </w:rPr>
        <w:t xml:space="preserve">Fonte: Pão de </w:t>
      </w:r>
      <w:r w:rsidR="00217BB4" w:rsidRPr="00AE143A">
        <w:rPr>
          <w:rFonts w:eastAsia="Times New Roman"/>
          <w:b/>
          <w:sz w:val="20"/>
          <w:szCs w:val="24"/>
          <w:lang w:eastAsia="pt-BR"/>
        </w:rPr>
        <w:t>Açúcar</w:t>
      </w:r>
      <w:r w:rsidR="00AE143A">
        <w:rPr>
          <w:rFonts w:eastAsia="Times New Roman"/>
          <w:b/>
          <w:sz w:val="20"/>
          <w:szCs w:val="24"/>
          <w:lang w:eastAsia="pt-BR"/>
        </w:rPr>
        <w:t xml:space="preserve"> (2018).</w:t>
      </w:r>
    </w:p>
    <w:p w14:paraId="711ABF0D" w14:textId="77777777" w:rsidR="007C13C2" w:rsidRPr="007C13C2" w:rsidRDefault="007C13C2" w:rsidP="007C13C2">
      <w:pPr>
        <w:pStyle w:val="PargrafodaLista"/>
        <w:spacing w:before="240"/>
        <w:ind w:left="1429"/>
        <w:jc w:val="center"/>
        <w:rPr>
          <w:rFonts w:eastAsia="Times New Roman"/>
          <w:b/>
          <w:sz w:val="20"/>
          <w:szCs w:val="24"/>
          <w:lang w:eastAsia="pt-BR"/>
        </w:rPr>
      </w:pPr>
    </w:p>
    <w:p w14:paraId="30A34AC6" w14:textId="1C80DC4D" w:rsidR="007C13C2" w:rsidRDefault="00825B6A" w:rsidP="00E54870">
      <w:pPr>
        <w:pStyle w:val="PargrafodaLista"/>
        <w:spacing w:before="240"/>
        <w:ind w:left="1429"/>
        <w:rPr>
          <w:rFonts w:eastAsia="Times New Roman"/>
          <w:szCs w:val="24"/>
          <w:lang w:eastAsia="pt-BR"/>
        </w:rPr>
      </w:pPr>
      <w:r>
        <w:rPr>
          <w:rFonts w:eastAsia="Times New Roman"/>
          <w:szCs w:val="24"/>
          <w:lang w:eastAsia="pt-BR"/>
        </w:rPr>
        <w:t xml:space="preserve">No </w:t>
      </w:r>
      <w:r w:rsidRPr="005B4FA5">
        <w:rPr>
          <w:rFonts w:eastAsia="Times New Roman"/>
          <w:i/>
          <w:szCs w:val="24"/>
          <w:lang w:eastAsia="pt-BR"/>
        </w:rPr>
        <w:t>home page</w:t>
      </w:r>
      <w:r>
        <w:rPr>
          <w:rFonts w:eastAsia="Times New Roman"/>
          <w:szCs w:val="24"/>
          <w:lang w:eastAsia="pt-BR"/>
        </w:rPr>
        <w:t xml:space="preserve"> do Pão de </w:t>
      </w:r>
      <w:r w:rsidR="007C13C2">
        <w:rPr>
          <w:rFonts w:eastAsia="Times New Roman"/>
          <w:szCs w:val="24"/>
          <w:lang w:eastAsia="pt-BR"/>
        </w:rPr>
        <w:t>Açúcar</w:t>
      </w:r>
      <w:r>
        <w:rPr>
          <w:rFonts w:eastAsia="Times New Roman"/>
          <w:szCs w:val="24"/>
          <w:lang w:eastAsia="pt-BR"/>
        </w:rPr>
        <w:t xml:space="preserve"> </w:t>
      </w:r>
      <w:r w:rsidR="007C13C2">
        <w:rPr>
          <w:rFonts w:eastAsia="Times New Roman"/>
          <w:szCs w:val="24"/>
          <w:lang w:eastAsia="pt-BR"/>
        </w:rPr>
        <w:t xml:space="preserve">pode-se perceber o nome e logo da empresa no topo da página, com algumas ferramentas como a caixa de pesquisa, o </w:t>
      </w:r>
      <w:r w:rsidR="007C13C2" w:rsidRPr="005B4FA5">
        <w:rPr>
          <w:rFonts w:eastAsia="Times New Roman"/>
          <w:i/>
          <w:szCs w:val="24"/>
          <w:lang w:eastAsia="pt-BR"/>
        </w:rPr>
        <w:t>login</w:t>
      </w:r>
      <w:r w:rsidR="007C13C2">
        <w:rPr>
          <w:rFonts w:eastAsia="Times New Roman"/>
          <w:szCs w:val="24"/>
          <w:lang w:eastAsia="pt-BR"/>
        </w:rPr>
        <w:t xml:space="preserve">, o ícone do carrinho, a categoria e a localização. Como algo principal, chamando a atenção do público, vem o mural de </w:t>
      </w:r>
      <w:r w:rsidR="007C13C2">
        <w:rPr>
          <w:rFonts w:eastAsia="Times New Roman"/>
          <w:szCs w:val="24"/>
          <w:lang w:eastAsia="pt-BR"/>
        </w:rPr>
        <w:lastRenderedPageBreak/>
        <w:t xml:space="preserve">imagens e propaganda dos produtos e marcas em promoção e a caixa de Menu principal ao lado, sendo fixa e de fácil entendimento. </w:t>
      </w:r>
    </w:p>
    <w:p w14:paraId="16903B0F" w14:textId="77777777" w:rsidR="00E54870" w:rsidRPr="00E54870" w:rsidRDefault="00E54870" w:rsidP="00E54870">
      <w:pPr>
        <w:pStyle w:val="PargrafodaLista"/>
        <w:spacing w:before="240"/>
        <w:ind w:left="1429"/>
        <w:rPr>
          <w:rFonts w:eastAsia="Times New Roman"/>
          <w:szCs w:val="24"/>
          <w:lang w:eastAsia="pt-BR"/>
        </w:rPr>
      </w:pPr>
    </w:p>
    <w:p w14:paraId="1C82CCEB" w14:textId="594BEBB4" w:rsidR="007E4038" w:rsidRPr="00AE143A" w:rsidRDefault="007E4038" w:rsidP="00AE143A">
      <w:pPr>
        <w:pStyle w:val="PargrafodaLista"/>
        <w:spacing w:before="240"/>
        <w:ind w:left="1429"/>
        <w:jc w:val="center"/>
        <w:rPr>
          <w:rFonts w:eastAsia="Times New Roman"/>
          <w:b/>
          <w:sz w:val="20"/>
          <w:szCs w:val="24"/>
          <w:lang w:eastAsia="pt-BR"/>
        </w:rPr>
      </w:pPr>
      <w:r>
        <w:rPr>
          <w:rFonts w:eastAsia="Times New Roman"/>
          <w:b/>
          <w:sz w:val="20"/>
          <w:szCs w:val="24"/>
          <w:lang w:eastAsia="pt-BR"/>
        </w:rPr>
        <w:t>Figura 2 – Exibição dos produtos.</w:t>
      </w:r>
    </w:p>
    <w:p w14:paraId="2A1A52BD" w14:textId="509E3C32" w:rsidR="008363D4" w:rsidRDefault="007E4038" w:rsidP="007E4038">
      <w:pPr>
        <w:pStyle w:val="PargrafodaLista"/>
        <w:spacing w:before="240"/>
        <w:ind w:left="1429"/>
        <w:jc w:val="center"/>
        <w:rPr>
          <w:rFonts w:eastAsia="Times New Roman"/>
          <w:b/>
          <w:szCs w:val="24"/>
          <w:lang w:eastAsia="pt-BR"/>
        </w:rPr>
      </w:pPr>
      <w:r>
        <w:rPr>
          <w:rFonts w:eastAsia="Times New Roman"/>
          <w:b/>
          <w:noProof/>
          <w:szCs w:val="24"/>
          <w:lang w:eastAsia="pt-BR"/>
        </w:rPr>
        <w:drawing>
          <wp:inline distT="0" distB="0" distL="0" distR="0" wp14:anchorId="41D314D7" wp14:editId="3F4B4427">
            <wp:extent cx="4563964" cy="2076450"/>
            <wp:effectExtent l="0" t="0" r="0" b="0"/>
            <wp:docPr id="5" name="Imagem 5"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odeacucar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92928" cy="2089628"/>
                    </a:xfrm>
                    <a:prstGeom prst="rect">
                      <a:avLst/>
                    </a:prstGeom>
                  </pic:spPr>
                </pic:pic>
              </a:graphicData>
            </a:graphic>
          </wp:inline>
        </w:drawing>
      </w:r>
    </w:p>
    <w:p w14:paraId="617821E7" w14:textId="2A20461E" w:rsidR="007E4038" w:rsidRDefault="007E4038" w:rsidP="007E4038">
      <w:pPr>
        <w:pStyle w:val="PargrafodaLista"/>
        <w:spacing w:before="240"/>
        <w:ind w:left="1429"/>
        <w:jc w:val="center"/>
        <w:rPr>
          <w:rFonts w:eastAsia="Times New Roman"/>
          <w:b/>
          <w:sz w:val="20"/>
          <w:szCs w:val="24"/>
          <w:lang w:eastAsia="pt-BR"/>
        </w:rPr>
      </w:pPr>
      <w:r w:rsidRPr="007E4038">
        <w:rPr>
          <w:rFonts w:eastAsia="Times New Roman"/>
          <w:b/>
          <w:sz w:val="20"/>
          <w:szCs w:val="24"/>
          <w:lang w:eastAsia="pt-BR"/>
        </w:rPr>
        <w:t xml:space="preserve">Fonte: Pão de </w:t>
      </w:r>
      <w:r w:rsidR="00217BB4" w:rsidRPr="007E4038">
        <w:rPr>
          <w:rFonts w:eastAsia="Times New Roman"/>
          <w:b/>
          <w:sz w:val="20"/>
          <w:szCs w:val="24"/>
          <w:lang w:eastAsia="pt-BR"/>
        </w:rPr>
        <w:t>Açúcar</w:t>
      </w:r>
      <w:r w:rsidRPr="007E4038">
        <w:rPr>
          <w:rFonts w:eastAsia="Times New Roman"/>
          <w:b/>
          <w:sz w:val="20"/>
          <w:szCs w:val="24"/>
          <w:lang w:eastAsia="pt-BR"/>
        </w:rPr>
        <w:t xml:space="preserve"> (2018).</w:t>
      </w:r>
    </w:p>
    <w:p w14:paraId="332EB20F" w14:textId="77777777" w:rsidR="007C13C2" w:rsidRDefault="007C13C2" w:rsidP="007E4038">
      <w:pPr>
        <w:pStyle w:val="PargrafodaLista"/>
        <w:spacing w:before="240"/>
        <w:ind w:left="1429"/>
        <w:jc w:val="center"/>
        <w:rPr>
          <w:rFonts w:eastAsia="Times New Roman"/>
          <w:b/>
          <w:sz w:val="20"/>
          <w:szCs w:val="24"/>
          <w:lang w:eastAsia="pt-BR"/>
        </w:rPr>
      </w:pPr>
    </w:p>
    <w:p w14:paraId="2A550613" w14:textId="111F9E35" w:rsidR="00295B1F" w:rsidRPr="007C13C2" w:rsidRDefault="007C13C2" w:rsidP="00F95B3C">
      <w:pPr>
        <w:pStyle w:val="PargrafodaLista"/>
        <w:spacing w:before="240"/>
        <w:ind w:left="1429" w:firstLine="275"/>
        <w:rPr>
          <w:rFonts w:eastAsia="Times New Roman"/>
          <w:szCs w:val="24"/>
          <w:lang w:eastAsia="pt-BR"/>
        </w:rPr>
      </w:pPr>
      <w:r>
        <w:rPr>
          <w:rFonts w:eastAsia="Times New Roman"/>
          <w:szCs w:val="24"/>
          <w:lang w:eastAsia="pt-BR"/>
        </w:rPr>
        <w:t xml:space="preserve">Os produtos são exibidos de forma simples, com imagem ilustrativa, pequena descrição do produto e valor. </w:t>
      </w:r>
    </w:p>
    <w:p w14:paraId="7E9C4721" w14:textId="77777777" w:rsidR="00295B1F" w:rsidRDefault="00295B1F" w:rsidP="007E4038">
      <w:pPr>
        <w:pStyle w:val="PargrafodaLista"/>
        <w:spacing w:before="240"/>
        <w:ind w:left="1429"/>
        <w:jc w:val="center"/>
        <w:rPr>
          <w:rFonts w:eastAsia="Times New Roman"/>
          <w:b/>
          <w:sz w:val="20"/>
          <w:szCs w:val="24"/>
          <w:lang w:eastAsia="pt-BR"/>
        </w:rPr>
      </w:pPr>
    </w:p>
    <w:p w14:paraId="138D946A" w14:textId="419F3BE2" w:rsidR="007E4038" w:rsidRDefault="007E4038" w:rsidP="007E4038">
      <w:pPr>
        <w:pStyle w:val="PargrafodaLista"/>
        <w:spacing w:before="240"/>
        <w:ind w:left="1429"/>
        <w:jc w:val="center"/>
        <w:rPr>
          <w:rFonts w:eastAsia="Times New Roman"/>
          <w:b/>
          <w:sz w:val="20"/>
          <w:szCs w:val="24"/>
          <w:lang w:eastAsia="pt-BR"/>
        </w:rPr>
      </w:pPr>
      <w:r>
        <w:rPr>
          <w:rFonts w:eastAsia="Times New Roman"/>
          <w:b/>
          <w:sz w:val="20"/>
          <w:szCs w:val="24"/>
          <w:lang w:eastAsia="pt-BR"/>
        </w:rPr>
        <w:t xml:space="preserve">Figura 3 – </w:t>
      </w:r>
      <w:r w:rsidR="00295B1F">
        <w:rPr>
          <w:rFonts w:eastAsia="Times New Roman"/>
          <w:b/>
          <w:sz w:val="20"/>
          <w:szCs w:val="24"/>
          <w:lang w:eastAsia="pt-BR"/>
        </w:rPr>
        <w:t>Exibição do produto detalhada.</w:t>
      </w:r>
    </w:p>
    <w:p w14:paraId="0878EFC7" w14:textId="14C92B84" w:rsidR="007E4038" w:rsidRDefault="007E4038" w:rsidP="007E4038">
      <w:pPr>
        <w:pStyle w:val="PargrafodaLista"/>
        <w:spacing w:before="240"/>
        <w:ind w:left="1429"/>
        <w:jc w:val="center"/>
        <w:rPr>
          <w:rFonts w:eastAsia="Times New Roman"/>
          <w:b/>
          <w:sz w:val="20"/>
          <w:szCs w:val="24"/>
          <w:lang w:eastAsia="pt-BR"/>
        </w:rPr>
      </w:pPr>
      <w:r>
        <w:rPr>
          <w:rFonts w:eastAsia="Times New Roman"/>
          <w:b/>
          <w:noProof/>
          <w:sz w:val="20"/>
          <w:szCs w:val="24"/>
          <w:lang w:eastAsia="pt-BR"/>
        </w:rPr>
        <w:drawing>
          <wp:inline distT="0" distB="0" distL="0" distR="0" wp14:anchorId="06B48C68" wp14:editId="44DF137E">
            <wp:extent cx="4086134" cy="1905000"/>
            <wp:effectExtent l="0" t="0" r="0" b="0"/>
            <wp:docPr id="6" name="Imagem 6"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odeacucar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94554" cy="1908926"/>
                    </a:xfrm>
                    <a:prstGeom prst="rect">
                      <a:avLst/>
                    </a:prstGeom>
                  </pic:spPr>
                </pic:pic>
              </a:graphicData>
            </a:graphic>
          </wp:inline>
        </w:drawing>
      </w:r>
    </w:p>
    <w:p w14:paraId="04971556" w14:textId="2171B607" w:rsidR="00295B1F" w:rsidRDefault="00295B1F" w:rsidP="007E4038">
      <w:pPr>
        <w:pStyle w:val="PargrafodaLista"/>
        <w:spacing w:before="240"/>
        <w:ind w:left="1429"/>
        <w:jc w:val="center"/>
        <w:rPr>
          <w:rFonts w:eastAsia="Times New Roman"/>
          <w:b/>
          <w:sz w:val="20"/>
          <w:szCs w:val="24"/>
          <w:lang w:eastAsia="pt-BR"/>
        </w:rPr>
      </w:pPr>
      <w:r>
        <w:rPr>
          <w:rFonts w:eastAsia="Times New Roman"/>
          <w:b/>
          <w:sz w:val="20"/>
          <w:szCs w:val="24"/>
          <w:lang w:eastAsia="pt-BR"/>
        </w:rPr>
        <w:t xml:space="preserve">Fonte: Pão de </w:t>
      </w:r>
      <w:r w:rsidR="00217BB4">
        <w:rPr>
          <w:rFonts w:eastAsia="Times New Roman"/>
          <w:b/>
          <w:sz w:val="20"/>
          <w:szCs w:val="24"/>
          <w:lang w:eastAsia="pt-BR"/>
        </w:rPr>
        <w:t>Açúcar</w:t>
      </w:r>
      <w:r>
        <w:rPr>
          <w:rFonts w:eastAsia="Times New Roman"/>
          <w:b/>
          <w:sz w:val="20"/>
          <w:szCs w:val="24"/>
          <w:lang w:eastAsia="pt-BR"/>
        </w:rPr>
        <w:t xml:space="preserve"> (2018).</w:t>
      </w:r>
    </w:p>
    <w:p w14:paraId="2260F673" w14:textId="7CDB4D53" w:rsidR="007C13C2" w:rsidRDefault="007C13C2" w:rsidP="007E4038">
      <w:pPr>
        <w:pStyle w:val="PargrafodaLista"/>
        <w:spacing w:before="240"/>
        <w:ind w:left="1429"/>
        <w:jc w:val="center"/>
        <w:rPr>
          <w:rFonts w:eastAsia="Times New Roman"/>
          <w:b/>
          <w:sz w:val="20"/>
          <w:szCs w:val="24"/>
          <w:lang w:eastAsia="pt-BR"/>
        </w:rPr>
      </w:pPr>
    </w:p>
    <w:p w14:paraId="04326829" w14:textId="38B1A799" w:rsidR="007C13C2" w:rsidRPr="008A1527" w:rsidRDefault="008A1527" w:rsidP="00F95B3C">
      <w:pPr>
        <w:pStyle w:val="PargrafodaLista"/>
        <w:spacing w:before="240"/>
        <w:ind w:left="1429" w:firstLine="275"/>
        <w:rPr>
          <w:rFonts w:eastAsia="Times New Roman"/>
          <w:szCs w:val="24"/>
          <w:lang w:eastAsia="pt-BR"/>
        </w:rPr>
      </w:pPr>
      <w:r>
        <w:rPr>
          <w:rFonts w:eastAsia="Times New Roman"/>
          <w:szCs w:val="24"/>
          <w:lang w:eastAsia="pt-BR"/>
        </w:rPr>
        <w:t xml:space="preserve">O produto é apresentado com imagem ilustrativa </w:t>
      </w:r>
      <w:r w:rsidR="005B4FA5">
        <w:rPr>
          <w:rFonts w:eastAsia="Times New Roman"/>
          <w:szCs w:val="24"/>
          <w:lang w:eastAsia="pt-BR"/>
        </w:rPr>
        <w:t xml:space="preserve">detalhada, sendo ela </w:t>
      </w:r>
      <w:r>
        <w:rPr>
          <w:rFonts w:eastAsia="Times New Roman"/>
          <w:szCs w:val="24"/>
          <w:lang w:eastAsia="pt-BR"/>
        </w:rPr>
        <w:t xml:space="preserve">maior, com mais visibilidade, com a descrição mais </w:t>
      </w:r>
      <w:r w:rsidR="005B4FA5">
        <w:rPr>
          <w:rFonts w:eastAsia="Times New Roman"/>
          <w:szCs w:val="24"/>
          <w:lang w:eastAsia="pt-BR"/>
        </w:rPr>
        <w:t xml:space="preserve">aprimorada </w:t>
      </w:r>
      <w:r>
        <w:rPr>
          <w:rFonts w:eastAsia="Times New Roman"/>
          <w:szCs w:val="24"/>
          <w:lang w:eastAsia="pt-BR"/>
        </w:rPr>
        <w:t>e cheia de características, com o valor anterior e novo valor com a promoção.</w:t>
      </w:r>
    </w:p>
    <w:p w14:paraId="42DC502E" w14:textId="6C7D9BBB" w:rsidR="00295B1F" w:rsidRDefault="00295B1F" w:rsidP="00506B48">
      <w:pPr>
        <w:pStyle w:val="PargrafodaLista"/>
        <w:spacing w:before="240"/>
        <w:ind w:left="1429"/>
        <w:rPr>
          <w:rFonts w:eastAsia="Times New Roman"/>
          <w:b/>
          <w:sz w:val="20"/>
          <w:szCs w:val="24"/>
          <w:lang w:eastAsia="pt-BR"/>
        </w:rPr>
      </w:pPr>
    </w:p>
    <w:p w14:paraId="29CC361E" w14:textId="77777777" w:rsidR="00A170F0" w:rsidRDefault="00A170F0" w:rsidP="00506B48">
      <w:pPr>
        <w:pStyle w:val="PargrafodaLista"/>
        <w:spacing w:before="240"/>
        <w:ind w:left="1429"/>
        <w:rPr>
          <w:rFonts w:eastAsia="Times New Roman"/>
          <w:b/>
          <w:sz w:val="20"/>
          <w:szCs w:val="24"/>
          <w:lang w:eastAsia="pt-BR"/>
        </w:rPr>
      </w:pPr>
    </w:p>
    <w:p w14:paraId="029462B3" w14:textId="119B16B1" w:rsidR="00086C5B" w:rsidRDefault="00086C5B" w:rsidP="00506B48">
      <w:pPr>
        <w:pStyle w:val="PargrafodaLista"/>
        <w:spacing w:before="240"/>
        <w:ind w:left="1429"/>
        <w:rPr>
          <w:rFonts w:eastAsia="Times New Roman"/>
          <w:b/>
          <w:sz w:val="20"/>
          <w:szCs w:val="24"/>
          <w:lang w:eastAsia="pt-BR"/>
        </w:rPr>
      </w:pPr>
    </w:p>
    <w:p w14:paraId="05C2377C" w14:textId="06D7367D" w:rsidR="00086C5B" w:rsidRDefault="00086C5B" w:rsidP="00506B48">
      <w:pPr>
        <w:pStyle w:val="PargrafodaLista"/>
        <w:spacing w:before="240"/>
        <w:ind w:left="1429"/>
        <w:rPr>
          <w:rFonts w:eastAsia="Times New Roman"/>
          <w:b/>
          <w:sz w:val="20"/>
          <w:szCs w:val="24"/>
          <w:lang w:eastAsia="pt-BR"/>
        </w:rPr>
      </w:pPr>
    </w:p>
    <w:p w14:paraId="095213DC" w14:textId="77777777" w:rsidR="00086C5B" w:rsidRPr="007E4038" w:rsidRDefault="00086C5B" w:rsidP="00506B48">
      <w:pPr>
        <w:pStyle w:val="PargrafodaLista"/>
        <w:spacing w:before="240"/>
        <w:ind w:left="1429"/>
        <w:rPr>
          <w:rFonts w:eastAsia="Times New Roman"/>
          <w:b/>
          <w:sz w:val="20"/>
          <w:szCs w:val="24"/>
          <w:lang w:eastAsia="pt-BR"/>
        </w:rPr>
      </w:pPr>
    </w:p>
    <w:p w14:paraId="332E442F" w14:textId="74DB8BF2" w:rsidR="00295B1F" w:rsidRPr="00295B1F" w:rsidRDefault="00653D90" w:rsidP="00295B1F">
      <w:pPr>
        <w:pStyle w:val="PargrafodaLista"/>
        <w:numPr>
          <w:ilvl w:val="0"/>
          <w:numId w:val="15"/>
        </w:numPr>
        <w:spacing w:before="240"/>
        <w:rPr>
          <w:rFonts w:eastAsia="Times New Roman"/>
          <w:b/>
          <w:szCs w:val="24"/>
          <w:lang w:eastAsia="pt-BR"/>
        </w:rPr>
      </w:pPr>
      <w:r w:rsidRPr="00653D90">
        <w:rPr>
          <w:rFonts w:eastAsia="Times New Roman"/>
          <w:b/>
          <w:szCs w:val="24"/>
          <w:lang w:eastAsia="pt-BR"/>
        </w:rPr>
        <w:t xml:space="preserve">Pesquisa &amp; Compra </w:t>
      </w:r>
    </w:p>
    <w:p w14:paraId="67FF1B32" w14:textId="7642CE2A" w:rsidR="00295B1F" w:rsidRDefault="00217BB4" w:rsidP="00F95B3C">
      <w:pPr>
        <w:pStyle w:val="PargrafodaLista"/>
        <w:spacing w:before="240"/>
        <w:ind w:left="1429" w:firstLine="275"/>
        <w:rPr>
          <w:szCs w:val="24"/>
          <w:shd w:val="clear" w:color="auto" w:fill="FFFFFF"/>
        </w:rPr>
      </w:pPr>
      <w:r>
        <w:rPr>
          <w:color w:val="222222"/>
          <w:shd w:val="clear" w:color="auto" w:fill="FFFFFF"/>
        </w:rPr>
        <w:t xml:space="preserve">O </w:t>
      </w:r>
      <w:r w:rsidR="004118F8" w:rsidRPr="005B4FA5">
        <w:rPr>
          <w:i/>
          <w:color w:val="222222"/>
          <w:shd w:val="clear" w:color="auto" w:fill="FFFFFF"/>
        </w:rPr>
        <w:t>site</w:t>
      </w:r>
      <w:r>
        <w:rPr>
          <w:color w:val="222222"/>
          <w:shd w:val="clear" w:color="auto" w:fill="FFFFFF"/>
        </w:rPr>
        <w:t xml:space="preserve"> Pesquisa &amp; Compra foi desenvolvido para auxiliar os usuários durante suas compras nos supermercados</w:t>
      </w:r>
      <w:r w:rsidR="004118F8">
        <w:rPr>
          <w:color w:val="222222"/>
          <w:shd w:val="clear" w:color="auto" w:fill="FFFFFF"/>
        </w:rPr>
        <w:t xml:space="preserve">, também na versão aplicativo para </w:t>
      </w:r>
      <w:r w:rsidR="004118F8" w:rsidRPr="005B4FA5">
        <w:rPr>
          <w:i/>
          <w:color w:val="222222"/>
          <w:shd w:val="clear" w:color="auto" w:fill="FFFFFF"/>
        </w:rPr>
        <w:t>Android</w:t>
      </w:r>
      <w:r>
        <w:rPr>
          <w:color w:val="222222"/>
          <w:shd w:val="clear" w:color="auto" w:fill="FFFFFF"/>
        </w:rPr>
        <w:t xml:space="preserve">. Com esse aplicativo, o usuário poderá saber o preço de cada produto em todos os </w:t>
      </w:r>
      <w:r w:rsidRPr="00217BB4">
        <w:rPr>
          <w:shd w:val="clear" w:color="auto" w:fill="FFFFFF"/>
        </w:rPr>
        <w:t>supermercados</w:t>
      </w:r>
      <w:r>
        <w:rPr>
          <w:color w:val="222222"/>
          <w:shd w:val="clear" w:color="auto" w:fill="FFFFFF"/>
        </w:rPr>
        <w:t xml:space="preserve"> da cidade. Excelente ferramenta de apoio para economizar tempo e dinheiro, porque além de informar onde está o menor preço também informa ontem tem o produto pesquisado.</w:t>
      </w:r>
      <w:r>
        <w:rPr>
          <w:szCs w:val="24"/>
          <w:shd w:val="clear" w:color="auto" w:fill="FFFFFF"/>
        </w:rPr>
        <w:t xml:space="preserve"> </w:t>
      </w:r>
      <w:r>
        <w:rPr>
          <w:color w:val="222222"/>
          <w:shd w:val="clear" w:color="auto" w:fill="FFFFFF"/>
        </w:rPr>
        <w:t xml:space="preserve">O aplicativo funciona em seu aparelho </w:t>
      </w:r>
      <w:r w:rsidRPr="005B4FA5">
        <w:rPr>
          <w:i/>
          <w:color w:val="222222"/>
          <w:shd w:val="clear" w:color="auto" w:fill="FFFFFF"/>
        </w:rPr>
        <w:t>mobile</w:t>
      </w:r>
      <w:r>
        <w:rPr>
          <w:color w:val="222222"/>
          <w:shd w:val="clear" w:color="auto" w:fill="FFFFFF"/>
        </w:rPr>
        <w:t xml:space="preserve">, através da câmera fotográfica no código de barras do produto, para que o aplicativo faça leitura e informe os valores. </w:t>
      </w:r>
      <w:r w:rsidR="00295B1F">
        <w:rPr>
          <w:szCs w:val="24"/>
          <w:shd w:val="clear" w:color="auto" w:fill="FFFFFF"/>
        </w:rPr>
        <w:t>(</w:t>
      </w:r>
      <w:r>
        <w:rPr>
          <w:szCs w:val="24"/>
          <w:shd w:val="clear" w:color="auto" w:fill="FFFFFF"/>
        </w:rPr>
        <w:t>Pesquisa &amp; Compra, 2018</w:t>
      </w:r>
      <w:r w:rsidR="00295B1F">
        <w:rPr>
          <w:szCs w:val="24"/>
          <w:shd w:val="clear" w:color="auto" w:fill="FFFFFF"/>
        </w:rPr>
        <w:t>).</w:t>
      </w:r>
    </w:p>
    <w:p w14:paraId="7873F6F9" w14:textId="77777777" w:rsidR="008A1527" w:rsidRDefault="008A1527" w:rsidP="00295B1F">
      <w:pPr>
        <w:pStyle w:val="PargrafodaLista"/>
        <w:spacing w:before="240"/>
        <w:ind w:left="1429"/>
        <w:rPr>
          <w:szCs w:val="24"/>
          <w:shd w:val="clear" w:color="auto" w:fill="FFFFFF"/>
        </w:rPr>
      </w:pPr>
    </w:p>
    <w:p w14:paraId="60C8FF3F" w14:textId="4CF0B4BC" w:rsidR="00217BB4" w:rsidRPr="00217BB4" w:rsidRDefault="00217BB4" w:rsidP="00217BB4">
      <w:pPr>
        <w:pStyle w:val="PargrafodaLista"/>
        <w:spacing w:before="240"/>
        <w:ind w:left="1429"/>
        <w:jc w:val="center"/>
        <w:rPr>
          <w:b/>
          <w:color w:val="222222"/>
          <w:sz w:val="20"/>
          <w:shd w:val="clear" w:color="auto" w:fill="FFFFFF"/>
        </w:rPr>
      </w:pPr>
      <w:r w:rsidRPr="00217BB4">
        <w:rPr>
          <w:b/>
          <w:color w:val="222222"/>
          <w:sz w:val="20"/>
          <w:shd w:val="clear" w:color="auto" w:fill="FFFFFF"/>
        </w:rPr>
        <w:t xml:space="preserve">Figura 4 – </w:t>
      </w:r>
      <w:r w:rsidRPr="005B4FA5">
        <w:rPr>
          <w:b/>
          <w:i/>
          <w:color w:val="222222"/>
          <w:sz w:val="20"/>
          <w:shd w:val="clear" w:color="auto" w:fill="FFFFFF"/>
        </w:rPr>
        <w:t>Home page</w:t>
      </w:r>
      <w:r w:rsidRPr="00217BB4">
        <w:rPr>
          <w:b/>
          <w:color w:val="222222"/>
          <w:sz w:val="20"/>
          <w:shd w:val="clear" w:color="auto" w:fill="FFFFFF"/>
        </w:rPr>
        <w:t xml:space="preserve"> do site Pesquisa &amp; Compra.</w:t>
      </w:r>
    </w:p>
    <w:p w14:paraId="49527D64" w14:textId="56A93B7F" w:rsidR="00217BB4" w:rsidRDefault="00217BB4" w:rsidP="00F95B3C">
      <w:pPr>
        <w:pStyle w:val="PargrafodaLista"/>
        <w:spacing w:before="240"/>
        <w:ind w:left="1429"/>
        <w:jc w:val="center"/>
        <w:rPr>
          <w:szCs w:val="24"/>
          <w:shd w:val="clear" w:color="auto" w:fill="FFFFFF"/>
        </w:rPr>
      </w:pPr>
      <w:r>
        <w:rPr>
          <w:noProof/>
          <w:szCs w:val="24"/>
          <w:shd w:val="clear" w:color="auto" w:fill="FFFFFF"/>
        </w:rPr>
        <w:drawing>
          <wp:inline distT="0" distB="0" distL="0" distR="0" wp14:anchorId="162A2A8C" wp14:editId="3A57D593">
            <wp:extent cx="4381500" cy="2088108"/>
            <wp:effectExtent l="0" t="0" r="0" b="0"/>
            <wp:docPr id="7" name="Imagem 7"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esq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94421" cy="2094266"/>
                    </a:xfrm>
                    <a:prstGeom prst="rect">
                      <a:avLst/>
                    </a:prstGeom>
                  </pic:spPr>
                </pic:pic>
              </a:graphicData>
            </a:graphic>
          </wp:inline>
        </w:drawing>
      </w:r>
    </w:p>
    <w:p w14:paraId="355C61D6" w14:textId="33FFC981" w:rsidR="00217BB4" w:rsidRPr="00791BEF" w:rsidRDefault="00217BB4" w:rsidP="00217BB4">
      <w:pPr>
        <w:pStyle w:val="PargrafodaLista"/>
        <w:spacing w:before="240"/>
        <w:ind w:left="1429"/>
        <w:jc w:val="center"/>
        <w:rPr>
          <w:b/>
          <w:sz w:val="20"/>
          <w:szCs w:val="24"/>
          <w:shd w:val="clear" w:color="auto" w:fill="FFFFFF"/>
        </w:rPr>
      </w:pPr>
      <w:r w:rsidRPr="00791BEF">
        <w:rPr>
          <w:b/>
          <w:sz w:val="20"/>
          <w:szCs w:val="24"/>
          <w:shd w:val="clear" w:color="auto" w:fill="FFFFFF"/>
        </w:rPr>
        <w:t xml:space="preserve">Fonte: </w:t>
      </w:r>
      <w:r w:rsidR="00791BEF" w:rsidRPr="00791BEF">
        <w:rPr>
          <w:b/>
          <w:sz w:val="20"/>
          <w:szCs w:val="24"/>
          <w:shd w:val="clear" w:color="auto" w:fill="FFFFFF"/>
        </w:rPr>
        <w:t>Pesquisa &amp; Compra (2018).</w:t>
      </w:r>
    </w:p>
    <w:p w14:paraId="68E2A9EE" w14:textId="4DB1130E" w:rsidR="00F95B3C" w:rsidRDefault="004118F8" w:rsidP="005B4FA5">
      <w:pPr>
        <w:pStyle w:val="PargrafodaLista"/>
        <w:spacing w:before="240"/>
        <w:ind w:left="1429" w:firstLine="275"/>
        <w:rPr>
          <w:rFonts w:eastAsia="Times New Roman"/>
          <w:szCs w:val="24"/>
          <w:lang w:eastAsia="pt-BR"/>
        </w:rPr>
      </w:pPr>
      <w:r>
        <w:rPr>
          <w:rFonts w:eastAsia="Times New Roman"/>
          <w:szCs w:val="24"/>
          <w:lang w:eastAsia="pt-BR"/>
        </w:rPr>
        <w:t xml:space="preserve">O </w:t>
      </w:r>
      <w:r w:rsidRPr="005B4FA5">
        <w:rPr>
          <w:rFonts w:eastAsia="Times New Roman"/>
          <w:i/>
          <w:szCs w:val="24"/>
          <w:lang w:eastAsia="pt-BR"/>
        </w:rPr>
        <w:t>home page</w:t>
      </w:r>
      <w:r>
        <w:rPr>
          <w:rFonts w:eastAsia="Times New Roman"/>
          <w:szCs w:val="24"/>
          <w:lang w:eastAsia="pt-BR"/>
        </w:rPr>
        <w:t xml:space="preserve"> do </w:t>
      </w:r>
      <w:r w:rsidRPr="005B4FA5">
        <w:rPr>
          <w:rFonts w:eastAsia="Times New Roman"/>
          <w:i/>
          <w:szCs w:val="24"/>
          <w:lang w:eastAsia="pt-BR"/>
        </w:rPr>
        <w:t>site</w:t>
      </w:r>
      <w:r>
        <w:rPr>
          <w:rFonts w:eastAsia="Times New Roman"/>
          <w:szCs w:val="24"/>
          <w:lang w:eastAsia="pt-BR"/>
        </w:rPr>
        <w:t xml:space="preserve"> Pesquisa &amp; Compra é de muita facilidade na visibilidade, pouca informação para não sobrecarregar, o que o torna mais simples, porém, objetivo, mostrando apenas as informações principais</w:t>
      </w:r>
      <w:r w:rsidR="005B4FA5">
        <w:rPr>
          <w:rFonts w:eastAsia="Times New Roman"/>
          <w:szCs w:val="24"/>
          <w:lang w:eastAsia="pt-BR"/>
        </w:rPr>
        <w:t>.</w:t>
      </w:r>
    </w:p>
    <w:p w14:paraId="09C3CBDF" w14:textId="719D54EA" w:rsidR="00661E26" w:rsidRDefault="00F95B3C" w:rsidP="00F95B3C">
      <w:pPr>
        <w:pStyle w:val="PargrafodaLista"/>
        <w:ind w:left="1429"/>
        <w:jc w:val="center"/>
        <w:rPr>
          <w:rFonts w:eastAsia="Times New Roman"/>
          <w:b/>
          <w:sz w:val="20"/>
          <w:szCs w:val="24"/>
          <w:lang w:eastAsia="pt-BR"/>
        </w:rPr>
      </w:pPr>
      <w:r w:rsidRPr="00F95B3C">
        <w:rPr>
          <w:rFonts w:eastAsia="Times New Roman"/>
          <w:b/>
          <w:sz w:val="20"/>
          <w:szCs w:val="24"/>
          <w:lang w:eastAsia="pt-BR"/>
        </w:rPr>
        <w:lastRenderedPageBreak/>
        <w:t xml:space="preserve">Figura 5 </w:t>
      </w:r>
      <w:r w:rsidRPr="005B4FA5">
        <w:rPr>
          <w:rFonts w:eastAsia="Times New Roman"/>
          <w:b/>
          <w:i/>
          <w:sz w:val="20"/>
          <w:szCs w:val="24"/>
          <w:lang w:eastAsia="pt-BR"/>
        </w:rPr>
        <w:t>– Login</w:t>
      </w:r>
      <w:r w:rsidRPr="00F95B3C">
        <w:rPr>
          <w:rFonts w:eastAsia="Times New Roman"/>
          <w:b/>
          <w:sz w:val="20"/>
          <w:szCs w:val="24"/>
          <w:lang w:eastAsia="pt-BR"/>
        </w:rPr>
        <w:t xml:space="preserve"> do usuário.</w:t>
      </w:r>
      <w:r>
        <w:rPr>
          <w:rFonts w:eastAsia="Times New Roman"/>
          <w:noProof/>
          <w:szCs w:val="24"/>
          <w:lang w:eastAsia="pt-BR"/>
        </w:rPr>
        <w:drawing>
          <wp:inline distT="0" distB="0" distL="0" distR="0" wp14:anchorId="7AA4164D" wp14:editId="37B8113D">
            <wp:extent cx="4591050" cy="204221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esq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93545" cy="2043320"/>
                    </a:xfrm>
                    <a:prstGeom prst="rect">
                      <a:avLst/>
                    </a:prstGeom>
                  </pic:spPr>
                </pic:pic>
              </a:graphicData>
            </a:graphic>
          </wp:inline>
        </w:drawing>
      </w:r>
    </w:p>
    <w:p w14:paraId="030E858C" w14:textId="77777777" w:rsidR="00F95B3C" w:rsidRPr="00791BEF" w:rsidRDefault="00F95B3C" w:rsidP="00F95B3C">
      <w:pPr>
        <w:pStyle w:val="PargrafodaLista"/>
        <w:spacing w:before="240"/>
        <w:ind w:left="1429"/>
        <w:jc w:val="center"/>
        <w:rPr>
          <w:b/>
          <w:sz w:val="20"/>
          <w:szCs w:val="24"/>
          <w:shd w:val="clear" w:color="auto" w:fill="FFFFFF"/>
        </w:rPr>
      </w:pPr>
      <w:r w:rsidRPr="00791BEF">
        <w:rPr>
          <w:b/>
          <w:sz w:val="20"/>
          <w:szCs w:val="24"/>
          <w:shd w:val="clear" w:color="auto" w:fill="FFFFFF"/>
        </w:rPr>
        <w:t>Fonte: Pesquisa &amp; Compra (2018).</w:t>
      </w:r>
    </w:p>
    <w:p w14:paraId="27E4794F" w14:textId="5F260806" w:rsidR="00F95B3C" w:rsidRDefault="00F95B3C" w:rsidP="00F95B3C">
      <w:pPr>
        <w:pStyle w:val="PargrafodaLista"/>
        <w:ind w:left="1429"/>
        <w:jc w:val="center"/>
        <w:rPr>
          <w:rFonts w:eastAsia="Times New Roman"/>
          <w:szCs w:val="24"/>
          <w:lang w:eastAsia="pt-BR"/>
        </w:rPr>
      </w:pPr>
    </w:p>
    <w:p w14:paraId="510EC8EA" w14:textId="462719B0" w:rsidR="00F95B3C" w:rsidRDefault="00F95B3C" w:rsidP="00F95B3C">
      <w:pPr>
        <w:pStyle w:val="PargrafodaLista"/>
        <w:ind w:left="1429" w:firstLine="275"/>
        <w:rPr>
          <w:rFonts w:eastAsia="Times New Roman"/>
          <w:szCs w:val="24"/>
          <w:lang w:eastAsia="pt-BR"/>
        </w:rPr>
      </w:pPr>
      <w:r>
        <w:rPr>
          <w:rFonts w:eastAsia="Times New Roman"/>
          <w:szCs w:val="24"/>
          <w:lang w:eastAsia="pt-BR"/>
        </w:rPr>
        <w:t xml:space="preserve">O </w:t>
      </w:r>
      <w:r w:rsidRPr="005B4FA5">
        <w:rPr>
          <w:rFonts w:eastAsia="Times New Roman"/>
          <w:i/>
          <w:szCs w:val="24"/>
          <w:lang w:eastAsia="pt-BR"/>
        </w:rPr>
        <w:t>login</w:t>
      </w:r>
      <w:r>
        <w:rPr>
          <w:rFonts w:eastAsia="Times New Roman"/>
          <w:szCs w:val="24"/>
          <w:lang w:eastAsia="pt-BR"/>
        </w:rPr>
        <w:t xml:space="preserve"> no site Pesquisa &amp; Compra é simplificado apenas com perguntas necessárias, caso não tenha conta aberta no </w:t>
      </w:r>
      <w:r w:rsidR="005B4FA5">
        <w:rPr>
          <w:rFonts w:eastAsia="Times New Roman"/>
          <w:szCs w:val="24"/>
          <w:lang w:eastAsia="pt-BR"/>
        </w:rPr>
        <w:t>sistema</w:t>
      </w:r>
      <w:r>
        <w:rPr>
          <w:rFonts w:eastAsia="Times New Roman"/>
          <w:szCs w:val="24"/>
          <w:lang w:eastAsia="pt-BR"/>
        </w:rPr>
        <w:t xml:space="preserve">, o cadastro tem que ser feito com perguntas mais objetivas e extensas. Assim, ao </w:t>
      </w:r>
      <w:r w:rsidR="005B4FA5">
        <w:rPr>
          <w:rFonts w:eastAsia="Times New Roman"/>
          <w:szCs w:val="24"/>
          <w:lang w:eastAsia="pt-BR"/>
        </w:rPr>
        <w:t>concluir</w:t>
      </w:r>
      <w:r>
        <w:rPr>
          <w:rFonts w:eastAsia="Times New Roman"/>
          <w:szCs w:val="24"/>
          <w:lang w:eastAsia="pt-BR"/>
        </w:rPr>
        <w:t xml:space="preserve"> o cadastramento, o usuário fica apto para receber as mensagens das promoções.</w:t>
      </w:r>
    </w:p>
    <w:p w14:paraId="7AD3E9B3" w14:textId="3B7DD2B5" w:rsidR="00F95B3C" w:rsidRPr="00086C5B" w:rsidRDefault="00F95B3C" w:rsidP="00086C5B">
      <w:pPr>
        <w:ind w:firstLine="284"/>
        <w:rPr>
          <w:rFonts w:eastAsia="Times New Roman"/>
          <w:szCs w:val="24"/>
          <w:lang w:eastAsia="pt-BR"/>
        </w:rPr>
      </w:pPr>
      <w:r w:rsidRPr="00086C5B">
        <w:rPr>
          <w:rFonts w:eastAsia="Times New Roman"/>
          <w:szCs w:val="24"/>
          <w:lang w:eastAsia="pt-BR"/>
        </w:rPr>
        <w:t xml:space="preserve">Entre tudo, os trabalhos correlatos não são exatamente como o </w:t>
      </w:r>
      <w:r w:rsidRPr="005B4FA5">
        <w:rPr>
          <w:rFonts w:eastAsia="Times New Roman"/>
          <w:i/>
          <w:szCs w:val="24"/>
          <w:lang w:eastAsia="pt-BR"/>
        </w:rPr>
        <w:t>software</w:t>
      </w:r>
      <w:r w:rsidRPr="00086C5B">
        <w:rPr>
          <w:rFonts w:eastAsia="Times New Roman"/>
          <w:szCs w:val="24"/>
          <w:lang w:eastAsia="pt-BR"/>
        </w:rPr>
        <w:t xml:space="preserve"> desenvolvido através desta pesquisa, </w:t>
      </w:r>
      <w:r w:rsidR="005C3A13" w:rsidRPr="00086C5B">
        <w:rPr>
          <w:rFonts w:eastAsia="Times New Roman"/>
          <w:szCs w:val="24"/>
          <w:lang w:eastAsia="pt-BR"/>
        </w:rPr>
        <w:t xml:space="preserve">ressalta apenas os pequenos comércios, </w:t>
      </w:r>
      <w:r w:rsidRPr="00086C5B">
        <w:rPr>
          <w:rFonts w:eastAsia="Times New Roman"/>
          <w:szCs w:val="24"/>
          <w:lang w:eastAsia="pt-BR"/>
        </w:rPr>
        <w:t>porém, tem grande porcentagem positiva para o desenvolvimento</w:t>
      </w:r>
      <w:r w:rsidR="005C3A13" w:rsidRPr="00086C5B">
        <w:rPr>
          <w:rFonts w:eastAsia="Times New Roman"/>
          <w:szCs w:val="24"/>
          <w:lang w:eastAsia="pt-BR"/>
        </w:rPr>
        <w:t xml:space="preserve"> deste</w:t>
      </w:r>
      <w:r w:rsidRPr="00086C5B">
        <w:rPr>
          <w:rFonts w:eastAsia="Times New Roman"/>
          <w:szCs w:val="24"/>
          <w:lang w:eastAsia="pt-BR"/>
        </w:rPr>
        <w:t xml:space="preserve">, sendo apenas detalhes diferentes. </w:t>
      </w:r>
      <w:r w:rsidR="005C3A13" w:rsidRPr="00086C5B">
        <w:rPr>
          <w:rFonts w:eastAsia="Times New Roman"/>
          <w:szCs w:val="24"/>
          <w:lang w:eastAsia="pt-BR"/>
        </w:rPr>
        <w:t>Tendo em comum e como contribuição, as</w:t>
      </w:r>
      <w:r w:rsidRPr="00086C5B">
        <w:rPr>
          <w:rFonts w:eastAsia="Times New Roman"/>
          <w:szCs w:val="24"/>
          <w:lang w:eastAsia="pt-BR"/>
        </w:rPr>
        <w:t xml:space="preserve"> ideias para o desenvolvimento do </w:t>
      </w:r>
      <w:r w:rsidRPr="005B4FA5">
        <w:rPr>
          <w:rFonts w:eastAsia="Times New Roman"/>
          <w:i/>
          <w:szCs w:val="24"/>
          <w:lang w:eastAsia="pt-BR"/>
        </w:rPr>
        <w:t>software</w:t>
      </w:r>
      <w:r w:rsidRPr="00086C5B">
        <w:rPr>
          <w:rFonts w:eastAsia="Times New Roman"/>
          <w:szCs w:val="24"/>
          <w:lang w:eastAsia="pt-BR"/>
        </w:rPr>
        <w:t xml:space="preserve"> citado neste documento</w:t>
      </w:r>
      <w:r w:rsidR="005C3A13" w:rsidRPr="00086C5B">
        <w:rPr>
          <w:rFonts w:eastAsia="Times New Roman"/>
          <w:szCs w:val="24"/>
          <w:lang w:eastAsia="pt-BR"/>
        </w:rPr>
        <w:t xml:space="preserve">, </w:t>
      </w:r>
      <w:r w:rsidRPr="00086C5B">
        <w:rPr>
          <w:rFonts w:eastAsia="Times New Roman"/>
          <w:szCs w:val="24"/>
          <w:lang w:eastAsia="pt-BR"/>
        </w:rPr>
        <w:t xml:space="preserve">além de, </w:t>
      </w:r>
      <w:r w:rsidR="005C3A13" w:rsidRPr="00086C5B">
        <w:rPr>
          <w:rFonts w:eastAsia="Times New Roman"/>
          <w:szCs w:val="24"/>
          <w:lang w:eastAsia="pt-BR"/>
        </w:rPr>
        <w:t xml:space="preserve">ampliar o conhecimento para a criação do </w:t>
      </w:r>
      <w:r w:rsidR="005C3A13" w:rsidRPr="005B4FA5">
        <w:rPr>
          <w:rFonts w:eastAsia="Times New Roman"/>
          <w:i/>
          <w:szCs w:val="24"/>
          <w:lang w:eastAsia="pt-BR"/>
        </w:rPr>
        <w:t>software.</w:t>
      </w:r>
      <w:r w:rsidR="005C3A13" w:rsidRPr="00086C5B">
        <w:rPr>
          <w:rFonts w:eastAsia="Times New Roman"/>
          <w:szCs w:val="24"/>
          <w:lang w:eastAsia="pt-BR"/>
        </w:rPr>
        <w:t xml:space="preserve"> </w:t>
      </w:r>
    </w:p>
    <w:p w14:paraId="5AEBDD59" w14:textId="5B77B70E" w:rsidR="00151508" w:rsidRDefault="00546492" w:rsidP="00661E26">
      <w:r>
        <w:rPr>
          <w:rStyle w:val="Refdecomentrio"/>
        </w:rPr>
        <w:commentReference w:id="57"/>
      </w:r>
    </w:p>
    <w:p w14:paraId="1AB688E7" w14:textId="44DDDBBC" w:rsidR="00E20306" w:rsidRDefault="00E20306" w:rsidP="00661E26"/>
    <w:p w14:paraId="0E438BFF" w14:textId="4BBB8241" w:rsidR="00E20306" w:rsidRDefault="00E20306" w:rsidP="00661E26"/>
    <w:p w14:paraId="7380D7D2" w14:textId="2AF2E6A8" w:rsidR="00E20306" w:rsidRDefault="00E20306" w:rsidP="00661E26"/>
    <w:p w14:paraId="438794A5" w14:textId="2E680BA7" w:rsidR="00E20306" w:rsidRDefault="00E20306" w:rsidP="00661E26"/>
    <w:p w14:paraId="6893C2BB" w14:textId="6FF80823" w:rsidR="00E20306" w:rsidRDefault="00E20306" w:rsidP="00661E26"/>
    <w:p w14:paraId="195D0AAC" w14:textId="6EA517D8" w:rsidR="00E20306" w:rsidRDefault="00E20306" w:rsidP="00661E26"/>
    <w:p w14:paraId="4E90B793" w14:textId="7464D9FD" w:rsidR="00E20306" w:rsidRDefault="00E20306" w:rsidP="00661E26"/>
    <w:p w14:paraId="5C0BAF3A" w14:textId="3009F65A" w:rsidR="00E20306" w:rsidRDefault="00E20306" w:rsidP="00661E26"/>
    <w:p w14:paraId="2910FA6A" w14:textId="45B34FAF" w:rsidR="00E20306" w:rsidRDefault="00E20306" w:rsidP="00661E26"/>
    <w:p w14:paraId="0B04BA34" w14:textId="44E5D017" w:rsidR="00CA3509" w:rsidRDefault="00CA3509" w:rsidP="00661E26"/>
    <w:p w14:paraId="79919EA2" w14:textId="77777777" w:rsidR="00CA3509" w:rsidRPr="002166BD" w:rsidRDefault="00CA3509" w:rsidP="00661E26"/>
    <w:p w14:paraId="25978802" w14:textId="6DDEA203" w:rsidR="00A21195" w:rsidRDefault="000F380F" w:rsidP="0051038D">
      <w:pPr>
        <w:pStyle w:val="Ttulo1"/>
        <w:tabs>
          <w:tab w:val="left" w:pos="3682"/>
        </w:tabs>
        <w:rPr>
          <w:rFonts w:cs="Arial"/>
        </w:rPr>
      </w:pPr>
      <w:bookmarkStart w:id="58" w:name="_Toc467231449"/>
      <w:bookmarkStart w:id="59" w:name="_Toc467788462"/>
      <w:bookmarkStart w:id="60" w:name="_Toc528790951"/>
      <w:bookmarkEnd w:id="50"/>
      <w:bookmarkEnd w:id="51"/>
      <w:bookmarkEnd w:id="52"/>
      <w:bookmarkEnd w:id="53"/>
      <w:r w:rsidRPr="002166BD">
        <w:rPr>
          <w:rFonts w:cs="Arial"/>
        </w:rPr>
        <w:lastRenderedPageBreak/>
        <w:t>METODOLOGIA</w:t>
      </w:r>
      <w:bookmarkEnd w:id="58"/>
      <w:bookmarkEnd w:id="59"/>
      <w:bookmarkEnd w:id="60"/>
    </w:p>
    <w:p w14:paraId="4149850D" w14:textId="77777777" w:rsidR="00D55DAE" w:rsidRPr="00D55DAE" w:rsidRDefault="00D55DAE" w:rsidP="00D55DAE"/>
    <w:p w14:paraId="1C9019ED" w14:textId="51CEE16B" w:rsidR="00EC4F70" w:rsidRDefault="002E33AF" w:rsidP="00A462B5">
      <w:pPr>
        <w:pStyle w:val="NormalWeb"/>
        <w:shd w:val="clear" w:color="auto" w:fill="FFFFFF" w:themeFill="background1"/>
        <w:spacing w:before="0" w:beforeAutospacing="0" w:after="0" w:afterAutospacing="0" w:line="360" w:lineRule="auto"/>
        <w:ind w:firstLine="284"/>
        <w:jc w:val="both"/>
        <w:rPr>
          <w:rFonts w:ascii="Arial" w:hAnsi="Arial" w:cs="Arial"/>
        </w:rPr>
      </w:pPr>
      <w:r w:rsidRPr="002E33AF">
        <w:rPr>
          <w:rFonts w:ascii="Arial" w:hAnsi="Arial" w:cs="Arial"/>
        </w:rPr>
        <w:t>Neste capítulo, as etapas do desenvolvimento deste trabalho são detalhadas. Inicialmente, é mostrada uma visão geral sobre como o sistema foi desenvolvido, detalhando as técnicas e recursos utilizados.</w:t>
      </w:r>
      <w:r>
        <w:rPr>
          <w:rFonts w:ascii="Arial" w:hAnsi="Arial" w:cs="Arial"/>
        </w:rPr>
        <w:t xml:space="preserve"> </w:t>
      </w:r>
      <w:r w:rsidRPr="002E33AF">
        <w:rPr>
          <w:rFonts w:ascii="Arial" w:hAnsi="Arial" w:cs="Arial"/>
        </w:rPr>
        <w:t>Em seguida, são apresentadas, detalhadamente, todas as funcionalidades e restrições do sistema. Posteriormente, o diagrama de casos e uso é apresentado, juntamente com um quadro comparativo relativo às permissões de cada tipo de usuário.</w:t>
      </w:r>
    </w:p>
    <w:p w14:paraId="08AA9885" w14:textId="77777777" w:rsidR="002E33AF" w:rsidRPr="002E33AF" w:rsidRDefault="002E33AF" w:rsidP="00D55DAE">
      <w:pPr>
        <w:pStyle w:val="NormalWeb"/>
        <w:shd w:val="clear" w:color="auto" w:fill="FFFFFF" w:themeFill="background1"/>
        <w:spacing w:before="0" w:beforeAutospacing="0" w:after="0" w:afterAutospacing="0" w:line="360" w:lineRule="auto"/>
        <w:ind w:firstLine="708"/>
        <w:jc w:val="both"/>
        <w:rPr>
          <w:rFonts w:ascii="Arial" w:hAnsi="Arial" w:cs="Arial"/>
        </w:rPr>
      </w:pPr>
    </w:p>
    <w:p w14:paraId="459CE9D3" w14:textId="46833C17" w:rsidR="00AB03CF" w:rsidRPr="00BD5F33" w:rsidRDefault="00AB03CF" w:rsidP="00AB03CF">
      <w:pPr>
        <w:pStyle w:val="Ttulo2"/>
        <w:tabs>
          <w:tab w:val="left" w:pos="3682"/>
        </w:tabs>
        <w:rPr>
          <w:rFonts w:cs="Arial"/>
        </w:rPr>
      </w:pPr>
      <w:bookmarkStart w:id="61" w:name="_Toc528790952"/>
      <w:r w:rsidRPr="00BD5F33">
        <w:rPr>
          <w:rFonts w:cs="Arial"/>
        </w:rPr>
        <w:t>Materiais e Instrumentos</w:t>
      </w:r>
      <w:bookmarkEnd w:id="61"/>
    </w:p>
    <w:p w14:paraId="505105F7" w14:textId="77777777" w:rsidR="00A462B5" w:rsidRDefault="00A462B5" w:rsidP="00A462B5">
      <w:pPr>
        <w:rPr>
          <w:rFonts w:cs="Arial"/>
        </w:rPr>
      </w:pPr>
    </w:p>
    <w:p w14:paraId="45F0066B" w14:textId="61568C4B" w:rsidR="00AB03CF" w:rsidRDefault="002E33AF" w:rsidP="00A462B5">
      <w:pPr>
        <w:ind w:firstLine="284"/>
        <w:rPr>
          <w:rFonts w:cs="Arial"/>
          <w:color w:val="000000"/>
        </w:rPr>
      </w:pPr>
      <w:r>
        <w:t xml:space="preserve">Para chegar às funcionalidades finais do sistema, foram utilizados </w:t>
      </w:r>
      <w:r w:rsidR="00BC3928">
        <w:t xml:space="preserve">para a produção do código </w:t>
      </w:r>
      <w:r w:rsidRPr="002E33AF">
        <w:t>HTML5</w:t>
      </w:r>
      <w:r>
        <w:t xml:space="preserve"> (W3, 2010), PHP7</w:t>
      </w:r>
      <w:r w:rsidR="00282429">
        <w:t xml:space="preserve"> (</w:t>
      </w:r>
      <w:r w:rsidR="000455B5">
        <w:t>PHP, 1997</w:t>
      </w:r>
      <w:r w:rsidR="00282429">
        <w:t>)</w:t>
      </w:r>
      <w:r>
        <w:t xml:space="preserve"> e </w:t>
      </w:r>
      <w:r w:rsidRPr="002E33AF">
        <w:t xml:space="preserve">Javascript </w:t>
      </w:r>
      <w:r>
        <w:t>(W3, 2017). Para auxilio, será utilizado PHPStorm</w:t>
      </w:r>
      <w:r w:rsidR="00282429">
        <w:t xml:space="preserve"> (</w:t>
      </w:r>
      <w:r w:rsidR="000455B5" w:rsidRPr="00CF1271">
        <w:rPr>
          <w:i/>
        </w:rPr>
        <w:t>JETBRAINS</w:t>
      </w:r>
      <w:r w:rsidR="000455B5" w:rsidRPr="000455B5">
        <w:t>, 2000</w:t>
      </w:r>
      <w:r w:rsidR="00282429">
        <w:t>)</w:t>
      </w:r>
      <w:r>
        <w:t xml:space="preserve">. Na estilização, foi utilizado </w:t>
      </w:r>
      <w:r w:rsidR="00282429" w:rsidRPr="00C84BA7">
        <w:rPr>
          <w:rFonts w:cs="Arial"/>
          <w:color w:val="000000"/>
        </w:rPr>
        <w:t>para maior satisfação visual e funcional para o usuário</w:t>
      </w:r>
      <w:r w:rsidR="00282429">
        <w:t xml:space="preserve"> o </w:t>
      </w:r>
      <w:r>
        <w:t xml:space="preserve">CSS3 (W3SCHOOLS, 2017) e, </w:t>
      </w:r>
      <w:r w:rsidR="00AB03CF" w:rsidRPr="00C84BA7">
        <w:rPr>
          <w:rFonts w:cs="Arial"/>
          <w:color w:val="000000"/>
        </w:rPr>
        <w:t>propondo abranger todos os si</w:t>
      </w:r>
      <w:r w:rsidR="00AB03CF">
        <w:rPr>
          <w:rFonts w:cs="Arial"/>
          <w:color w:val="000000"/>
        </w:rPr>
        <w:t>stemas operacionais através do s</w:t>
      </w:r>
      <w:r w:rsidR="00AB03CF" w:rsidRPr="00C84BA7">
        <w:rPr>
          <w:rFonts w:cs="Arial"/>
          <w:color w:val="000000"/>
        </w:rPr>
        <w:t xml:space="preserve">erviço </w:t>
      </w:r>
      <w:r w:rsidR="00AB03CF">
        <w:rPr>
          <w:rFonts w:cs="Arial"/>
          <w:i/>
          <w:color w:val="000000"/>
        </w:rPr>
        <w:t>w</w:t>
      </w:r>
      <w:r w:rsidR="00AB03CF" w:rsidRPr="00C235AF">
        <w:rPr>
          <w:rFonts w:cs="Arial"/>
          <w:i/>
          <w:color w:val="000000"/>
        </w:rPr>
        <w:t xml:space="preserve">eb </w:t>
      </w:r>
      <w:r w:rsidR="00AB03CF" w:rsidRPr="00C84BA7">
        <w:rPr>
          <w:rFonts w:cs="Arial"/>
          <w:color w:val="000000"/>
        </w:rPr>
        <w:t xml:space="preserve">ao qual terá </w:t>
      </w:r>
      <w:r w:rsidR="00AB03CF">
        <w:rPr>
          <w:rFonts w:cs="Arial"/>
          <w:color w:val="000000"/>
        </w:rPr>
        <w:t>tutela</w:t>
      </w:r>
      <w:r w:rsidR="00AB03CF" w:rsidRPr="00C84BA7">
        <w:rPr>
          <w:rFonts w:cs="Arial"/>
          <w:color w:val="000000"/>
        </w:rPr>
        <w:t xml:space="preserve"> de um </w:t>
      </w:r>
      <w:r w:rsidR="00282429">
        <w:rPr>
          <w:rFonts w:cs="Arial"/>
          <w:color w:val="000000"/>
        </w:rPr>
        <w:t>b</w:t>
      </w:r>
      <w:r w:rsidR="00AB03CF" w:rsidRPr="00C84BA7">
        <w:rPr>
          <w:rFonts w:cs="Arial"/>
          <w:color w:val="000000"/>
        </w:rPr>
        <w:t xml:space="preserve">anco de </w:t>
      </w:r>
      <w:r w:rsidR="00282429">
        <w:rPr>
          <w:rFonts w:cs="Arial"/>
          <w:color w:val="000000"/>
        </w:rPr>
        <w:t>d</w:t>
      </w:r>
      <w:r w:rsidR="00AB03CF" w:rsidRPr="00C84BA7">
        <w:rPr>
          <w:rFonts w:cs="Arial"/>
          <w:color w:val="000000"/>
        </w:rPr>
        <w:t xml:space="preserve">ados (BD) para o armazenamento dos produtos dos respectivos clientes do </w:t>
      </w:r>
      <w:r w:rsidR="00AB03CF" w:rsidRPr="00987170">
        <w:rPr>
          <w:rFonts w:cs="Arial"/>
          <w:i/>
          <w:color w:val="000000"/>
        </w:rPr>
        <w:t>software</w:t>
      </w:r>
      <w:r w:rsidR="008E3031">
        <w:rPr>
          <w:rFonts w:cs="Arial"/>
          <w:color w:val="000000"/>
        </w:rPr>
        <w:t xml:space="preserve"> e</w:t>
      </w:r>
      <w:r w:rsidR="00AB03CF">
        <w:rPr>
          <w:rFonts w:cs="Arial"/>
          <w:color w:val="000000"/>
        </w:rPr>
        <w:t xml:space="preserve"> </w:t>
      </w:r>
      <w:r w:rsidR="00AB03CF" w:rsidRPr="00FD215C">
        <w:rPr>
          <w:rFonts w:cs="Arial"/>
        </w:rPr>
        <w:t xml:space="preserve">como interface </w:t>
      </w:r>
      <w:r w:rsidR="00AB03CF" w:rsidRPr="00CF1271">
        <w:rPr>
          <w:rFonts w:cs="Arial"/>
          <w:i/>
        </w:rPr>
        <w:t>MySQL</w:t>
      </w:r>
      <w:r w:rsidR="00282429">
        <w:rPr>
          <w:rFonts w:cs="Arial"/>
          <w:i/>
        </w:rPr>
        <w:t xml:space="preserve"> (</w:t>
      </w:r>
      <w:r w:rsidR="000455B5">
        <w:rPr>
          <w:rFonts w:cs="Arial"/>
        </w:rPr>
        <w:t xml:space="preserve">MySQL, </w:t>
      </w:r>
      <w:r w:rsidR="000455B5" w:rsidRPr="000455B5">
        <w:rPr>
          <w:rFonts w:cs="Arial"/>
        </w:rPr>
        <w:t>2018</w:t>
      </w:r>
      <w:r w:rsidR="00282429">
        <w:rPr>
          <w:rFonts w:cs="Arial"/>
          <w:i/>
        </w:rPr>
        <w:t>)</w:t>
      </w:r>
      <w:r w:rsidR="00AB03CF">
        <w:rPr>
          <w:rFonts w:cs="Arial"/>
        </w:rPr>
        <w:t xml:space="preserve"> do pacote </w:t>
      </w:r>
      <w:r w:rsidR="00AB03CF" w:rsidRPr="00CF1271">
        <w:rPr>
          <w:rFonts w:cs="Arial"/>
          <w:i/>
        </w:rPr>
        <w:t>Xampp</w:t>
      </w:r>
      <w:r w:rsidR="00282429">
        <w:rPr>
          <w:rFonts w:cs="Arial"/>
          <w:i/>
        </w:rPr>
        <w:t xml:space="preserve"> </w:t>
      </w:r>
      <w:r w:rsidR="00282429" w:rsidRPr="008E3031">
        <w:rPr>
          <w:rFonts w:cs="Arial"/>
        </w:rPr>
        <w:t>(</w:t>
      </w:r>
      <w:r w:rsidR="008E3031">
        <w:rPr>
          <w:rFonts w:eastAsia="Times New Roman" w:cs="Arial"/>
          <w:szCs w:val="24"/>
        </w:rPr>
        <w:t>BARBOSA, 2</w:t>
      </w:r>
      <w:r w:rsidR="008E3031" w:rsidRPr="008E3031">
        <w:rPr>
          <w:rFonts w:eastAsia="Times New Roman" w:cs="Arial"/>
          <w:szCs w:val="24"/>
        </w:rPr>
        <w:t>012</w:t>
      </w:r>
      <w:r w:rsidR="00282429" w:rsidRPr="008E3031">
        <w:rPr>
          <w:rFonts w:cs="Arial"/>
        </w:rPr>
        <w:t>)</w:t>
      </w:r>
      <w:r w:rsidR="008E3031">
        <w:rPr>
          <w:rFonts w:cs="Arial"/>
        </w:rPr>
        <w:t>.</w:t>
      </w:r>
    </w:p>
    <w:p w14:paraId="53ED009E" w14:textId="36FC138C" w:rsidR="00AB03CF" w:rsidRDefault="00A462B5" w:rsidP="00A462B5">
      <w:pPr>
        <w:tabs>
          <w:tab w:val="left" w:pos="3682"/>
        </w:tabs>
      </w:pPr>
      <w:r>
        <w:t xml:space="preserve">      </w:t>
      </w:r>
      <w:r w:rsidR="0047581F">
        <w:t xml:space="preserve">Quanto à plataforma, optou-se pelo desenvolvimento de um sistema do tipo </w:t>
      </w:r>
      <w:r w:rsidR="0047581F" w:rsidRPr="00B35A26">
        <w:rPr>
          <w:i/>
        </w:rPr>
        <w:t>WEB</w:t>
      </w:r>
      <w:r w:rsidR="0047581F">
        <w:t>.</w:t>
      </w:r>
    </w:p>
    <w:p w14:paraId="56426E74" w14:textId="77777777" w:rsidR="00282429" w:rsidRPr="002166BD" w:rsidRDefault="00282429" w:rsidP="00AB03CF">
      <w:pPr>
        <w:tabs>
          <w:tab w:val="left" w:pos="3682"/>
        </w:tabs>
        <w:ind w:firstLine="709"/>
        <w:rPr>
          <w:rFonts w:cs="Arial"/>
        </w:rPr>
      </w:pPr>
    </w:p>
    <w:p w14:paraId="20D0A319" w14:textId="0BC788DB" w:rsidR="008B6550" w:rsidRDefault="008B6550" w:rsidP="008B6550">
      <w:pPr>
        <w:pStyle w:val="Ttulo3"/>
        <w:tabs>
          <w:tab w:val="left" w:pos="3682"/>
        </w:tabs>
        <w:rPr>
          <w:rFonts w:cs="Arial"/>
        </w:rPr>
      </w:pPr>
      <w:bookmarkStart w:id="62" w:name="_Toc528790953"/>
      <w:r w:rsidRPr="008B6550">
        <w:rPr>
          <w:rFonts w:cs="Arial"/>
        </w:rPr>
        <w:t>HTML5</w:t>
      </w:r>
      <w:bookmarkEnd w:id="62"/>
    </w:p>
    <w:p w14:paraId="00D9FAD3" w14:textId="77777777" w:rsidR="00086C5B" w:rsidRPr="00086C5B" w:rsidRDefault="00086C5B" w:rsidP="00086C5B"/>
    <w:p w14:paraId="7F0DBF6F" w14:textId="4D75FEDC" w:rsidR="008B6550" w:rsidRDefault="008B6550" w:rsidP="008B6550">
      <w:pPr>
        <w:ind w:firstLine="284"/>
      </w:pPr>
      <w:r w:rsidRPr="00B35A26">
        <w:rPr>
          <w:i/>
        </w:rPr>
        <w:t>Hypertext Markup Language</w:t>
      </w:r>
      <w:r>
        <w:t xml:space="preserve"> 5 (HTML5) é uma linguagem utilizada para desenvolvimento de páginas </w:t>
      </w:r>
      <w:r w:rsidRPr="00B35A26">
        <w:rPr>
          <w:i/>
        </w:rPr>
        <w:t>web.</w:t>
      </w:r>
      <w:r>
        <w:t xml:space="preserve"> Trata-se da versão mais recente da linguagem, trazendo diversos novos atributos em relação às versões anteriores. Alguns destaques das funcionalidades utilizadas no projeto são as </w:t>
      </w:r>
      <w:r w:rsidRPr="00B35A26">
        <w:rPr>
          <w:i/>
        </w:rPr>
        <w:t>tags “date</w:t>
      </w:r>
      <w:r>
        <w:t xml:space="preserve">”, que abre um calendário para que o usuário escolha a data de forma interativa, e </w:t>
      </w:r>
      <w:r w:rsidRPr="00B35A26">
        <w:rPr>
          <w:i/>
        </w:rPr>
        <w:t>“time</w:t>
      </w:r>
      <w:r>
        <w:t>”, que permite que o usuário insira um horário, dentre várias outras.</w:t>
      </w:r>
    </w:p>
    <w:p w14:paraId="42BF0960" w14:textId="44E2958D" w:rsidR="008B6550" w:rsidRDefault="008B6550" w:rsidP="008B6550">
      <w:pPr>
        <w:ind w:firstLine="284"/>
      </w:pPr>
    </w:p>
    <w:p w14:paraId="43900A27" w14:textId="77777777" w:rsidR="00086C5B" w:rsidRDefault="00086C5B" w:rsidP="008B6550">
      <w:pPr>
        <w:ind w:firstLine="284"/>
      </w:pPr>
    </w:p>
    <w:p w14:paraId="5A8B9BED" w14:textId="45782C25" w:rsidR="00B277AA" w:rsidRDefault="00B277AA" w:rsidP="00B277AA">
      <w:pPr>
        <w:pStyle w:val="Ttulo3"/>
        <w:tabs>
          <w:tab w:val="left" w:pos="3682"/>
        </w:tabs>
      </w:pPr>
      <w:bookmarkStart w:id="63" w:name="_Toc528790954"/>
      <w:r w:rsidRPr="00AE173E">
        <w:lastRenderedPageBreak/>
        <w:t>PHP7</w:t>
      </w:r>
      <w:bookmarkEnd w:id="63"/>
    </w:p>
    <w:p w14:paraId="2E4269D3" w14:textId="77777777" w:rsidR="00086C5B" w:rsidRPr="00086C5B" w:rsidRDefault="00086C5B" w:rsidP="00086C5B"/>
    <w:p w14:paraId="38E9C6F0" w14:textId="01941C06" w:rsidR="00B277AA" w:rsidRDefault="00B277AA" w:rsidP="00B277AA">
      <w:pPr>
        <w:ind w:firstLine="360"/>
      </w:pPr>
      <w:r w:rsidRPr="002166BD">
        <w:tab/>
      </w:r>
      <w:r>
        <w:t xml:space="preserve">O </w:t>
      </w:r>
      <w:r w:rsidRPr="00B35A26">
        <w:t>PHP7</w:t>
      </w:r>
      <w:r>
        <w:t xml:space="preserve"> é uma linguagem de programação </w:t>
      </w:r>
      <w:r w:rsidRPr="00CF1271">
        <w:rPr>
          <w:i/>
        </w:rPr>
        <w:t>Open Source</w:t>
      </w:r>
      <w:r>
        <w:t xml:space="preserve">, especialmente voltada para desenvolvimento </w:t>
      </w:r>
      <w:r w:rsidRPr="00B35A26">
        <w:rPr>
          <w:i/>
        </w:rPr>
        <w:t>web</w:t>
      </w:r>
      <w:r>
        <w:t xml:space="preserve">, e pode ser acrescentada dentro do código </w:t>
      </w:r>
      <w:r w:rsidRPr="00B35A26">
        <w:t>HTML.</w:t>
      </w:r>
      <w:r>
        <w:t xml:space="preserve"> A sintaxe da linguagem é composta </w:t>
      </w:r>
      <w:r w:rsidRPr="00B35A26">
        <w:t>por C, Java e Perl.</w:t>
      </w:r>
      <w:r>
        <w:t xml:space="preserve"> Criado em 1994 por Rasmus Lerdof</w:t>
      </w:r>
      <w:r w:rsidR="00B35A26">
        <w:t>, t</w:t>
      </w:r>
      <w:r>
        <w:t>em como objetivo permitir ao desenvolvedor escrever páginas que serão geradas dinamicamente e rapidamente</w:t>
      </w:r>
      <w:r w:rsidR="00BC3928">
        <w:t>.</w:t>
      </w:r>
    </w:p>
    <w:p w14:paraId="0BE7E6BD" w14:textId="77777777" w:rsidR="00B277AA" w:rsidRPr="00B277AA" w:rsidRDefault="00B277AA" w:rsidP="000455B5">
      <w:pPr>
        <w:pStyle w:val="Ttulo3"/>
        <w:numPr>
          <w:ilvl w:val="0"/>
          <w:numId w:val="0"/>
        </w:numPr>
        <w:tabs>
          <w:tab w:val="left" w:pos="3682"/>
        </w:tabs>
        <w:ind w:left="720"/>
        <w:rPr>
          <w:rFonts w:cs="Arial"/>
        </w:rPr>
      </w:pPr>
    </w:p>
    <w:p w14:paraId="0EC5E487" w14:textId="07E26266" w:rsidR="008B6550" w:rsidRDefault="008B6550" w:rsidP="00AB03CF">
      <w:pPr>
        <w:pStyle w:val="Ttulo3"/>
        <w:tabs>
          <w:tab w:val="left" w:pos="3682"/>
        </w:tabs>
      </w:pPr>
      <w:bookmarkStart w:id="64" w:name="_Toc528790955"/>
      <w:r w:rsidRPr="008B6550">
        <w:t>Javascript</w:t>
      </w:r>
      <w:bookmarkEnd w:id="64"/>
    </w:p>
    <w:p w14:paraId="12E58992" w14:textId="77777777" w:rsidR="00086C5B" w:rsidRPr="00086C5B" w:rsidRDefault="00086C5B" w:rsidP="00086C5B"/>
    <w:p w14:paraId="2997C90C" w14:textId="49C3AA3D" w:rsidR="008B6550" w:rsidRDefault="000455B5" w:rsidP="00275301">
      <w:pPr>
        <w:rPr>
          <w:rFonts w:cs="Arial"/>
          <w:i/>
        </w:rPr>
      </w:pPr>
      <w:r>
        <w:t xml:space="preserve">     </w:t>
      </w:r>
      <w:r w:rsidR="008B6550" w:rsidRPr="008B6550">
        <w:t xml:space="preserve">É uma linguagem que, em conjunto com o HTML, permite que funções sejam desenvolvidas para que a página </w:t>
      </w:r>
      <w:r w:rsidR="008B6550" w:rsidRPr="00B35A26">
        <w:rPr>
          <w:i/>
        </w:rPr>
        <w:t>web</w:t>
      </w:r>
      <w:r w:rsidR="008B6550" w:rsidRPr="008B6550">
        <w:t xml:space="preserve"> se torne dinâmica, permitindo o envio e recebimento de informações pelo sistema para que as funcionalidades de fato sejam incorporadas.</w:t>
      </w:r>
    </w:p>
    <w:p w14:paraId="4A20FAC3" w14:textId="77777777" w:rsidR="008B6550" w:rsidRDefault="008B6550" w:rsidP="008B6550">
      <w:pPr>
        <w:pStyle w:val="Ttulo3"/>
        <w:numPr>
          <w:ilvl w:val="0"/>
          <w:numId w:val="0"/>
        </w:numPr>
        <w:tabs>
          <w:tab w:val="left" w:pos="3682"/>
        </w:tabs>
        <w:ind w:left="720"/>
        <w:rPr>
          <w:rFonts w:cs="Arial"/>
          <w:i/>
        </w:rPr>
      </w:pPr>
    </w:p>
    <w:p w14:paraId="1D34AAB5" w14:textId="0ADB6774" w:rsidR="000455B5" w:rsidRDefault="000455B5" w:rsidP="000455B5">
      <w:pPr>
        <w:pStyle w:val="Ttulo3"/>
        <w:tabs>
          <w:tab w:val="left" w:pos="3682"/>
        </w:tabs>
        <w:rPr>
          <w:rFonts w:cs="Arial"/>
        </w:rPr>
      </w:pPr>
      <w:bookmarkStart w:id="65" w:name="_Toc528790956"/>
      <w:r w:rsidRPr="008B6550">
        <w:rPr>
          <w:rFonts w:cs="Arial"/>
        </w:rPr>
        <w:t>PHPStorm</w:t>
      </w:r>
      <w:bookmarkEnd w:id="65"/>
    </w:p>
    <w:p w14:paraId="1E1C9693" w14:textId="77777777" w:rsidR="00086C5B" w:rsidRPr="00086C5B" w:rsidRDefault="00086C5B" w:rsidP="00086C5B"/>
    <w:p w14:paraId="0885AEEF" w14:textId="60B6294D" w:rsidR="000455B5" w:rsidRPr="00CF1271" w:rsidRDefault="000455B5" w:rsidP="000455B5">
      <w:pPr>
        <w:ind w:firstLine="284"/>
        <w:jc w:val="left"/>
        <w:rPr>
          <w:i/>
        </w:rPr>
      </w:pPr>
      <w:r>
        <w:t>O</w:t>
      </w:r>
      <w:r w:rsidRPr="00C268B0">
        <w:t xml:space="preserve"> </w:t>
      </w:r>
      <w:r w:rsidRPr="00CF1271">
        <w:rPr>
          <w:i/>
        </w:rPr>
        <w:t>PHPStorm</w:t>
      </w:r>
      <w:r w:rsidRPr="00C268B0">
        <w:t xml:space="preserve"> é um</w:t>
      </w:r>
      <w:r>
        <w:t xml:space="preserve">a </w:t>
      </w:r>
      <w:r w:rsidRPr="00B35A26">
        <w:t xml:space="preserve">IDE </w:t>
      </w:r>
      <w:r>
        <w:t>(</w:t>
      </w:r>
      <w:r w:rsidR="00B35A26">
        <w:t>A</w:t>
      </w:r>
      <w:r w:rsidRPr="008C6293">
        <w:t xml:space="preserve">mbiente de </w:t>
      </w:r>
      <w:r w:rsidR="00B35A26">
        <w:t>D</w:t>
      </w:r>
      <w:r w:rsidRPr="008C6293">
        <w:t xml:space="preserve">esenvolvimento </w:t>
      </w:r>
      <w:r w:rsidR="00B35A26">
        <w:t>I</w:t>
      </w:r>
      <w:r w:rsidRPr="008C6293">
        <w:t>ntegrado</w:t>
      </w:r>
      <w:r>
        <w:t>)</w:t>
      </w:r>
      <w:r w:rsidRPr="00C268B0">
        <w:t xml:space="preserve"> pertencente a </w:t>
      </w:r>
      <w:r w:rsidRPr="00CF1271">
        <w:rPr>
          <w:i/>
        </w:rPr>
        <w:t>JetBrains</w:t>
      </w:r>
      <w:r w:rsidRPr="00371688">
        <w:t xml:space="preserve"> o qual </w:t>
      </w:r>
      <w:r w:rsidRPr="00A67A23">
        <w:t xml:space="preserve">fornece </w:t>
      </w:r>
      <w:r w:rsidRPr="002C0140">
        <w:rPr>
          <w:szCs w:val="24"/>
        </w:rPr>
        <w:t xml:space="preserve">auxílio a linguagem </w:t>
      </w:r>
      <w:r w:rsidRPr="00CF1271">
        <w:rPr>
          <w:i/>
          <w:szCs w:val="24"/>
        </w:rPr>
        <w:t>Open Source PHP</w:t>
      </w:r>
      <w:r w:rsidRPr="00CF1271">
        <w:rPr>
          <w:i/>
        </w:rPr>
        <w:t xml:space="preserve"> </w:t>
      </w:r>
      <w:r w:rsidRPr="00B35A26">
        <w:t>e tecnologias</w:t>
      </w:r>
      <w:r w:rsidRPr="00CF1271">
        <w:rPr>
          <w:i/>
        </w:rPr>
        <w:t xml:space="preserve"> front-end</w:t>
      </w:r>
      <w:r w:rsidRPr="00827859">
        <w:t xml:space="preserve"> de ponta, </w:t>
      </w:r>
      <w:r w:rsidRPr="00B35A26">
        <w:t>como HTML5, CSS</w:t>
      </w:r>
      <w:r w:rsidRPr="00CF1271">
        <w:rPr>
          <w:i/>
        </w:rPr>
        <w:t>, JavaScript</w:t>
      </w:r>
      <w:r>
        <w:t xml:space="preserve"> e outros</w:t>
      </w:r>
      <w:r w:rsidRPr="00827859">
        <w:t>.</w:t>
      </w:r>
      <w:r>
        <w:t xml:space="preserve"> Também disponibiliza</w:t>
      </w:r>
      <w:r w:rsidRPr="00C268B0">
        <w:t xml:space="preserve"> sistemas de controle de versão, suporte para implantação remota, bancos de </w:t>
      </w:r>
      <w:r w:rsidRPr="00B35A26">
        <w:t>dados/SQL</w:t>
      </w:r>
      <w:r w:rsidRPr="00C268B0">
        <w:t>, ferramentas de linha de comando</w:t>
      </w:r>
      <w:r>
        <w:t xml:space="preserve"> </w:t>
      </w:r>
      <w:r w:rsidRPr="00C268B0">
        <w:t>e muitas outras ferramentas</w:t>
      </w:r>
      <w:r w:rsidRPr="00371688">
        <w:t xml:space="preserve">, </w:t>
      </w:r>
      <w:r w:rsidRPr="002C0140">
        <w:rPr>
          <w:szCs w:val="24"/>
        </w:rPr>
        <w:t xml:space="preserve">inclui os mais recentes aprimoramentos da </w:t>
      </w:r>
      <w:r w:rsidR="00B35A26">
        <w:rPr>
          <w:szCs w:val="24"/>
        </w:rPr>
        <w:t>p</w:t>
      </w:r>
      <w:r w:rsidRPr="002C0140">
        <w:rPr>
          <w:szCs w:val="24"/>
        </w:rPr>
        <w:t xml:space="preserve">lataforma </w:t>
      </w:r>
      <w:r w:rsidRPr="00CF1271">
        <w:rPr>
          <w:i/>
          <w:szCs w:val="24"/>
        </w:rPr>
        <w:t>Intelli</w:t>
      </w:r>
      <w:r w:rsidR="00BC3928">
        <w:rPr>
          <w:i/>
          <w:szCs w:val="24"/>
        </w:rPr>
        <w:t>J.</w:t>
      </w:r>
    </w:p>
    <w:p w14:paraId="294026D6" w14:textId="77777777" w:rsidR="000455B5" w:rsidRDefault="000455B5" w:rsidP="000455B5">
      <w:pPr>
        <w:pStyle w:val="Ttulo3"/>
        <w:numPr>
          <w:ilvl w:val="0"/>
          <w:numId w:val="0"/>
        </w:numPr>
        <w:ind w:left="720"/>
        <w:jc w:val="left"/>
      </w:pPr>
    </w:p>
    <w:p w14:paraId="2EB3E7F7" w14:textId="61C8FA18" w:rsidR="008B6550" w:rsidRDefault="008B6550" w:rsidP="000455B5">
      <w:pPr>
        <w:pStyle w:val="Ttulo3"/>
        <w:jc w:val="left"/>
      </w:pPr>
      <w:bookmarkStart w:id="66" w:name="_Toc528790957"/>
      <w:r>
        <w:t>CSS3</w:t>
      </w:r>
      <w:bookmarkEnd w:id="66"/>
    </w:p>
    <w:p w14:paraId="762F60CE" w14:textId="77777777" w:rsidR="00086C5B" w:rsidRPr="00086C5B" w:rsidRDefault="00086C5B" w:rsidP="00086C5B"/>
    <w:p w14:paraId="328D531A" w14:textId="16C42756" w:rsidR="00B63E76" w:rsidRDefault="008B6550" w:rsidP="00275301">
      <w:pPr>
        <w:ind w:firstLine="284"/>
      </w:pPr>
      <w:r w:rsidRPr="00B35A26">
        <w:rPr>
          <w:i/>
        </w:rPr>
        <w:t>Cascading Style Sheets</w:t>
      </w:r>
      <w:r w:rsidRPr="008B6550">
        <w:t xml:space="preserve"> 3 (CSS3) permite que sejam adicionados às páginas </w:t>
      </w:r>
      <w:r w:rsidRPr="00B35A26">
        <w:rPr>
          <w:i/>
        </w:rPr>
        <w:t xml:space="preserve">web </w:t>
      </w:r>
      <w:r w:rsidRPr="008B6550">
        <w:t>todos os estilos necessários, como</w:t>
      </w:r>
      <w:r w:rsidR="00B35A26">
        <w:t xml:space="preserve"> </w:t>
      </w:r>
      <w:r w:rsidRPr="008B6550">
        <w:t>por exemplo, cores, espaçamentos, tamanhos e tipos de fontes, entre outros. Trata-se da versão mais recente da linguagem</w:t>
      </w:r>
      <w:r w:rsidR="000455B5">
        <w:t>.</w:t>
      </w:r>
    </w:p>
    <w:p w14:paraId="1D2353CB" w14:textId="77777777" w:rsidR="00AB03CF" w:rsidRPr="002166BD" w:rsidRDefault="00AB03CF" w:rsidP="00275301"/>
    <w:p w14:paraId="42CA0577" w14:textId="49C9392D" w:rsidR="00AB03CF" w:rsidRDefault="00AB03CF" w:rsidP="000455B5">
      <w:pPr>
        <w:pStyle w:val="Ttulo3"/>
        <w:tabs>
          <w:tab w:val="left" w:pos="3682"/>
        </w:tabs>
        <w:jc w:val="left"/>
      </w:pPr>
      <w:bookmarkStart w:id="67" w:name="_Toc528790958"/>
      <w:r w:rsidRPr="00AE173E">
        <w:t>MySQL</w:t>
      </w:r>
      <w:bookmarkEnd w:id="67"/>
    </w:p>
    <w:p w14:paraId="47A360E5" w14:textId="77777777" w:rsidR="00086C5B" w:rsidRPr="00086C5B" w:rsidRDefault="00086C5B" w:rsidP="00086C5B"/>
    <w:p w14:paraId="5B407C79" w14:textId="5EF9D953" w:rsidR="00AB03CF" w:rsidRPr="001A1077" w:rsidRDefault="00AB03CF" w:rsidP="000455B5">
      <w:pPr>
        <w:tabs>
          <w:tab w:val="left" w:pos="3682"/>
        </w:tabs>
        <w:jc w:val="left"/>
        <w:rPr>
          <w:szCs w:val="24"/>
        </w:rPr>
      </w:pPr>
      <w:r>
        <w:rPr>
          <w:szCs w:val="24"/>
        </w:rPr>
        <w:t xml:space="preserve">         </w:t>
      </w:r>
      <w:r w:rsidRPr="00B35A26">
        <w:rPr>
          <w:rFonts w:cs="Arial"/>
          <w:szCs w:val="24"/>
        </w:rPr>
        <w:t xml:space="preserve">MySQL é o </w:t>
      </w:r>
      <w:r w:rsidRPr="002C0140">
        <w:rPr>
          <w:rFonts w:cs="Arial"/>
          <w:szCs w:val="24"/>
        </w:rPr>
        <w:t>banco de dados o qual se guarda informações em estruturas e estilo de tabelas, guarda</w:t>
      </w:r>
      <w:r>
        <w:rPr>
          <w:rFonts w:cs="Arial"/>
        </w:rPr>
        <w:t>ndo</w:t>
      </w:r>
      <w:r w:rsidRPr="002C0140">
        <w:rPr>
          <w:rFonts w:cs="Arial"/>
          <w:szCs w:val="24"/>
        </w:rPr>
        <w:t xml:space="preserve"> informações coletadas para que po</w:t>
      </w:r>
      <w:r>
        <w:rPr>
          <w:rFonts w:cs="Arial"/>
          <w:szCs w:val="24"/>
        </w:rPr>
        <w:t xml:space="preserve">ssa ser utilizada </w:t>
      </w:r>
      <w:r>
        <w:rPr>
          <w:rFonts w:cs="Arial"/>
          <w:szCs w:val="24"/>
        </w:rPr>
        <w:lastRenderedPageBreak/>
        <w:t>posteriormente,</w:t>
      </w:r>
      <w:r w:rsidRPr="00623B44">
        <w:rPr>
          <w:rFonts w:cs="Arial"/>
        </w:rPr>
        <w:t xml:space="preserve"> o mais popular sistema de gerenciamento de banco de dados </w:t>
      </w:r>
      <w:r w:rsidRPr="00CF1271">
        <w:rPr>
          <w:rFonts w:cs="Arial"/>
          <w:i/>
        </w:rPr>
        <w:t>Open Source SQL,</w:t>
      </w:r>
      <w:r w:rsidRPr="00623B44">
        <w:rPr>
          <w:rFonts w:cs="Arial"/>
        </w:rPr>
        <w:t xml:space="preserve"> é desenvolvido, distribuído e suportado pela </w:t>
      </w:r>
      <w:r w:rsidRPr="00CF1271">
        <w:rPr>
          <w:rFonts w:cs="Arial"/>
          <w:i/>
        </w:rPr>
        <w:t>Oracle Corporation</w:t>
      </w:r>
      <w:r>
        <w:rPr>
          <w:rFonts w:cs="Arial"/>
        </w:rPr>
        <w:t>.</w:t>
      </w:r>
    </w:p>
    <w:p w14:paraId="53F40A6B" w14:textId="77777777" w:rsidR="00AB03CF" w:rsidRPr="002166BD" w:rsidRDefault="00AB03CF" w:rsidP="00AB03CF">
      <w:pPr>
        <w:tabs>
          <w:tab w:val="left" w:pos="3682"/>
        </w:tabs>
      </w:pPr>
    </w:p>
    <w:p w14:paraId="4B04C238" w14:textId="12A1A2DE" w:rsidR="00AB03CF" w:rsidRDefault="00AB03CF" w:rsidP="00AB03CF">
      <w:pPr>
        <w:pStyle w:val="Ttulo3"/>
        <w:tabs>
          <w:tab w:val="left" w:pos="3682"/>
        </w:tabs>
      </w:pPr>
      <w:bookmarkStart w:id="68" w:name="_Toc528790959"/>
      <w:r w:rsidRPr="00AE173E">
        <w:t>Xampp</w:t>
      </w:r>
      <w:bookmarkEnd w:id="68"/>
    </w:p>
    <w:p w14:paraId="5DF1E501" w14:textId="77777777" w:rsidR="00086C5B" w:rsidRPr="00086C5B" w:rsidRDefault="00086C5B" w:rsidP="00086C5B"/>
    <w:p w14:paraId="3EA582AE" w14:textId="19CBA681" w:rsidR="008974CD" w:rsidRDefault="00AB03CF" w:rsidP="008E3031">
      <w:pPr>
        <w:rPr>
          <w:rFonts w:eastAsia="Times New Roman" w:cs="Arial"/>
          <w:szCs w:val="24"/>
        </w:rPr>
      </w:pPr>
      <w:r w:rsidRPr="002166BD">
        <w:tab/>
      </w:r>
      <w:r w:rsidRPr="00CF1271">
        <w:rPr>
          <w:rFonts w:eastAsia="Times New Roman" w:cs="Arial"/>
          <w:i/>
          <w:szCs w:val="24"/>
        </w:rPr>
        <w:t>X</w:t>
      </w:r>
      <w:r>
        <w:rPr>
          <w:rFonts w:eastAsia="Times New Roman" w:cs="Arial"/>
          <w:i/>
          <w:szCs w:val="24"/>
        </w:rPr>
        <w:t>ampp</w:t>
      </w:r>
      <w:r w:rsidRPr="002C0140">
        <w:rPr>
          <w:rFonts w:eastAsia="Times New Roman" w:cs="Arial"/>
          <w:szCs w:val="24"/>
        </w:rPr>
        <w:t xml:space="preserve"> que consiste num pacote que contém uma base de dados </w:t>
      </w:r>
      <w:r w:rsidRPr="00CF1271">
        <w:rPr>
          <w:rFonts w:eastAsia="Times New Roman" w:cs="Arial"/>
          <w:i/>
          <w:szCs w:val="24"/>
        </w:rPr>
        <w:t>MySQL,</w:t>
      </w:r>
      <w:r w:rsidRPr="002C0140">
        <w:rPr>
          <w:rFonts w:eastAsia="Times New Roman" w:cs="Arial"/>
          <w:szCs w:val="24"/>
        </w:rPr>
        <w:t xml:space="preserve"> servidor </w:t>
      </w:r>
      <w:r w:rsidRPr="00CF1271">
        <w:rPr>
          <w:rFonts w:eastAsia="Times New Roman" w:cs="Arial"/>
          <w:i/>
          <w:szCs w:val="24"/>
        </w:rPr>
        <w:t xml:space="preserve">Apache, </w:t>
      </w:r>
      <w:r w:rsidRPr="00B35A26">
        <w:rPr>
          <w:rFonts w:eastAsia="Times New Roman" w:cs="Arial"/>
          <w:szCs w:val="24"/>
        </w:rPr>
        <w:t>PHP</w:t>
      </w:r>
      <w:r w:rsidRPr="002C0140">
        <w:rPr>
          <w:rFonts w:eastAsia="Times New Roman" w:cs="Arial"/>
          <w:szCs w:val="24"/>
        </w:rPr>
        <w:t>, entre outras linguagens e é adaptável a qualquer sistema operacional.</w:t>
      </w:r>
      <w:r>
        <w:rPr>
          <w:rFonts w:eastAsia="Times New Roman" w:cs="Arial"/>
          <w:szCs w:val="24"/>
        </w:rPr>
        <w:t xml:space="preserve"> </w:t>
      </w:r>
    </w:p>
    <w:p w14:paraId="63D79233" w14:textId="77777777" w:rsidR="008E3031" w:rsidRPr="008E3031" w:rsidRDefault="008E3031" w:rsidP="008E3031">
      <w:pPr>
        <w:rPr>
          <w:rFonts w:cs="Arial"/>
        </w:rPr>
      </w:pPr>
    </w:p>
    <w:p w14:paraId="6E933236" w14:textId="77777777" w:rsidR="007101CC" w:rsidRPr="00BD5F33" w:rsidRDefault="007101CC" w:rsidP="007101CC">
      <w:pPr>
        <w:pStyle w:val="Ttulo2"/>
        <w:shd w:val="clear" w:color="auto" w:fill="FFFFFF" w:themeFill="background1"/>
        <w:tabs>
          <w:tab w:val="left" w:pos="3682"/>
        </w:tabs>
        <w:rPr>
          <w:rFonts w:cs="Arial"/>
        </w:rPr>
      </w:pPr>
      <w:bookmarkStart w:id="69" w:name="_Toc464292409"/>
      <w:bookmarkStart w:id="70" w:name="_Toc464292696"/>
      <w:bookmarkStart w:id="71" w:name="_Toc467231453"/>
      <w:bookmarkStart w:id="72" w:name="_Toc467788467"/>
      <w:bookmarkStart w:id="73" w:name="_Toc464292408"/>
      <w:bookmarkStart w:id="74" w:name="_Toc464292695"/>
      <w:bookmarkStart w:id="75" w:name="_Toc467231450"/>
      <w:bookmarkStart w:id="76" w:name="_Toc467788463"/>
      <w:bookmarkStart w:id="77" w:name="_Toc528790960"/>
      <w:commentRangeStart w:id="78"/>
      <w:commentRangeStart w:id="79"/>
      <w:r w:rsidRPr="00BD5F33">
        <w:rPr>
          <w:rFonts w:cs="Arial"/>
        </w:rPr>
        <w:t>Procedimentos</w:t>
      </w:r>
      <w:bookmarkEnd w:id="69"/>
      <w:bookmarkEnd w:id="70"/>
      <w:bookmarkEnd w:id="71"/>
      <w:bookmarkEnd w:id="72"/>
      <w:commentRangeEnd w:id="78"/>
      <w:r w:rsidRPr="00BD5F33">
        <w:rPr>
          <w:rStyle w:val="Refdecomentrio"/>
          <w:rFonts w:eastAsiaTheme="minorHAnsi" w:cstheme="minorBidi"/>
          <w:b w:val="0"/>
        </w:rPr>
        <w:commentReference w:id="78"/>
      </w:r>
      <w:commentRangeEnd w:id="79"/>
      <w:r w:rsidRPr="00BD5F33">
        <w:rPr>
          <w:rStyle w:val="Refdecomentrio"/>
          <w:rFonts w:eastAsiaTheme="minorHAnsi" w:cstheme="minorBidi"/>
          <w:b w:val="0"/>
        </w:rPr>
        <w:commentReference w:id="79"/>
      </w:r>
      <w:bookmarkEnd w:id="77"/>
      <w:r w:rsidRPr="00BD5F33">
        <w:rPr>
          <w:rFonts w:cs="Arial"/>
        </w:rPr>
        <w:t xml:space="preserve"> </w:t>
      </w:r>
    </w:p>
    <w:p w14:paraId="1FFA3C21" w14:textId="77777777" w:rsidR="007101CC" w:rsidRPr="00BD5F33" w:rsidRDefault="007101CC" w:rsidP="007101CC">
      <w:pPr>
        <w:shd w:val="clear" w:color="auto" w:fill="FFFFFF" w:themeFill="background1"/>
        <w:tabs>
          <w:tab w:val="left" w:pos="3682"/>
        </w:tabs>
        <w:ind w:firstLine="709"/>
        <w:rPr>
          <w:rFonts w:cs="Arial"/>
        </w:rPr>
      </w:pPr>
    </w:p>
    <w:p w14:paraId="2B269147" w14:textId="4A3324F8" w:rsidR="0090243B" w:rsidRDefault="007101CC" w:rsidP="0090243B">
      <w:pPr>
        <w:rPr>
          <w:lang w:eastAsia="pt-BR"/>
        </w:rPr>
      </w:pPr>
      <w:r w:rsidRPr="00BD5F33">
        <w:rPr>
          <w:rFonts w:eastAsiaTheme="majorEastAsia"/>
          <w:szCs w:val="24"/>
        </w:rPr>
        <w:t xml:space="preserve">Para o desenvolvimento do </w:t>
      </w:r>
      <w:r w:rsidRPr="00BD5F33">
        <w:rPr>
          <w:rFonts w:eastAsiaTheme="majorEastAsia"/>
          <w:i/>
          <w:szCs w:val="24"/>
        </w:rPr>
        <w:t>software</w:t>
      </w:r>
      <w:r w:rsidRPr="00BD5F33">
        <w:rPr>
          <w:rFonts w:eastAsiaTheme="majorEastAsia"/>
          <w:szCs w:val="24"/>
        </w:rPr>
        <w:t xml:space="preserve"> desse trabalho, serão </w:t>
      </w:r>
      <w:r w:rsidRPr="00BD5F33">
        <w:t xml:space="preserve">aliadas características do modelo </w:t>
      </w:r>
      <w:r w:rsidR="00BC3928">
        <w:t xml:space="preserve">de prototipagem, </w:t>
      </w:r>
      <w:r w:rsidR="0090243B">
        <w:rPr>
          <w:lang w:eastAsia="pt-BR"/>
        </w:rPr>
        <w:t>segundo Rezende (2006), prototipagem é o processo de construir um sistema experimental e de baixo custo para demostrar e ou avaliar um sistema (protótipo), idealizado por um cliente ou empresa.</w:t>
      </w:r>
    </w:p>
    <w:p w14:paraId="4663F632" w14:textId="60FFCFE0" w:rsidR="0090243B" w:rsidRDefault="0090243B" w:rsidP="0090243B">
      <w:pPr>
        <w:ind w:firstLine="708"/>
        <w:rPr>
          <w:lang w:eastAsia="pt-BR"/>
        </w:rPr>
      </w:pPr>
      <w:r>
        <w:rPr>
          <w:lang w:eastAsia="pt-BR"/>
        </w:rPr>
        <w:t xml:space="preserve">Pressman (2016) complementa que </w:t>
      </w:r>
      <w:r w:rsidR="003049AE">
        <w:rPr>
          <w:lang w:eastAsia="pt-BR"/>
        </w:rPr>
        <w:t>independentemente</w:t>
      </w:r>
      <w:r>
        <w:rPr>
          <w:lang w:eastAsia="pt-BR"/>
        </w:rPr>
        <w:t xml:space="preserve"> de como aplicada a prototipação, quando os objetivos estão obscuros, o paradigma da prototipação ajuda a compreender melhor o que está a ser construído.</w:t>
      </w:r>
    </w:p>
    <w:p w14:paraId="10FDD387" w14:textId="74A27737" w:rsidR="00E54870" w:rsidRPr="00BD5F33" w:rsidRDefault="007101CC" w:rsidP="003049AE">
      <w:pPr>
        <w:shd w:val="clear" w:color="auto" w:fill="FFFFFF" w:themeFill="background1"/>
        <w:ind w:firstLine="284"/>
      </w:pPr>
      <w:r w:rsidRPr="00BD5F33">
        <w:t>A escolha por tal método se dá</w:t>
      </w:r>
      <w:r w:rsidRPr="00BD5F33">
        <w:softHyphen/>
      </w:r>
      <w:r w:rsidRPr="00BD5F33">
        <w:softHyphen/>
      </w:r>
      <w:r w:rsidRPr="00BD5F33">
        <w:softHyphen/>
      </w:r>
      <w:r w:rsidRPr="00BD5F33">
        <w:softHyphen/>
      </w:r>
      <w:r w:rsidRPr="00BD5F33">
        <w:softHyphen/>
        <w:t xml:space="preserve"> pelo formato das disciplinas de Engenharia de </w:t>
      </w:r>
      <w:r w:rsidRPr="00BD5F33">
        <w:rPr>
          <w:i/>
        </w:rPr>
        <w:t>Software</w:t>
      </w:r>
      <w:r w:rsidRPr="00BD5F33">
        <w:t xml:space="preserve"> do curso.</w:t>
      </w:r>
    </w:p>
    <w:p w14:paraId="2CB3B4F0" w14:textId="2FAE3868" w:rsidR="007101CC" w:rsidRPr="00E54870" w:rsidRDefault="00E54870" w:rsidP="00E54870">
      <w:pPr>
        <w:shd w:val="clear" w:color="auto" w:fill="FFFFFF" w:themeFill="background1"/>
        <w:tabs>
          <w:tab w:val="left" w:pos="3682"/>
        </w:tabs>
        <w:ind w:firstLine="709"/>
        <w:jc w:val="center"/>
        <w:rPr>
          <w:rFonts w:cs="Arial"/>
          <w:b/>
          <w:sz w:val="20"/>
        </w:rPr>
      </w:pPr>
      <w:r w:rsidRPr="00E54870">
        <w:rPr>
          <w:rFonts w:cs="Arial"/>
          <w:b/>
          <w:sz w:val="20"/>
        </w:rPr>
        <w:t>F</w:t>
      </w:r>
      <w:r w:rsidR="007101CC" w:rsidRPr="00E54870">
        <w:rPr>
          <w:rFonts w:cs="Arial"/>
          <w:b/>
          <w:sz w:val="20"/>
        </w:rPr>
        <w:t xml:space="preserve">igura </w:t>
      </w:r>
      <w:r w:rsidRPr="00E54870">
        <w:rPr>
          <w:rFonts w:cs="Arial"/>
          <w:b/>
          <w:sz w:val="20"/>
        </w:rPr>
        <w:t xml:space="preserve">6 – </w:t>
      </w:r>
      <w:r w:rsidR="0090243B">
        <w:rPr>
          <w:rFonts w:cs="Arial"/>
          <w:b/>
          <w:sz w:val="20"/>
        </w:rPr>
        <w:t>Paradigma da Prototipação.</w:t>
      </w:r>
    </w:p>
    <w:p w14:paraId="12C4BA9E" w14:textId="76C92B72" w:rsidR="00B0608B" w:rsidRDefault="0090243B" w:rsidP="00E54870">
      <w:pPr>
        <w:shd w:val="clear" w:color="auto" w:fill="FFFFFF" w:themeFill="background1"/>
        <w:tabs>
          <w:tab w:val="left" w:pos="3682"/>
        </w:tabs>
        <w:ind w:firstLine="709"/>
        <w:jc w:val="center"/>
        <w:rPr>
          <w:rFonts w:cs="Arial"/>
        </w:rPr>
      </w:pPr>
      <w:r w:rsidRPr="0090243B">
        <w:rPr>
          <w:noProof/>
          <w:lang w:eastAsia="pt-BR"/>
        </w:rPr>
        <w:drawing>
          <wp:inline distT="0" distB="0" distL="0" distR="0" wp14:anchorId="1E94B7C4" wp14:editId="54845AF6">
            <wp:extent cx="3067050" cy="2963487"/>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73527" cy="2969745"/>
                    </a:xfrm>
                    <a:prstGeom prst="rect">
                      <a:avLst/>
                    </a:prstGeom>
                    <a:noFill/>
                    <a:ln>
                      <a:noFill/>
                    </a:ln>
                  </pic:spPr>
                </pic:pic>
              </a:graphicData>
            </a:graphic>
          </wp:inline>
        </w:drawing>
      </w:r>
    </w:p>
    <w:p w14:paraId="3C676871" w14:textId="703D0061" w:rsidR="00B0608B" w:rsidRPr="00E54870" w:rsidRDefault="00B0608B" w:rsidP="00E54870">
      <w:pPr>
        <w:shd w:val="clear" w:color="auto" w:fill="FFFFFF" w:themeFill="background1"/>
        <w:tabs>
          <w:tab w:val="left" w:pos="3682"/>
        </w:tabs>
        <w:ind w:firstLine="709"/>
        <w:jc w:val="center"/>
        <w:rPr>
          <w:rFonts w:cs="Arial"/>
          <w:b/>
          <w:sz w:val="20"/>
        </w:rPr>
      </w:pPr>
      <w:r w:rsidRPr="00E54870">
        <w:rPr>
          <w:rFonts w:cs="Arial"/>
          <w:b/>
          <w:sz w:val="20"/>
        </w:rPr>
        <w:t xml:space="preserve">Fonte: </w:t>
      </w:r>
      <w:r w:rsidR="003049AE">
        <w:rPr>
          <w:rFonts w:cs="Arial"/>
          <w:b/>
          <w:sz w:val="20"/>
        </w:rPr>
        <w:t>Pressman</w:t>
      </w:r>
      <w:r w:rsidRPr="00E54870">
        <w:rPr>
          <w:rFonts w:cs="Arial"/>
          <w:b/>
          <w:sz w:val="20"/>
        </w:rPr>
        <w:t xml:space="preserve"> </w:t>
      </w:r>
      <w:r w:rsidR="00E54870" w:rsidRPr="00E54870">
        <w:rPr>
          <w:rFonts w:cs="Arial"/>
          <w:b/>
          <w:sz w:val="20"/>
        </w:rPr>
        <w:t>(201</w:t>
      </w:r>
      <w:r w:rsidR="003049AE">
        <w:rPr>
          <w:rFonts w:cs="Arial"/>
          <w:b/>
          <w:sz w:val="20"/>
        </w:rPr>
        <w:t>6</w:t>
      </w:r>
      <w:r w:rsidR="00E54870" w:rsidRPr="00E54870">
        <w:rPr>
          <w:rFonts w:cs="Arial"/>
          <w:b/>
          <w:sz w:val="20"/>
        </w:rPr>
        <w:t>).</w:t>
      </w:r>
    </w:p>
    <w:p w14:paraId="2ED1E3D6" w14:textId="1F65F8E6" w:rsidR="003049AE" w:rsidRDefault="003049AE" w:rsidP="003049AE">
      <w:pPr>
        <w:ind w:firstLine="708"/>
        <w:rPr>
          <w:lang w:eastAsia="pt-BR"/>
        </w:rPr>
      </w:pPr>
      <w:r>
        <w:rPr>
          <w:lang w:eastAsia="pt-BR"/>
        </w:rPr>
        <w:lastRenderedPageBreak/>
        <w:t xml:space="preserve">O paradigma da prototipação (Figura </w:t>
      </w:r>
      <w:r w:rsidRPr="00B6372E">
        <w:rPr>
          <w:lang w:eastAsia="pt-BR"/>
        </w:rPr>
        <w:t>6)</w:t>
      </w:r>
      <w:r>
        <w:rPr>
          <w:lang w:eastAsia="pt-BR"/>
        </w:rPr>
        <w:t xml:space="preserve"> começa com a Comunicação, realizando uma reunião com os envolvidos para definir os objetivos gerais do </w:t>
      </w:r>
      <w:r w:rsidRPr="00B6372E">
        <w:rPr>
          <w:i/>
          <w:lang w:eastAsia="pt-BR"/>
        </w:rPr>
        <w:t>software</w:t>
      </w:r>
      <w:r>
        <w:rPr>
          <w:lang w:eastAsia="pt-BR"/>
        </w:rPr>
        <w:t>, identificar requisitos já conhecidos e esquematizar quais áreas necessitam de definição mais ampla.</w:t>
      </w:r>
    </w:p>
    <w:p w14:paraId="451E6282" w14:textId="77777777" w:rsidR="003049AE" w:rsidRDefault="003049AE" w:rsidP="003049AE">
      <w:pPr>
        <w:ind w:firstLine="708"/>
        <w:rPr>
          <w:lang w:eastAsia="pt-BR"/>
        </w:rPr>
      </w:pPr>
      <w:r>
        <w:rPr>
          <w:lang w:eastAsia="pt-BR"/>
        </w:rPr>
        <w:t xml:space="preserve">Uma interação de prototipação é planejada rapidamente e ocorre a modelagem (Projeto Rápido). Projeto Rápido é uma representação dos aspectos do </w:t>
      </w:r>
      <w:r w:rsidRPr="00B6372E">
        <w:rPr>
          <w:i/>
          <w:lang w:eastAsia="pt-BR"/>
        </w:rPr>
        <w:t>software</w:t>
      </w:r>
      <w:r>
        <w:rPr>
          <w:lang w:eastAsia="pt-BR"/>
        </w:rPr>
        <w:t xml:space="preserve"> do ponto de vista do usuário (formato de exibição) o qual leva a produção de um protótipo e posteriormente será entregue e avaliado pelos envolvidos.</w:t>
      </w:r>
    </w:p>
    <w:p w14:paraId="69154CEB" w14:textId="260A5577" w:rsidR="00244113" w:rsidRPr="003049AE" w:rsidRDefault="003049AE" w:rsidP="003049AE">
      <w:pPr>
        <w:ind w:firstLine="708"/>
        <w:rPr>
          <w:rFonts w:eastAsia="Arial" w:cs="Arial"/>
          <w:szCs w:val="24"/>
        </w:rPr>
      </w:pPr>
      <w:r>
        <w:rPr>
          <w:lang w:eastAsia="pt-BR"/>
        </w:rPr>
        <w:t xml:space="preserve">Os envolvidos após avaliação do protótipo retornam um </w:t>
      </w:r>
      <w:r w:rsidRPr="00B6372E">
        <w:rPr>
          <w:i/>
          <w:lang w:eastAsia="pt-BR"/>
        </w:rPr>
        <w:t>Feedback</w:t>
      </w:r>
      <w:r>
        <w:rPr>
          <w:lang w:eastAsia="pt-BR"/>
        </w:rPr>
        <w:t xml:space="preserve"> que é utilizado para refinar ainda mais os requisitos do </w:t>
      </w:r>
      <w:r w:rsidRPr="00B6372E">
        <w:rPr>
          <w:i/>
          <w:lang w:eastAsia="pt-BR"/>
        </w:rPr>
        <w:t xml:space="preserve">software </w:t>
      </w:r>
      <w:r>
        <w:rPr>
          <w:lang w:eastAsia="pt-BR"/>
        </w:rPr>
        <w:t>e reiniciar o ciclo.</w:t>
      </w:r>
      <w:r>
        <w:rPr>
          <w:rFonts w:eastAsia="Arial" w:cs="Arial"/>
          <w:szCs w:val="24"/>
        </w:rPr>
        <w:t xml:space="preserve"> </w:t>
      </w:r>
    </w:p>
    <w:p w14:paraId="1174CDC9" w14:textId="77777777" w:rsidR="007101CC" w:rsidRPr="00BD5F33" w:rsidRDefault="007101CC" w:rsidP="007101CC">
      <w:pPr>
        <w:shd w:val="clear" w:color="auto" w:fill="FFFFFF" w:themeFill="background1"/>
        <w:ind w:firstLine="284"/>
      </w:pPr>
      <w:r w:rsidRPr="00BD5F33">
        <w:t>É possível considerar o erro como algo que o próprio analista não conseguiu verificar, porém algo que o cliente não sabia sobre o seu próprio negócio e não soube repassar a informação ao analista, sendo assim, é quase impraticável realizar a refatoração do código fonte na entrega do projeto.</w:t>
      </w:r>
    </w:p>
    <w:p w14:paraId="490759E2" w14:textId="77777777" w:rsidR="007101CC" w:rsidRPr="00BD5F33" w:rsidRDefault="007101CC" w:rsidP="007101CC">
      <w:pPr>
        <w:shd w:val="clear" w:color="auto" w:fill="FFFFFF" w:themeFill="background1"/>
        <w:ind w:firstLine="284"/>
      </w:pPr>
      <w:r w:rsidRPr="00BD5F33">
        <w:t xml:space="preserve">Também </w:t>
      </w:r>
      <w:r w:rsidR="00BD5F33" w:rsidRPr="00BD5F33">
        <w:t>foram</w:t>
      </w:r>
      <w:r w:rsidRPr="00BD5F33">
        <w:t xml:space="preserve"> levantados requisitos do sistema o que serve de base para levantar os materiais necessários, divisão de tarefas e módulos do projeto para auxiliar em sua criação.</w:t>
      </w:r>
    </w:p>
    <w:p w14:paraId="3A0FFFFB" w14:textId="757D7BC3" w:rsidR="00B04B24" w:rsidRDefault="00B04B24" w:rsidP="007101CC">
      <w:pPr>
        <w:shd w:val="clear" w:color="auto" w:fill="FFFFFF" w:themeFill="background1"/>
        <w:ind w:firstLine="284"/>
        <w:rPr>
          <w:highlight w:val="yellow"/>
        </w:rPr>
      </w:pPr>
    </w:p>
    <w:p w14:paraId="12DC0199" w14:textId="23EB46B5" w:rsidR="00B04B24" w:rsidRDefault="00B04B24" w:rsidP="00B04B24">
      <w:pPr>
        <w:pStyle w:val="Ttulo3"/>
        <w:rPr>
          <w:lang w:val="en-US"/>
        </w:rPr>
      </w:pPr>
      <w:bookmarkStart w:id="80" w:name="_Toc528790961"/>
      <w:r w:rsidRPr="00201DBF">
        <w:rPr>
          <w:lang w:val="en-US"/>
        </w:rPr>
        <w:t>Model View Controller (MVC)</w:t>
      </w:r>
      <w:bookmarkEnd w:id="80"/>
    </w:p>
    <w:p w14:paraId="14046473" w14:textId="77777777" w:rsidR="00086C5B" w:rsidRPr="00086C5B" w:rsidRDefault="00086C5B" w:rsidP="00086C5B">
      <w:pPr>
        <w:rPr>
          <w:lang w:val="en-US"/>
        </w:rPr>
      </w:pPr>
    </w:p>
    <w:p w14:paraId="21E13487" w14:textId="7A76F116" w:rsidR="003049AE" w:rsidRDefault="00E54870" w:rsidP="003049AE">
      <w:pPr>
        <w:ind w:firstLine="284"/>
      </w:pPr>
      <w:r>
        <w:rPr>
          <w:lang w:val="en-US"/>
        </w:rPr>
        <w:t>De acordo com Dall’Oglio (2015), o</w:t>
      </w:r>
      <w:r w:rsidR="00B04B24" w:rsidRPr="00B04B24">
        <w:rPr>
          <w:lang w:val="en-US"/>
        </w:rPr>
        <w:t xml:space="preserve"> </w:t>
      </w:r>
      <w:r w:rsidR="00B04B24" w:rsidRPr="00B04B24">
        <w:rPr>
          <w:i/>
          <w:lang w:val="en-US"/>
        </w:rPr>
        <w:t>Model</w:t>
      </w:r>
      <w:r w:rsidR="00B04B24" w:rsidRPr="00B04B24">
        <w:rPr>
          <w:i/>
        </w:rPr>
        <w:t xml:space="preserve"> </w:t>
      </w:r>
      <w:r w:rsidR="00B04B24" w:rsidRPr="00B04B24">
        <w:rPr>
          <w:i/>
          <w:lang w:val="en-US"/>
        </w:rPr>
        <w:t>view</w:t>
      </w:r>
      <w:r w:rsidR="00B04B24" w:rsidRPr="00B04B24">
        <w:rPr>
          <w:i/>
        </w:rPr>
        <w:t xml:space="preserve"> </w:t>
      </w:r>
      <w:r w:rsidR="00B04B24" w:rsidRPr="00B04B24">
        <w:rPr>
          <w:i/>
          <w:lang w:val="en-US"/>
        </w:rPr>
        <w:t>Controller</w:t>
      </w:r>
      <w:r w:rsidR="00B04B24" w:rsidRPr="004D1F0D">
        <w:t xml:space="preserve"> (MVC) é um </w:t>
      </w:r>
      <w:r w:rsidR="00B04B24" w:rsidRPr="00B04B24">
        <w:rPr>
          <w:i/>
        </w:rPr>
        <w:t xml:space="preserve">Design </w:t>
      </w:r>
      <w:r w:rsidR="00B04B24" w:rsidRPr="00B04B24">
        <w:rPr>
          <w:i/>
          <w:lang w:val="en-US"/>
        </w:rPr>
        <w:t>Pattern</w:t>
      </w:r>
      <w:r w:rsidR="00B04B24" w:rsidRPr="004D1F0D">
        <w:t xml:space="preserve"> (Padrão de Proj</w:t>
      </w:r>
      <w:r w:rsidR="00B04B24">
        <w:t>eto</w:t>
      </w:r>
      <w:r w:rsidR="00B04B24" w:rsidRPr="004D1F0D">
        <w:t>)</w:t>
      </w:r>
      <w:r>
        <w:t>,</w:t>
      </w:r>
      <w:r w:rsidR="00B04B24" w:rsidRPr="00201DBF">
        <w:t xml:space="preserve"> suas classes </w:t>
      </w:r>
      <w:r>
        <w:t xml:space="preserve">são </w:t>
      </w:r>
      <w:r w:rsidR="00B04B24" w:rsidRPr="00201DBF">
        <w:t>separadas em três grupos d</w:t>
      </w:r>
      <w:r w:rsidR="00B04B24">
        <w:t>e responsabilidade. A intenção p</w:t>
      </w:r>
      <w:r w:rsidR="00B04B24" w:rsidRPr="00201DBF">
        <w:t>rincipal ao utilizarmos o MVC é não misturar na mesma classe responsabilidades difere</w:t>
      </w:r>
      <w:r w:rsidR="00B04B24">
        <w:t>ntes</w:t>
      </w:r>
      <w:r>
        <w:t>.</w:t>
      </w:r>
    </w:p>
    <w:p w14:paraId="400BE256" w14:textId="77777777" w:rsidR="003049AE" w:rsidRDefault="003049AE" w:rsidP="003049AE">
      <w:pPr>
        <w:ind w:firstLine="284"/>
      </w:pPr>
    </w:p>
    <w:p w14:paraId="07459E96" w14:textId="77777777" w:rsidR="003049AE" w:rsidRDefault="00E54870" w:rsidP="003049AE">
      <w:pPr>
        <w:ind w:firstLine="284"/>
        <w:jc w:val="center"/>
        <w:rPr>
          <w:b/>
          <w:sz w:val="20"/>
        </w:rPr>
      </w:pPr>
      <w:r w:rsidRPr="00E54870">
        <w:rPr>
          <w:b/>
          <w:sz w:val="20"/>
        </w:rPr>
        <w:t xml:space="preserve">Figura 7 – </w:t>
      </w:r>
      <w:r w:rsidRPr="00E54870">
        <w:rPr>
          <w:b/>
          <w:i/>
          <w:sz w:val="20"/>
        </w:rPr>
        <w:t>Model View Controller</w:t>
      </w:r>
      <w:r w:rsidRPr="00E54870">
        <w:rPr>
          <w:b/>
          <w:sz w:val="20"/>
        </w:rPr>
        <w:t xml:space="preserve"> (MVC).</w:t>
      </w:r>
      <w:ins w:id="81" w:author="Luan Firmino" w:date="2018-06-08T12:42:00Z">
        <w:r w:rsidR="00594685">
          <w:rPr>
            <w:noProof/>
            <w:lang w:eastAsia="pt-BR"/>
          </w:rPr>
          <w:drawing>
            <wp:inline distT="0" distB="0" distL="0" distR="0" wp14:anchorId="38D160D7" wp14:editId="67BB9935">
              <wp:extent cx="3971925" cy="1870834"/>
              <wp:effectExtent l="0" t="0" r="0" b="0"/>
              <wp:docPr id="18"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50301" cy="1907750"/>
                      </a:xfrm>
                      <a:prstGeom prst="rect">
                        <a:avLst/>
                      </a:prstGeom>
                      <a:noFill/>
                      <a:ln>
                        <a:noFill/>
                      </a:ln>
                    </pic:spPr>
                  </pic:pic>
                </a:graphicData>
              </a:graphic>
            </wp:inline>
          </w:drawing>
        </w:r>
      </w:ins>
    </w:p>
    <w:p w14:paraId="776BB54D" w14:textId="7617B9F3" w:rsidR="00244113" w:rsidRPr="003049AE" w:rsidRDefault="00244113" w:rsidP="003049AE">
      <w:pPr>
        <w:ind w:firstLine="284"/>
        <w:jc w:val="center"/>
        <w:rPr>
          <w:b/>
          <w:sz w:val="20"/>
        </w:rPr>
      </w:pPr>
      <w:r w:rsidRPr="003049AE">
        <w:rPr>
          <w:b/>
          <w:sz w:val="20"/>
        </w:rPr>
        <w:t>Fonte: Dall’Oglio</w:t>
      </w:r>
      <w:r w:rsidR="00ED5C8F" w:rsidRPr="003049AE">
        <w:rPr>
          <w:b/>
          <w:sz w:val="20"/>
        </w:rPr>
        <w:t xml:space="preserve"> (</w:t>
      </w:r>
      <w:r w:rsidRPr="003049AE">
        <w:rPr>
          <w:b/>
          <w:sz w:val="20"/>
        </w:rPr>
        <w:t>2015</w:t>
      </w:r>
      <w:r w:rsidR="00ED5C8F" w:rsidRPr="003049AE">
        <w:rPr>
          <w:b/>
          <w:sz w:val="20"/>
        </w:rPr>
        <w:t>)</w:t>
      </w:r>
      <w:r w:rsidRPr="003049AE">
        <w:rPr>
          <w:b/>
          <w:sz w:val="20"/>
        </w:rPr>
        <w:t>.</w:t>
      </w:r>
    </w:p>
    <w:p w14:paraId="7A17410E" w14:textId="77777777" w:rsidR="00B04B24" w:rsidRDefault="00B04B24" w:rsidP="00E54870">
      <w:pPr>
        <w:pStyle w:val="Legenda"/>
      </w:pPr>
    </w:p>
    <w:p w14:paraId="6927C07A" w14:textId="77777777" w:rsidR="00B04B24" w:rsidRDefault="00B04B24" w:rsidP="00B04B24">
      <w:pPr>
        <w:pStyle w:val="PargrafodaLista"/>
        <w:numPr>
          <w:ilvl w:val="0"/>
          <w:numId w:val="14"/>
        </w:numPr>
      </w:pPr>
      <w:r w:rsidRPr="008D2632">
        <w:t>Classe de Modelo</w:t>
      </w:r>
      <w:r>
        <w:t xml:space="preserve"> (</w:t>
      </w:r>
      <w:r w:rsidRPr="00B04B24">
        <w:rPr>
          <w:i/>
          <w:lang w:val="en-US"/>
        </w:rPr>
        <w:t>Model</w:t>
      </w:r>
      <w:r>
        <w:t>):</w:t>
      </w:r>
      <w:r w:rsidRPr="008D2632">
        <w:t xml:space="preserve"> </w:t>
      </w:r>
      <w:r>
        <w:t>D</w:t>
      </w:r>
      <w:r w:rsidRPr="008D2632">
        <w:t>eve executar diretamente comandos de acesso a dados como SQL. Buscar e atualizar dados relativos ao modelo de domínio e deve atender as regras de negócio.</w:t>
      </w:r>
    </w:p>
    <w:p w14:paraId="350FF50B" w14:textId="77777777" w:rsidR="00B04B24" w:rsidRDefault="00B04B24" w:rsidP="00B04B24">
      <w:pPr>
        <w:pStyle w:val="PargrafodaLista"/>
        <w:numPr>
          <w:ilvl w:val="0"/>
          <w:numId w:val="14"/>
        </w:numPr>
      </w:pPr>
      <w:r w:rsidRPr="008D2632">
        <w:t>Classe de Controle</w:t>
      </w:r>
      <w:r>
        <w:t xml:space="preserve"> (</w:t>
      </w:r>
      <w:r w:rsidRPr="00B04B24">
        <w:rPr>
          <w:i/>
          <w:lang w:val="en-US"/>
        </w:rPr>
        <w:t>Controller</w:t>
      </w:r>
      <w:r>
        <w:t>): D</w:t>
      </w:r>
      <w:r w:rsidRPr="008D2632">
        <w:t>ecidir o que deve ser executado em determinado momento.</w:t>
      </w:r>
    </w:p>
    <w:p w14:paraId="40386FFA" w14:textId="77777777" w:rsidR="00B04B24" w:rsidRDefault="00B04B24" w:rsidP="00B04B24">
      <w:pPr>
        <w:pStyle w:val="PargrafodaLista"/>
        <w:numPr>
          <w:ilvl w:val="0"/>
          <w:numId w:val="14"/>
        </w:numPr>
      </w:pPr>
      <w:r w:rsidRPr="008D2632">
        <w:t>Classe de Visualização</w:t>
      </w:r>
      <w:r>
        <w:t xml:space="preserve"> (</w:t>
      </w:r>
      <w:r w:rsidRPr="00B04B24">
        <w:rPr>
          <w:i/>
          <w:lang w:val="en-US"/>
        </w:rPr>
        <w:t>View</w:t>
      </w:r>
      <w:r>
        <w:t>):</w:t>
      </w:r>
      <w:r w:rsidRPr="008D2632">
        <w:t xml:space="preserve"> </w:t>
      </w:r>
      <w:r>
        <w:t>D</w:t>
      </w:r>
      <w:r w:rsidRPr="008D2632">
        <w:t xml:space="preserve">eve emitir mensagens ao usuário por meio de comandos como </w:t>
      </w:r>
      <w:r w:rsidRPr="00B04B24">
        <w:rPr>
          <w:i/>
        </w:rPr>
        <w:t>print,</w:t>
      </w:r>
      <w:r w:rsidRPr="008D2632">
        <w:t xml:space="preserve"> ou gerar mensagens contendo marcações como HTML (Exibir informações ao usuário por meio de uma linguagem de marcação).</w:t>
      </w:r>
    </w:p>
    <w:p w14:paraId="502CA083" w14:textId="6B6932C3" w:rsidR="007101CC" w:rsidRDefault="007101CC" w:rsidP="007101CC">
      <w:pPr>
        <w:shd w:val="clear" w:color="auto" w:fill="FFFFFF" w:themeFill="background1"/>
        <w:tabs>
          <w:tab w:val="left" w:pos="3682"/>
        </w:tabs>
        <w:rPr>
          <w:highlight w:val="yellow"/>
        </w:rPr>
      </w:pPr>
    </w:p>
    <w:p w14:paraId="081054C5" w14:textId="77777777" w:rsidR="003049AE" w:rsidRPr="003049AE" w:rsidRDefault="003049AE" w:rsidP="003049AE">
      <w:pPr>
        <w:pStyle w:val="Ttulo2"/>
        <w:rPr>
          <w:rStyle w:val="ilfuvd"/>
        </w:rPr>
      </w:pPr>
      <w:bookmarkStart w:id="82" w:name="_Toc528790962"/>
      <w:r w:rsidRPr="003049AE">
        <w:t xml:space="preserve">MVP – </w:t>
      </w:r>
      <w:r w:rsidRPr="003049AE">
        <w:rPr>
          <w:rStyle w:val="ilfuvd"/>
        </w:rPr>
        <w:t>Produto Mínimo Viável</w:t>
      </w:r>
      <w:bookmarkEnd w:id="82"/>
    </w:p>
    <w:p w14:paraId="7590B386" w14:textId="77777777" w:rsidR="003049AE" w:rsidRPr="003049AE" w:rsidRDefault="003049AE" w:rsidP="003049AE">
      <w:pPr>
        <w:pStyle w:val="Ttulo2"/>
        <w:numPr>
          <w:ilvl w:val="0"/>
          <w:numId w:val="0"/>
        </w:numPr>
        <w:ind w:left="576"/>
      </w:pPr>
    </w:p>
    <w:p w14:paraId="4B441118" w14:textId="77777777" w:rsidR="003049AE" w:rsidRDefault="003049AE" w:rsidP="003049AE">
      <w:r>
        <w:tab/>
        <w:t>Segundo Ries (2011), MVP ou Mínimo Produto Viável é a versão do produto que com o mínimo de esforço e tempo de desenvolvimento e refeito até que se encontre o alinhamento entre o mercado e funcionalidades do produto. O MVP afirma que se deve colocar um produto na mão do cliente o mais breve possível, e ressalta a importância do ciclo de feedback construir-medir-</w:t>
      </w:r>
      <w:commentRangeStart w:id="83"/>
      <w:r>
        <w:t>aprender</w:t>
      </w:r>
      <w:commentRangeEnd w:id="83"/>
      <w:r>
        <w:rPr>
          <w:rStyle w:val="Refdecomentrio"/>
        </w:rPr>
        <w:commentReference w:id="83"/>
      </w:r>
      <w:r>
        <w:t>.</w:t>
      </w:r>
    </w:p>
    <w:p w14:paraId="0D50917A" w14:textId="77777777" w:rsidR="003049AE" w:rsidRDefault="003049AE" w:rsidP="003049AE">
      <w:pPr>
        <w:ind w:firstLine="708"/>
      </w:pPr>
      <w:r>
        <w:t>O MVP tem por falta de recursos os quais serão necessários posteriormente. É necessário colocá-lo frente a possíveis compradores para avaliar suas reações, e até mesmo tentar vender a ideia do produto. E não para após o termino do protótipo MVP, e sim utiliza-lo para aprender como chegar de imediato ao trabalho na próxima iteração.</w:t>
      </w:r>
    </w:p>
    <w:p w14:paraId="3DCD4D04" w14:textId="77777777" w:rsidR="003049AE" w:rsidRPr="008974CD" w:rsidRDefault="003049AE" w:rsidP="007101CC">
      <w:pPr>
        <w:shd w:val="clear" w:color="auto" w:fill="FFFFFF" w:themeFill="background1"/>
        <w:tabs>
          <w:tab w:val="left" w:pos="3682"/>
        </w:tabs>
        <w:rPr>
          <w:highlight w:val="yellow"/>
        </w:rPr>
      </w:pPr>
    </w:p>
    <w:p w14:paraId="5B16A17F" w14:textId="078E4953" w:rsidR="007101CC" w:rsidRDefault="007101CC" w:rsidP="00B04B24">
      <w:pPr>
        <w:pStyle w:val="Ttulo2"/>
        <w:rPr>
          <w:i/>
        </w:rPr>
      </w:pPr>
      <w:bookmarkStart w:id="84" w:name="_Toc528790963"/>
      <w:r w:rsidRPr="003049AE">
        <w:t>Esp</w:t>
      </w:r>
      <w:r w:rsidRPr="00BD5F33">
        <w:t xml:space="preserve">ecificação do </w:t>
      </w:r>
      <w:r w:rsidRPr="00BD5F33">
        <w:rPr>
          <w:i/>
        </w:rPr>
        <w:t>software</w:t>
      </w:r>
      <w:bookmarkEnd w:id="84"/>
    </w:p>
    <w:p w14:paraId="789FBBCE" w14:textId="77777777" w:rsidR="00086C5B" w:rsidRPr="00086C5B" w:rsidRDefault="00086C5B" w:rsidP="00086C5B"/>
    <w:p w14:paraId="0CAE4D63" w14:textId="28FBE73E" w:rsidR="007101CC" w:rsidRPr="00BD5F33" w:rsidRDefault="00E54870" w:rsidP="00E54870">
      <w:pPr>
        <w:shd w:val="clear" w:color="auto" w:fill="FFFFFF" w:themeFill="background1"/>
        <w:tabs>
          <w:tab w:val="left" w:pos="3682"/>
        </w:tabs>
      </w:pPr>
      <w:r>
        <w:t xml:space="preserve">    Será</w:t>
      </w:r>
      <w:r w:rsidR="008E6C7D">
        <w:t xml:space="preserve"> </w:t>
      </w:r>
      <w:r w:rsidR="007101CC" w:rsidRPr="00BD5F33">
        <w:t>realizado o levantamento e a análise de requisitos</w:t>
      </w:r>
      <w:r>
        <w:t xml:space="preserve"> funcionais e os requisitos não funcionais</w:t>
      </w:r>
      <w:r w:rsidR="007101CC" w:rsidRPr="00BD5F33">
        <w:t xml:space="preserve">. Além disso, será produzido um protótipo </w:t>
      </w:r>
      <w:r>
        <w:t xml:space="preserve">de tela </w:t>
      </w:r>
      <w:r w:rsidR="007101CC" w:rsidRPr="00BD5F33">
        <w:t>para demonstrar como se comportará o sistema em essência.</w:t>
      </w:r>
    </w:p>
    <w:p w14:paraId="15DB952D" w14:textId="77777777" w:rsidR="007101CC" w:rsidRPr="00BD5F33" w:rsidRDefault="007101CC" w:rsidP="007101CC">
      <w:pPr>
        <w:shd w:val="clear" w:color="auto" w:fill="FFFFFF" w:themeFill="background1"/>
        <w:tabs>
          <w:tab w:val="left" w:pos="3682"/>
        </w:tabs>
      </w:pPr>
    </w:p>
    <w:p w14:paraId="468DCD43" w14:textId="4CAAA8DB" w:rsidR="007101CC" w:rsidRDefault="007101CC" w:rsidP="00E54870">
      <w:pPr>
        <w:pStyle w:val="Ttulo3"/>
        <w:shd w:val="clear" w:color="auto" w:fill="FFFFFF" w:themeFill="background1"/>
        <w:tabs>
          <w:tab w:val="left" w:pos="3682"/>
        </w:tabs>
        <w:rPr>
          <w:i/>
        </w:rPr>
      </w:pPr>
      <w:bookmarkStart w:id="85" w:name="_Toc528790964"/>
      <w:r w:rsidRPr="00BD5F33">
        <w:t xml:space="preserve">Projeto e implementação do </w:t>
      </w:r>
      <w:r w:rsidRPr="00BD5F33">
        <w:rPr>
          <w:i/>
        </w:rPr>
        <w:t>software</w:t>
      </w:r>
      <w:bookmarkEnd w:id="85"/>
    </w:p>
    <w:p w14:paraId="4A1CBA24" w14:textId="77777777" w:rsidR="00086C5B" w:rsidRPr="00086C5B" w:rsidRDefault="00086C5B" w:rsidP="00086C5B"/>
    <w:p w14:paraId="2637B472" w14:textId="3236D6C4" w:rsidR="00086C5B" w:rsidRPr="00086C5B" w:rsidRDefault="00086C5B" w:rsidP="00086C5B">
      <w:pPr>
        <w:ind w:firstLine="284"/>
      </w:pPr>
      <w:r>
        <w:t xml:space="preserve">O elemento projeto e implementação do </w:t>
      </w:r>
      <w:r w:rsidRPr="00C55A49">
        <w:rPr>
          <w:i/>
        </w:rPr>
        <w:t>software</w:t>
      </w:r>
      <w:r>
        <w:t xml:space="preserve"> é o principal de todos. É por ele que passam todas as interações e comandos presentes no sistema. O projeto pode </w:t>
      </w:r>
      <w:r>
        <w:lastRenderedPageBreak/>
        <w:t xml:space="preserve">ser definido através de alguns elementos que tem o objetivo de torná-lo mais real: o prazo, que é o tempo estipulado para a entrega do projeto; os recursos monetários, que representam o caixa disponível para gastos com desenvolvedores e ferramentas; e a qualidade do produto de </w:t>
      </w:r>
      <w:r w:rsidRPr="00C55A49">
        <w:rPr>
          <w:i/>
        </w:rPr>
        <w:t>software</w:t>
      </w:r>
      <w:r>
        <w:t xml:space="preserve"> produzido, mensurada com base no número de erros existentes nos artefatos e na gerência de outros elementos, tais como prazo e recursos monetários.</w:t>
      </w:r>
    </w:p>
    <w:p w14:paraId="49086280" w14:textId="75E9B3CA" w:rsidR="007101CC" w:rsidRPr="00BD5F33" w:rsidRDefault="00086C5B" w:rsidP="007101CC">
      <w:pPr>
        <w:shd w:val="clear" w:color="auto" w:fill="FFFFFF" w:themeFill="background1"/>
        <w:tabs>
          <w:tab w:val="left" w:pos="3682"/>
        </w:tabs>
        <w:ind w:firstLine="709"/>
      </w:pPr>
      <w:r>
        <w:t xml:space="preserve">As </w:t>
      </w:r>
      <w:r w:rsidR="007101CC" w:rsidRPr="00BD5F33">
        <w:t xml:space="preserve">especificações do sistema em um sistema executável, em que serão envolvidos os processos de projeto e programação do </w:t>
      </w:r>
      <w:r w:rsidR="007101CC" w:rsidRPr="00BD5F33">
        <w:rPr>
          <w:i/>
        </w:rPr>
        <w:t>software.</w:t>
      </w:r>
      <w:r w:rsidR="007101CC" w:rsidRPr="00BD5F33">
        <w:t xml:space="preserve"> Além do refinamento da especificação do </w:t>
      </w:r>
      <w:r w:rsidR="007101CC" w:rsidRPr="00BD5F33">
        <w:rPr>
          <w:i/>
        </w:rPr>
        <w:t>software.</w:t>
      </w:r>
    </w:p>
    <w:p w14:paraId="61B79633" w14:textId="77777777" w:rsidR="007101CC" w:rsidRPr="00BD5F33" w:rsidRDefault="007101CC" w:rsidP="007101CC">
      <w:pPr>
        <w:shd w:val="clear" w:color="auto" w:fill="FFFFFF" w:themeFill="background1"/>
        <w:tabs>
          <w:tab w:val="left" w:pos="3682"/>
        </w:tabs>
        <w:ind w:firstLine="709"/>
      </w:pPr>
      <w:r w:rsidRPr="00BD5F33">
        <w:t xml:space="preserve">Deve ser realizado nessa etapa: projeto de arquitetura; projeto de interface; projeto de componente; projeto de estrutura de dados; projeto de algoritmo e; projetar os algoritmos usados para fornecer os serviços. </w:t>
      </w:r>
    </w:p>
    <w:p w14:paraId="5B0A0A3A" w14:textId="77777777" w:rsidR="007101CC" w:rsidRPr="00BD5F33" w:rsidRDefault="007101CC" w:rsidP="007101CC">
      <w:pPr>
        <w:shd w:val="clear" w:color="auto" w:fill="FFFFFF" w:themeFill="background1"/>
        <w:tabs>
          <w:tab w:val="left" w:pos="3682"/>
        </w:tabs>
      </w:pPr>
    </w:p>
    <w:p w14:paraId="2B373BE6" w14:textId="77777777" w:rsidR="007101CC" w:rsidRPr="00BD5F33" w:rsidRDefault="007101CC" w:rsidP="007101CC">
      <w:pPr>
        <w:pStyle w:val="Ttulo3"/>
        <w:shd w:val="clear" w:color="auto" w:fill="FFFFFF" w:themeFill="background1"/>
        <w:tabs>
          <w:tab w:val="left" w:pos="3682"/>
        </w:tabs>
      </w:pPr>
      <w:bookmarkStart w:id="86" w:name="_Toc528790965"/>
      <w:r w:rsidRPr="00BD5F33">
        <w:t xml:space="preserve">Validação do </w:t>
      </w:r>
      <w:r w:rsidRPr="00BD5F33">
        <w:rPr>
          <w:i/>
        </w:rPr>
        <w:t>software</w:t>
      </w:r>
      <w:bookmarkEnd w:id="86"/>
    </w:p>
    <w:p w14:paraId="01019E75" w14:textId="77777777" w:rsidR="007101CC" w:rsidRPr="00BD5F33" w:rsidRDefault="007101CC" w:rsidP="007101CC">
      <w:pPr>
        <w:shd w:val="clear" w:color="auto" w:fill="FFFFFF" w:themeFill="background1"/>
        <w:tabs>
          <w:tab w:val="left" w:pos="3682"/>
        </w:tabs>
      </w:pPr>
    </w:p>
    <w:p w14:paraId="36288EF3" w14:textId="17CAC4AF" w:rsidR="00B04B24" w:rsidRPr="00BD5F33" w:rsidRDefault="00522E93" w:rsidP="00E37071">
      <w:pPr>
        <w:shd w:val="clear" w:color="auto" w:fill="FFFFFF" w:themeFill="background1"/>
        <w:tabs>
          <w:tab w:val="left" w:pos="3682"/>
        </w:tabs>
        <w:ind w:firstLine="709"/>
      </w:pPr>
      <w:r>
        <w:t>Por meio</w:t>
      </w:r>
      <w:r w:rsidR="007101CC" w:rsidRPr="00BD5F33">
        <w:t xml:space="preserve"> de inspeções e verificações, essa etapa deve demonstrar que um sistema está em conformidade com sua especificação e expectativas do cliente. </w:t>
      </w:r>
    </w:p>
    <w:p w14:paraId="4D00CCB4" w14:textId="77777777" w:rsidR="007101CC" w:rsidRPr="00BD5F33" w:rsidRDefault="007101CC" w:rsidP="007101CC">
      <w:pPr>
        <w:shd w:val="clear" w:color="auto" w:fill="FFFFFF" w:themeFill="background1"/>
        <w:tabs>
          <w:tab w:val="left" w:pos="3682"/>
        </w:tabs>
      </w:pPr>
    </w:p>
    <w:p w14:paraId="32BA052F" w14:textId="77777777" w:rsidR="007101CC" w:rsidRPr="00BD5F33" w:rsidRDefault="007101CC" w:rsidP="00B04B24">
      <w:pPr>
        <w:pStyle w:val="Ttulo3"/>
        <w:rPr>
          <w:rStyle w:val="Ttulo4Char"/>
          <w:b/>
          <w:iCs w:val="0"/>
        </w:rPr>
      </w:pPr>
      <w:bookmarkStart w:id="87" w:name="_Toc528790966"/>
      <w:r w:rsidRPr="00BD5F33">
        <w:t>Evolução (manutenção) do</w:t>
      </w:r>
      <w:r w:rsidRPr="00BD5F33">
        <w:rPr>
          <w:i/>
        </w:rPr>
        <w:t xml:space="preserve"> </w:t>
      </w:r>
      <w:r w:rsidRPr="00BD5F33">
        <w:rPr>
          <w:rStyle w:val="Ttulo4Char"/>
          <w:b/>
          <w:i/>
          <w:iCs w:val="0"/>
        </w:rPr>
        <w:t>software</w:t>
      </w:r>
      <w:bookmarkEnd w:id="87"/>
    </w:p>
    <w:p w14:paraId="2565B637" w14:textId="77777777" w:rsidR="007101CC" w:rsidRPr="00BD5F33" w:rsidRDefault="007101CC" w:rsidP="007101CC">
      <w:pPr>
        <w:shd w:val="clear" w:color="auto" w:fill="FFFFFF" w:themeFill="background1"/>
        <w:tabs>
          <w:tab w:val="left" w:pos="3682"/>
        </w:tabs>
      </w:pPr>
    </w:p>
    <w:p w14:paraId="4A0C2329" w14:textId="21A34DB6" w:rsidR="007101CC" w:rsidRDefault="007101CC" w:rsidP="007101CC">
      <w:pPr>
        <w:shd w:val="clear" w:color="auto" w:fill="FFFFFF" w:themeFill="background1"/>
        <w:tabs>
          <w:tab w:val="left" w:pos="3682"/>
        </w:tabs>
        <w:ind w:firstLine="709"/>
      </w:pPr>
      <w:r w:rsidRPr="00BD5F33">
        <w:t xml:space="preserve">O </w:t>
      </w:r>
      <w:r w:rsidRPr="00BD5F33">
        <w:rPr>
          <w:i/>
        </w:rPr>
        <w:t>software</w:t>
      </w:r>
      <w:r w:rsidRPr="00BD5F33">
        <w:t xml:space="preserve"> pode sofrer alteração ao longo de sua vida, a qualquer instante durante ou após o desenvolvimento do sistema, em função das mudanças de requisitos e às necessidades do cliente.</w:t>
      </w:r>
    </w:p>
    <w:p w14:paraId="10E90661" w14:textId="77777777" w:rsidR="00086C5B" w:rsidRPr="00BD5F33" w:rsidRDefault="00086C5B" w:rsidP="007101CC">
      <w:pPr>
        <w:shd w:val="clear" w:color="auto" w:fill="FFFFFF" w:themeFill="background1"/>
        <w:tabs>
          <w:tab w:val="left" w:pos="3682"/>
        </w:tabs>
        <w:ind w:firstLine="709"/>
      </w:pPr>
    </w:p>
    <w:p w14:paraId="43989F1E" w14:textId="77777777" w:rsidR="00AB03CF" w:rsidRPr="00C235AF" w:rsidRDefault="00AB03CF" w:rsidP="00AB03CF">
      <w:pPr>
        <w:pStyle w:val="Ttulo2"/>
        <w:tabs>
          <w:tab w:val="left" w:pos="3682"/>
        </w:tabs>
        <w:rPr>
          <w:rFonts w:cs="Arial"/>
          <w:i/>
        </w:rPr>
      </w:pPr>
      <w:bookmarkStart w:id="88" w:name="_Toc528790967"/>
      <w:r w:rsidRPr="00C235AF">
        <w:rPr>
          <w:rFonts w:cs="Arial"/>
          <w:i/>
        </w:rPr>
        <w:t>Web Services</w:t>
      </w:r>
      <w:bookmarkEnd w:id="88"/>
    </w:p>
    <w:p w14:paraId="511D251A" w14:textId="77777777" w:rsidR="00AB03CF" w:rsidRDefault="00AB03CF" w:rsidP="00AB03CF"/>
    <w:p w14:paraId="6625432A" w14:textId="3BCEF882" w:rsidR="00AB03CF" w:rsidRPr="008D7D99" w:rsidRDefault="00AB03CF" w:rsidP="00AB03CF">
      <w:pPr>
        <w:ind w:firstLine="284"/>
        <w:rPr>
          <w:szCs w:val="24"/>
          <w:lang w:eastAsia="pt-BR"/>
        </w:rPr>
      </w:pPr>
      <w:r w:rsidRPr="00792F21">
        <w:rPr>
          <w:lang w:eastAsia="pt-BR"/>
        </w:rPr>
        <w:t xml:space="preserve">O termo </w:t>
      </w:r>
      <w:r w:rsidRPr="005E5147">
        <w:rPr>
          <w:i/>
          <w:lang w:eastAsia="pt-BR"/>
          <w:rPrChange w:id="89" w:author="VERA LÚCIA SILVA CAMARGO" w:date="2018-06-06T14:40:00Z">
            <w:rPr>
              <w:lang w:eastAsia="pt-BR"/>
            </w:rPr>
          </w:rPrChange>
        </w:rPr>
        <w:t>Web Services</w:t>
      </w:r>
      <w:r w:rsidRPr="00792F21">
        <w:rPr>
          <w:lang w:eastAsia="pt-BR"/>
        </w:rPr>
        <w:t xml:space="preserve"> vem causando empolgação quando se trata do futuro da arquitetura de aplicações distribuídas. A nova tecnologia é promovida por</w:t>
      </w:r>
      <w:r>
        <w:rPr>
          <w:lang w:eastAsia="pt-BR"/>
        </w:rPr>
        <w:t xml:space="preserve"> </w:t>
      </w:r>
      <w:r w:rsidRPr="008D7D99">
        <w:rPr>
          <w:szCs w:val="24"/>
          <w:lang w:eastAsia="pt-BR"/>
        </w:rPr>
        <w:t xml:space="preserve">empresas com nomes de peso como </w:t>
      </w:r>
      <w:r w:rsidRPr="008D7D99">
        <w:rPr>
          <w:i/>
          <w:szCs w:val="24"/>
          <w:lang w:eastAsia="pt-BR"/>
        </w:rPr>
        <w:t>Microsoft, Sun, IBM e Borland</w:t>
      </w:r>
      <w:r w:rsidRPr="008D7D99">
        <w:rPr>
          <w:szCs w:val="24"/>
          <w:lang w:eastAsia="pt-BR"/>
        </w:rPr>
        <w:t xml:space="preserve">, como uma nova arquitetura que deve mudar o modo como a Internet é vista e utilizada. E tudo, leva a acreditar que a </w:t>
      </w:r>
      <w:r w:rsidR="00C55A49">
        <w:rPr>
          <w:szCs w:val="24"/>
          <w:lang w:eastAsia="pt-BR"/>
        </w:rPr>
        <w:t>w</w:t>
      </w:r>
      <w:commentRangeStart w:id="90"/>
      <w:r w:rsidRPr="008D7D99">
        <w:rPr>
          <w:i/>
          <w:szCs w:val="24"/>
          <w:lang w:eastAsia="pt-BR"/>
        </w:rPr>
        <w:t>eb</w:t>
      </w:r>
      <w:commentRangeEnd w:id="90"/>
      <w:r w:rsidRPr="008D7D99">
        <w:rPr>
          <w:rStyle w:val="Refdecomentrio"/>
          <w:i/>
          <w:sz w:val="24"/>
          <w:szCs w:val="24"/>
        </w:rPr>
        <w:commentReference w:id="90"/>
      </w:r>
      <w:r w:rsidRPr="008D7D99">
        <w:rPr>
          <w:i/>
          <w:szCs w:val="24"/>
          <w:lang w:eastAsia="pt-BR"/>
        </w:rPr>
        <w:t xml:space="preserve"> </w:t>
      </w:r>
      <w:r w:rsidR="00C55A49">
        <w:rPr>
          <w:i/>
          <w:szCs w:val="24"/>
          <w:lang w:eastAsia="pt-BR"/>
        </w:rPr>
        <w:t>s</w:t>
      </w:r>
      <w:r w:rsidRPr="008D7D99">
        <w:rPr>
          <w:i/>
          <w:szCs w:val="24"/>
          <w:lang w:eastAsia="pt-BR"/>
        </w:rPr>
        <w:t>ervices</w:t>
      </w:r>
      <w:r w:rsidRPr="008D7D99">
        <w:rPr>
          <w:szCs w:val="24"/>
          <w:lang w:eastAsia="pt-BR"/>
        </w:rPr>
        <w:t xml:space="preserve"> </w:t>
      </w:r>
      <w:commentRangeStart w:id="91"/>
      <w:r w:rsidRPr="008D7D99">
        <w:rPr>
          <w:szCs w:val="24"/>
          <w:lang w:eastAsia="pt-BR"/>
        </w:rPr>
        <w:t>veio</w:t>
      </w:r>
      <w:commentRangeEnd w:id="91"/>
      <w:r>
        <w:rPr>
          <w:rStyle w:val="Refdecomentrio"/>
        </w:rPr>
        <w:commentReference w:id="91"/>
      </w:r>
      <w:r w:rsidRPr="008D7D99">
        <w:rPr>
          <w:szCs w:val="24"/>
          <w:lang w:eastAsia="pt-BR"/>
        </w:rPr>
        <w:t xml:space="preserve"> para ficar. </w:t>
      </w:r>
    </w:p>
    <w:p w14:paraId="3E8E919A" w14:textId="11D67D57" w:rsidR="00AB03CF" w:rsidRPr="001C60B2" w:rsidRDefault="00AB03CF" w:rsidP="0091568A">
      <w:pPr>
        <w:pStyle w:val="NormalWeb"/>
        <w:spacing w:before="0" w:beforeAutospacing="0" w:after="0" w:afterAutospacing="0" w:line="360" w:lineRule="auto"/>
        <w:ind w:firstLine="284"/>
        <w:textAlignment w:val="baseline"/>
        <w:rPr>
          <w:rFonts w:ascii="Arial" w:hAnsi="Arial" w:cs="Arial"/>
        </w:rPr>
      </w:pPr>
      <w:r w:rsidRPr="008D7D99">
        <w:rPr>
          <w:rFonts w:ascii="Arial" w:hAnsi="Arial" w:cs="Arial"/>
        </w:rPr>
        <w:t xml:space="preserve">Um </w:t>
      </w:r>
      <w:r w:rsidR="00C55A49" w:rsidRPr="00C55A49">
        <w:rPr>
          <w:rFonts w:ascii="Arial" w:hAnsi="Arial" w:cs="Arial"/>
          <w:i/>
        </w:rPr>
        <w:t>w</w:t>
      </w:r>
      <w:r w:rsidRPr="008D7D99">
        <w:rPr>
          <w:rFonts w:ascii="Arial" w:hAnsi="Arial" w:cs="Arial"/>
          <w:i/>
        </w:rPr>
        <w:t xml:space="preserve">eb </w:t>
      </w:r>
      <w:r w:rsidR="00C55A49">
        <w:rPr>
          <w:rFonts w:ascii="Arial" w:hAnsi="Arial" w:cs="Arial"/>
          <w:i/>
        </w:rPr>
        <w:t>s</w:t>
      </w:r>
      <w:r w:rsidRPr="008D7D99">
        <w:rPr>
          <w:rFonts w:ascii="Arial" w:hAnsi="Arial" w:cs="Arial"/>
          <w:i/>
        </w:rPr>
        <w:t>ervice</w:t>
      </w:r>
      <w:r w:rsidRPr="008D7D99">
        <w:rPr>
          <w:rFonts w:ascii="Arial" w:hAnsi="Arial" w:cs="Arial"/>
        </w:rPr>
        <w:t xml:space="preserve"> é um conjunto de métodos acedidos e invocados por outros programas utilizando tecnologias </w:t>
      </w:r>
      <w:r w:rsidR="00C55A49" w:rsidRPr="00C55A49">
        <w:rPr>
          <w:rFonts w:ascii="Arial" w:hAnsi="Arial" w:cs="Arial"/>
          <w:i/>
        </w:rPr>
        <w:t>w</w:t>
      </w:r>
      <w:r w:rsidRPr="008D7D99">
        <w:rPr>
          <w:rFonts w:ascii="Arial" w:hAnsi="Arial" w:cs="Arial"/>
          <w:i/>
        </w:rPr>
        <w:t>eb</w:t>
      </w:r>
      <w:r w:rsidRPr="008D7D99">
        <w:rPr>
          <w:rFonts w:ascii="Arial" w:hAnsi="Arial" w:cs="Arial"/>
        </w:rPr>
        <w:t xml:space="preserve">. Segundo os engenheiros do </w:t>
      </w:r>
      <w:r w:rsidRPr="008D7D99">
        <w:rPr>
          <w:rFonts w:ascii="Arial" w:hAnsi="Arial" w:cs="Arial"/>
          <w:i/>
        </w:rPr>
        <w:t>site OpenSoft</w:t>
      </w:r>
      <w:r w:rsidRPr="008D7D99">
        <w:rPr>
          <w:rFonts w:ascii="Arial" w:hAnsi="Arial" w:cs="Arial"/>
        </w:rPr>
        <w:t xml:space="preserve">, é utilizado para transferir dados através de protocolos de comunicação para diferentes </w:t>
      </w:r>
      <w:r w:rsidRPr="008D7D99">
        <w:rPr>
          <w:rFonts w:ascii="Arial" w:hAnsi="Arial" w:cs="Arial"/>
        </w:rPr>
        <w:lastRenderedPageBreak/>
        <w:t>plataformas, independentemente das linguagens de programação utilizadas nessas plataformas</w:t>
      </w:r>
      <w:r>
        <w:rPr>
          <w:rFonts w:ascii="Arial" w:hAnsi="Arial" w:cs="Arial"/>
        </w:rPr>
        <w:t xml:space="preserve">, </w:t>
      </w:r>
      <w:r w:rsidRPr="008D7D99">
        <w:rPr>
          <w:rFonts w:ascii="Arial" w:hAnsi="Arial" w:cs="Arial"/>
        </w:rPr>
        <w:t xml:space="preserve">funcionam com qualquer sistema operativo, plataforma de </w:t>
      </w:r>
      <w:r w:rsidRPr="00C55A49">
        <w:rPr>
          <w:rFonts w:ascii="Arial" w:hAnsi="Arial" w:cs="Arial"/>
          <w:i/>
        </w:rPr>
        <w:t>hardware</w:t>
      </w:r>
      <w:r w:rsidRPr="008D7D99">
        <w:rPr>
          <w:rFonts w:ascii="Arial" w:hAnsi="Arial" w:cs="Arial"/>
        </w:rPr>
        <w:t xml:space="preserve"> ou linguagem de programação de suporte </w:t>
      </w:r>
      <w:r w:rsidR="00C55A49" w:rsidRPr="00C55A49">
        <w:rPr>
          <w:rFonts w:ascii="Arial" w:hAnsi="Arial" w:cs="Arial"/>
          <w:i/>
        </w:rPr>
        <w:t>w</w:t>
      </w:r>
      <w:r w:rsidRPr="008D7D99">
        <w:rPr>
          <w:rFonts w:ascii="Arial" w:hAnsi="Arial" w:cs="Arial"/>
          <w:i/>
        </w:rPr>
        <w:t>eb</w:t>
      </w:r>
      <w:r w:rsidRPr="008D7D99">
        <w:rPr>
          <w:rFonts w:ascii="Arial" w:hAnsi="Arial" w:cs="Arial"/>
        </w:rPr>
        <w:t xml:space="preserve">. Estes transmitem apenas informação, ou seja, não são aplicações </w:t>
      </w:r>
      <w:r w:rsidR="00C55A49">
        <w:rPr>
          <w:rFonts w:ascii="Arial" w:hAnsi="Arial" w:cs="Arial"/>
          <w:i/>
        </w:rPr>
        <w:t>w</w:t>
      </w:r>
      <w:r w:rsidRPr="008D7D99">
        <w:rPr>
          <w:rFonts w:ascii="Arial" w:hAnsi="Arial" w:cs="Arial"/>
          <w:i/>
        </w:rPr>
        <w:t>eb</w:t>
      </w:r>
      <w:r w:rsidRPr="008D7D99">
        <w:rPr>
          <w:rFonts w:ascii="Arial" w:hAnsi="Arial" w:cs="Arial"/>
        </w:rPr>
        <w:t xml:space="preserve"> que suportam páginas que podem ser acedidas por utilizadores através de navegadores </w:t>
      </w:r>
      <w:r w:rsidR="00C55A49">
        <w:rPr>
          <w:rFonts w:ascii="Arial" w:hAnsi="Arial" w:cs="Arial"/>
          <w:i/>
        </w:rPr>
        <w:t>w</w:t>
      </w:r>
      <w:r w:rsidRPr="008D7D99">
        <w:rPr>
          <w:rFonts w:ascii="Arial" w:hAnsi="Arial" w:cs="Arial"/>
          <w:i/>
        </w:rPr>
        <w:t>eb</w:t>
      </w:r>
      <w:r>
        <w:rPr>
          <w:rFonts w:ascii="Arial" w:hAnsi="Arial" w:cs="Arial"/>
        </w:rPr>
        <w:t xml:space="preserve">, </w:t>
      </w:r>
      <w:r w:rsidRPr="008D7D99">
        <w:rPr>
          <w:rFonts w:ascii="Arial" w:hAnsi="Arial" w:cs="Arial"/>
        </w:rPr>
        <w:t xml:space="preserve">permitem reutilizar sistemas já existentes numa organização e acrescentar-lhes novas funcionalidades sem que seja necessário criar um sistema a partir do zero. Assim, é possível melhorar os sistemas já existentes, integrando mais informação e novas funcionalidades de forma simples e rápida. Tendo em conta as operações disponíveis no </w:t>
      </w:r>
      <w:r w:rsidR="00C55A49">
        <w:rPr>
          <w:rFonts w:ascii="Arial" w:hAnsi="Arial" w:cs="Arial"/>
          <w:i/>
        </w:rPr>
        <w:t>w</w:t>
      </w:r>
      <w:r w:rsidRPr="008D7D99">
        <w:rPr>
          <w:rFonts w:ascii="Arial" w:hAnsi="Arial" w:cs="Arial"/>
          <w:i/>
        </w:rPr>
        <w:t xml:space="preserve">eb </w:t>
      </w:r>
      <w:r w:rsidR="00C55A49">
        <w:rPr>
          <w:rFonts w:ascii="Arial" w:hAnsi="Arial" w:cs="Arial"/>
          <w:i/>
        </w:rPr>
        <w:t>s</w:t>
      </w:r>
      <w:r w:rsidRPr="008D7D99">
        <w:rPr>
          <w:rFonts w:ascii="Arial" w:hAnsi="Arial" w:cs="Arial"/>
          <w:i/>
        </w:rPr>
        <w:t>ervice</w:t>
      </w:r>
      <w:r w:rsidRPr="008D7D99">
        <w:rPr>
          <w:rFonts w:ascii="Arial" w:hAnsi="Arial" w:cs="Arial"/>
        </w:rPr>
        <w:t>, a aplicação solicita uma dessas operações, efetua o processamento e envia os dados para a aplicação que requereu a operação. A aplicação recebe os dados e faz a sua interpretação, convertendo-os para a sua linguagem própria.</w:t>
      </w:r>
    </w:p>
    <w:p w14:paraId="7E7497A2" w14:textId="432EABD8" w:rsidR="00AB03CF" w:rsidRDefault="00AB03CF" w:rsidP="00AB03CF">
      <w:pPr>
        <w:ind w:firstLine="284"/>
        <w:rPr>
          <w:lang w:eastAsia="pt-BR"/>
        </w:rPr>
      </w:pPr>
      <w:r w:rsidRPr="00792F21">
        <w:rPr>
          <w:lang w:eastAsia="pt-BR"/>
        </w:rPr>
        <w:t xml:space="preserve"> Um serviço da </w:t>
      </w:r>
      <w:r w:rsidR="00C55A49">
        <w:rPr>
          <w:i/>
          <w:lang w:eastAsia="pt-BR"/>
        </w:rPr>
        <w:t>w</w:t>
      </w:r>
      <w:r w:rsidRPr="00C235AF">
        <w:rPr>
          <w:i/>
          <w:lang w:eastAsia="pt-BR"/>
        </w:rPr>
        <w:t>eb</w:t>
      </w:r>
      <w:r w:rsidRPr="00792F21">
        <w:rPr>
          <w:lang w:eastAsia="pt-BR"/>
        </w:rPr>
        <w:t xml:space="preserve"> é um aplicativo de </w:t>
      </w:r>
      <w:r w:rsidRPr="00792F21">
        <w:rPr>
          <w:i/>
          <w:lang w:eastAsia="pt-BR"/>
        </w:rPr>
        <w:t>software</w:t>
      </w:r>
      <w:r w:rsidRPr="00792F21">
        <w:rPr>
          <w:lang w:eastAsia="pt-BR"/>
        </w:rPr>
        <w:t xml:space="preserve"> identificado por um endereço de rede (</w:t>
      </w:r>
      <w:r w:rsidRPr="00B963F6">
        <w:rPr>
          <w:i/>
          <w:lang w:eastAsia="pt-BR"/>
        </w:rPr>
        <w:t>URL</w:t>
      </w:r>
      <w:r w:rsidRPr="00792F21">
        <w:rPr>
          <w:lang w:eastAsia="pt-BR"/>
        </w:rPr>
        <w:t>), cujas interfaces e as ligações são capazes de ser definidas, descritas e descobertas como artefatos em Linguagem Extensível de Marcação Genérica (</w:t>
      </w:r>
      <w:r w:rsidRPr="00B963F6">
        <w:rPr>
          <w:i/>
          <w:lang w:eastAsia="pt-BR"/>
        </w:rPr>
        <w:t>XML</w:t>
      </w:r>
      <w:r w:rsidRPr="00792F21">
        <w:rPr>
          <w:lang w:eastAsia="pt-BR"/>
        </w:rPr>
        <w:t xml:space="preserve">). Um serviço da </w:t>
      </w:r>
      <w:r w:rsidR="00C55A49">
        <w:rPr>
          <w:i/>
          <w:lang w:eastAsia="pt-BR"/>
        </w:rPr>
        <w:t>w</w:t>
      </w:r>
      <w:r w:rsidRPr="00C235AF">
        <w:rPr>
          <w:i/>
          <w:lang w:eastAsia="pt-BR"/>
        </w:rPr>
        <w:t>eb</w:t>
      </w:r>
      <w:r w:rsidRPr="00792F21">
        <w:rPr>
          <w:lang w:eastAsia="pt-BR"/>
        </w:rPr>
        <w:t xml:space="preserve"> suporta interações diretas com outros agentes de </w:t>
      </w:r>
      <w:r w:rsidRPr="00792F21">
        <w:rPr>
          <w:i/>
          <w:lang w:eastAsia="pt-BR"/>
        </w:rPr>
        <w:t xml:space="preserve">software </w:t>
      </w:r>
      <w:r w:rsidRPr="00792F21">
        <w:rPr>
          <w:lang w:eastAsia="pt-BR"/>
        </w:rPr>
        <w:t xml:space="preserve">usando mensagens baseadas em </w:t>
      </w:r>
      <w:r w:rsidRPr="00B963F6">
        <w:rPr>
          <w:i/>
          <w:lang w:eastAsia="pt-BR"/>
        </w:rPr>
        <w:t>XML</w:t>
      </w:r>
      <w:r w:rsidRPr="00792F21">
        <w:rPr>
          <w:lang w:eastAsia="pt-BR"/>
        </w:rPr>
        <w:t xml:space="preserve"> trocados através de protocolos baseados na </w:t>
      </w:r>
      <w:r w:rsidR="00C55A49">
        <w:rPr>
          <w:i/>
          <w:lang w:eastAsia="pt-BR"/>
        </w:rPr>
        <w:t>i</w:t>
      </w:r>
      <w:r w:rsidRPr="00B963F6">
        <w:rPr>
          <w:i/>
          <w:lang w:eastAsia="pt-BR"/>
        </w:rPr>
        <w:t>nternet</w:t>
      </w:r>
      <w:r w:rsidRPr="00792F21">
        <w:rPr>
          <w:lang w:eastAsia="pt-BR"/>
        </w:rPr>
        <w:t>.</w:t>
      </w:r>
    </w:p>
    <w:p w14:paraId="59EA281F" w14:textId="09988294" w:rsidR="00AB03CF" w:rsidRDefault="00AB03CF" w:rsidP="0091568A">
      <w:pPr>
        <w:pStyle w:val="NormalWeb"/>
        <w:spacing w:before="0" w:beforeAutospacing="0" w:after="0" w:afterAutospacing="0" w:line="360" w:lineRule="auto"/>
        <w:ind w:firstLine="284"/>
        <w:jc w:val="both"/>
        <w:textAlignment w:val="baseline"/>
        <w:rPr>
          <w:rFonts w:ascii="Arial" w:hAnsi="Arial" w:cs="Arial"/>
        </w:rPr>
      </w:pPr>
      <w:r w:rsidRPr="00B67FAB">
        <w:rPr>
          <w:rFonts w:ascii="Arial" w:hAnsi="Arial" w:cs="Arial"/>
        </w:rPr>
        <w:t xml:space="preserve">O que diferencia a </w:t>
      </w:r>
      <w:r w:rsidR="00C55A49">
        <w:rPr>
          <w:rFonts w:ascii="Arial" w:hAnsi="Arial" w:cs="Arial"/>
          <w:i/>
        </w:rPr>
        <w:t>w</w:t>
      </w:r>
      <w:r w:rsidRPr="00B67FAB">
        <w:rPr>
          <w:rFonts w:ascii="Arial" w:hAnsi="Arial" w:cs="Arial"/>
          <w:i/>
        </w:rPr>
        <w:t xml:space="preserve">eb </w:t>
      </w:r>
      <w:r w:rsidR="00C55A49">
        <w:rPr>
          <w:rFonts w:ascii="Arial" w:hAnsi="Arial" w:cs="Arial"/>
          <w:i/>
        </w:rPr>
        <w:t>s</w:t>
      </w:r>
      <w:r w:rsidRPr="00B67FAB">
        <w:rPr>
          <w:rFonts w:ascii="Arial" w:hAnsi="Arial" w:cs="Arial"/>
          <w:i/>
        </w:rPr>
        <w:t>ervices</w:t>
      </w:r>
      <w:r w:rsidRPr="00B67FAB">
        <w:rPr>
          <w:rFonts w:ascii="Arial" w:hAnsi="Arial" w:cs="Arial"/>
        </w:rPr>
        <w:t xml:space="preserve"> das demais arquiteturas são suas características de implementações: os protocolos que compõem a arquitetura consistem em padrões aceitos e adotados pelo mercado. A utilização de </w:t>
      </w:r>
      <w:r w:rsidR="00C55A49">
        <w:rPr>
          <w:rFonts w:ascii="Arial" w:hAnsi="Arial" w:cs="Arial"/>
          <w:i/>
        </w:rPr>
        <w:t>w</w:t>
      </w:r>
      <w:r w:rsidRPr="00B67FAB">
        <w:rPr>
          <w:rFonts w:ascii="Arial" w:hAnsi="Arial" w:cs="Arial"/>
          <w:i/>
        </w:rPr>
        <w:t xml:space="preserve">eb </w:t>
      </w:r>
      <w:r w:rsidR="00C55A49">
        <w:rPr>
          <w:rFonts w:ascii="Arial" w:hAnsi="Arial" w:cs="Arial"/>
          <w:i/>
        </w:rPr>
        <w:t>s</w:t>
      </w:r>
      <w:r w:rsidRPr="00B67FAB">
        <w:rPr>
          <w:rFonts w:ascii="Arial" w:hAnsi="Arial" w:cs="Arial"/>
          <w:i/>
        </w:rPr>
        <w:t>ervices</w:t>
      </w:r>
      <w:r w:rsidRPr="00B67FAB">
        <w:rPr>
          <w:rFonts w:ascii="Arial" w:hAnsi="Arial" w:cs="Arial"/>
        </w:rPr>
        <w:t xml:space="preserve"> traz vários benefícios tanto a nível tecnológico, como a nível do negócio, os mais relevantes é a integração d</w:t>
      </w:r>
      <w:r w:rsidR="00C55A49">
        <w:rPr>
          <w:rFonts w:ascii="Arial" w:hAnsi="Arial" w:cs="Arial"/>
        </w:rPr>
        <w:t>e</w:t>
      </w:r>
      <w:r w:rsidRPr="00B67FAB">
        <w:rPr>
          <w:rFonts w:ascii="Arial" w:hAnsi="Arial" w:cs="Arial"/>
        </w:rPr>
        <w:t xml:space="preserve"> informação e sistemas, uma vez que o funcionamento do </w:t>
      </w:r>
      <w:r w:rsidR="00C55A49" w:rsidRPr="00C55A49">
        <w:rPr>
          <w:rFonts w:ascii="Arial" w:hAnsi="Arial" w:cs="Arial"/>
          <w:i/>
        </w:rPr>
        <w:t>w</w:t>
      </w:r>
      <w:r w:rsidRPr="00B67FAB">
        <w:rPr>
          <w:rFonts w:ascii="Arial" w:hAnsi="Arial" w:cs="Arial"/>
          <w:i/>
        </w:rPr>
        <w:t>eb service</w:t>
      </w:r>
      <w:r w:rsidR="00C55A49">
        <w:rPr>
          <w:rFonts w:ascii="Arial" w:hAnsi="Arial" w:cs="Arial"/>
          <w:i/>
        </w:rPr>
        <w:t>s</w:t>
      </w:r>
      <w:r w:rsidRPr="00B67FAB">
        <w:rPr>
          <w:rFonts w:ascii="Arial" w:hAnsi="Arial" w:cs="Arial"/>
        </w:rPr>
        <w:t xml:space="preserve"> necessita apenas de tecnologia XML/JSON e protocolos HTTP, a comunicação entre sistemas e aplicações é bastante simplificada, é possível trocar informação entre dois sistemas, sem necessidade de recolher informação detalhada sobre o funcionamento de cada sistema. Os </w:t>
      </w:r>
      <w:r w:rsidR="00C55A49">
        <w:rPr>
          <w:rFonts w:ascii="Arial" w:hAnsi="Arial" w:cs="Arial"/>
          <w:i/>
        </w:rPr>
        <w:t>w</w:t>
      </w:r>
      <w:r w:rsidRPr="00B67FAB">
        <w:rPr>
          <w:rFonts w:ascii="Arial" w:hAnsi="Arial" w:cs="Arial"/>
          <w:i/>
        </w:rPr>
        <w:t xml:space="preserve">eb </w:t>
      </w:r>
      <w:r w:rsidR="00C55A49">
        <w:rPr>
          <w:rFonts w:ascii="Arial" w:hAnsi="Arial" w:cs="Arial"/>
          <w:i/>
        </w:rPr>
        <w:t>s</w:t>
      </w:r>
      <w:r w:rsidRPr="00B67FAB">
        <w:rPr>
          <w:rFonts w:ascii="Arial" w:hAnsi="Arial" w:cs="Arial"/>
          <w:i/>
        </w:rPr>
        <w:t>ervices</w:t>
      </w:r>
      <w:r w:rsidRPr="00B67FAB">
        <w:rPr>
          <w:rFonts w:ascii="Arial" w:hAnsi="Arial" w:cs="Arial"/>
        </w:rPr>
        <w:t xml:space="preserve"> permitem ligar qualquer tipo de sistema, independentemente das plataformas (</w:t>
      </w:r>
      <w:r w:rsidRPr="00B67FAB">
        <w:rPr>
          <w:rFonts w:ascii="Arial" w:hAnsi="Arial" w:cs="Arial"/>
          <w:i/>
        </w:rPr>
        <w:t>Windows, Linux</w:t>
      </w:r>
      <w:r w:rsidRPr="00B67FAB">
        <w:rPr>
          <w:rFonts w:ascii="Arial" w:hAnsi="Arial" w:cs="Arial"/>
        </w:rPr>
        <w:t>, entre outras) e linguagens de programação (</w:t>
      </w:r>
      <w:hyperlink r:id="rId20" w:tgtFrame="_blank" w:history="1">
        <w:r w:rsidRPr="00B67FAB">
          <w:rPr>
            <w:rStyle w:val="Hyperlink"/>
            <w:rFonts w:ascii="Arial" w:eastAsiaTheme="majorEastAsia" w:hAnsi="Arial" w:cs="Arial"/>
            <w:i/>
            <w:color w:val="auto"/>
            <w:u w:val="none"/>
            <w:bdr w:val="none" w:sz="0" w:space="0" w:color="auto" w:frame="1"/>
          </w:rPr>
          <w:t>Java</w:t>
        </w:r>
      </w:hyperlink>
      <w:r w:rsidRPr="00B67FAB">
        <w:rPr>
          <w:rFonts w:ascii="Arial" w:hAnsi="Arial" w:cs="Arial"/>
          <w:i/>
        </w:rPr>
        <w:t>, Perl, Python</w:t>
      </w:r>
      <w:r w:rsidRPr="00B67FAB">
        <w:rPr>
          <w:rFonts w:ascii="Arial" w:hAnsi="Arial" w:cs="Arial"/>
        </w:rPr>
        <w:t xml:space="preserve">, etc.) utilizadas. A reutilização do código, por várias plataformas com diferentes objetivos de negócio. O código do </w:t>
      </w:r>
      <w:r w:rsidR="00C55A49">
        <w:rPr>
          <w:rFonts w:ascii="Arial" w:hAnsi="Arial" w:cs="Arial"/>
        </w:rPr>
        <w:t>w</w:t>
      </w:r>
      <w:r w:rsidRPr="00B67FAB">
        <w:rPr>
          <w:rFonts w:ascii="Arial" w:hAnsi="Arial" w:cs="Arial"/>
          <w:i/>
        </w:rPr>
        <w:t xml:space="preserve">eb </w:t>
      </w:r>
      <w:r w:rsidR="00C55A49">
        <w:rPr>
          <w:rFonts w:ascii="Arial" w:hAnsi="Arial" w:cs="Arial"/>
          <w:i/>
        </w:rPr>
        <w:t>s</w:t>
      </w:r>
      <w:r w:rsidRPr="00B67FAB">
        <w:rPr>
          <w:rFonts w:ascii="Arial" w:hAnsi="Arial" w:cs="Arial"/>
          <w:i/>
        </w:rPr>
        <w:t>ervice</w:t>
      </w:r>
      <w:r w:rsidRPr="00B67FAB">
        <w:rPr>
          <w:rFonts w:ascii="Arial" w:hAnsi="Arial" w:cs="Arial"/>
        </w:rPr>
        <w:t xml:space="preserve"> é feito uma vez e pode ser utilizado vezes sem conta por diferentes aplicações. A redução do tempo no desenvolvimento é mais </w:t>
      </w:r>
      <w:r w:rsidR="00843A0C" w:rsidRPr="00B67FAB">
        <w:rPr>
          <w:rFonts w:ascii="Arial" w:hAnsi="Arial" w:cs="Arial"/>
        </w:rPr>
        <w:t>rápida</w:t>
      </w:r>
      <w:r w:rsidRPr="00B67FAB">
        <w:rPr>
          <w:rFonts w:ascii="Arial" w:hAnsi="Arial" w:cs="Arial"/>
        </w:rPr>
        <w:t xml:space="preserve"> desenvolver com </w:t>
      </w:r>
      <w:r w:rsidR="00C55A49">
        <w:rPr>
          <w:rFonts w:ascii="Arial" w:hAnsi="Arial" w:cs="Arial"/>
        </w:rPr>
        <w:t>w</w:t>
      </w:r>
      <w:r w:rsidRPr="00B67FAB">
        <w:rPr>
          <w:rFonts w:ascii="Arial" w:hAnsi="Arial" w:cs="Arial"/>
          <w:i/>
        </w:rPr>
        <w:t xml:space="preserve">eb </w:t>
      </w:r>
      <w:r w:rsidR="00C55A49">
        <w:rPr>
          <w:rFonts w:ascii="Arial" w:hAnsi="Arial" w:cs="Arial"/>
          <w:i/>
        </w:rPr>
        <w:t>s</w:t>
      </w:r>
      <w:r w:rsidRPr="00B67FAB">
        <w:rPr>
          <w:rFonts w:ascii="Arial" w:hAnsi="Arial" w:cs="Arial"/>
          <w:i/>
        </w:rPr>
        <w:t>ervices</w:t>
      </w:r>
      <w:r w:rsidRPr="00B67FAB">
        <w:rPr>
          <w:rFonts w:ascii="Arial" w:hAnsi="Arial" w:cs="Arial"/>
        </w:rPr>
        <w:t xml:space="preserve">, porque os sistemas não são totalmente construídos a partir do zero e facilmente são incluídas novas funcionalidades. O tempo de implementação de </w:t>
      </w:r>
      <w:r w:rsidRPr="00B67FAB">
        <w:rPr>
          <w:rFonts w:ascii="Arial" w:hAnsi="Arial" w:cs="Arial"/>
        </w:rPr>
        <w:lastRenderedPageBreak/>
        <w:t>sistemas com a utilização é mais reduzido, sendo uma boa opção</w:t>
      </w:r>
      <w:r w:rsidR="0091568A">
        <w:rPr>
          <w:rFonts w:ascii="Arial" w:hAnsi="Arial" w:cs="Arial"/>
        </w:rPr>
        <w:t xml:space="preserve"> </w:t>
      </w:r>
      <w:r w:rsidRPr="00B67FAB">
        <w:rPr>
          <w:rFonts w:ascii="Arial" w:hAnsi="Arial" w:cs="Arial"/>
        </w:rPr>
        <w:t>no </w:t>
      </w:r>
      <w:hyperlink r:id="rId21" w:tgtFrame="_blank" w:history="1">
        <w:r w:rsidRPr="00B67FAB">
          <w:rPr>
            <w:rStyle w:val="Hyperlink"/>
            <w:rFonts w:ascii="Arial" w:eastAsiaTheme="majorEastAsia" w:hAnsi="Arial" w:cs="Arial"/>
            <w:color w:val="auto"/>
            <w:u w:val="none"/>
            <w:bdr w:val="none" w:sz="0" w:space="0" w:color="auto" w:frame="1"/>
          </w:rPr>
          <w:t xml:space="preserve">desenvolvimento de </w:t>
        </w:r>
        <w:r w:rsidRPr="00C55A49">
          <w:rPr>
            <w:rStyle w:val="Hyperlink"/>
            <w:rFonts w:ascii="Arial" w:eastAsiaTheme="majorEastAsia" w:hAnsi="Arial" w:cs="Arial"/>
            <w:i/>
            <w:color w:val="auto"/>
            <w:u w:val="none"/>
            <w:bdr w:val="none" w:sz="0" w:space="0" w:color="auto" w:frame="1"/>
          </w:rPr>
          <w:t>software</w:t>
        </w:r>
        <w:r w:rsidRPr="00B67FAB">
          <w:rPr>
            <w:rStyle w:val="Hyperlink"/>
            <w:rFonts w:ascii="Arial" w:eastAsiaTheme="majorEastAsia" w:hAnsi="Arial" w:cs="Arial"/>
            <w:color w:val="auto"/>
            <w:u w:val="none"/>
            <w:bdr w:val="none" w:sz="0" w:space="0" w:color="auto" w:frame="1"/>
          </w:rPr>
          <w:t xml:space="preserve"> à medida</w:t>
        </w:r>
      </w:hyperlink>
      <w:r w:rsidRPr="00B67FAB">
        <w:rPr>
          <w:rFonts w:ascii="Arial" w:hAnsi="Arial" w:cs="Arial"/>
        </w:rPr>
        <w:t xml:space="preserve">. A segurança é maior, pois evita que se comunique diretamente com a base de dados. Assim, a segurança do sistema que fornece os dados está salvaguardada e a redução de custos, com a utilização de </w:t>
      </w:r>
      <w:r w:rsidR="00FD185F" w:rsidRPr="00FD185F">
        <w:rPr>
          <w:rFonts w:ascii="Arial" w:hAnsi="Arial" w:cs="Arial"/>
          <w:i/>
        </w:rPr>
        <w:t>w</w:t>
      </w:r>
      <w:r w:rsidRPr="00B67FAB">
        <w:rPr>
          <w:rFonts w:ascii="Arial" w:hAnsi="Arial" w:cs="Arial"/>
          <w:i/>
        </w:rPr>
        <w:t xml:space="preserve">eb </w:t>
      </w:r>
      <w:r w:rsidR="00FD185F">
        <w:rPr>
          <w:rFonts w:ascii="Arial" w:hAnsi="Arial" w:cs="Arial"/>
          <w:i/>
        </w:rPr>
        <w:t>s</w:t>
      </w:r>
      <w:r w:rsidRPr="00B67FAB">
        <w:rPr>
          <w:rFonts w:ascii="Arial" w:hAnsi="Arial" w:cs="Arial"/>
          <w:i/>
        </w:rPr>
        <w:t>ervices</w:t>
      </w:r>
      <w:r w:rsidRPr="00B67FAB">
        <w:rPr>
          <w:rFonts w:ascii="Arial" w:hAnsi="Arial" w:cs="Arial"/>
        </w:rPr>
        <w:t xml:space="preserve"> não é necessário criar aplicações à medida para a integração de dados, algo que pode ser bastante caro. Os </w:t>
      </w:r>
      <w:r w:rsidRPr="00B67FAB">
        <w:rPr>
          <w:rFonts w:ascii="Arial" w:hAnsi="Arial" w:cs="Arial"/>
          <w:i/>
        </w:rPr>
        <w:t>web services</w:t>
      </w:r>
      <w:r w:rsidRPr="00B67FAB">
        <w:rPr>
          <w:rFonts w:ascii="Arial" w:hAnsi="Arial" w:cs="Arial"/>
        </w:rPr>
        <w:t xml:space="preserve"> tiram partido de protocolos e da infraestrutura </w:t>
      </w:r>
      <w:r w:rsidR="00FD185F" w:rsidRPr="00FD185F">
        <w:rPr>
          <w:rFonts w:ascii="Arial" w:hAnsi="Arial" w:cs="Arial"/>
          <w:i/>
        </w:rPr>
        <w:t>w</w:t>
      </w:r>
      <w:r w:rsidRPr="00B67FAB">
        <w:rPr>
          <w:rFonts w:ascii="Arial" w:hAnsi="Arial" w:cs="Arial"/>
          <w:i/>
        </w:rPr>
        <w:t>eb</w:t>
      </w:r>
      <w:r w:rsidRPr="00B67FAB">
        <w:rPr>
          <w:rFonts w:ascii="Arial" w:hAnsi="Arial" w:cs="Arial"/>
        </w:rPr>
        <w:t xml:space="preserve"> já existente na organização, requere</w:t>
      </w:r>
      <w:r>
        <w:rPr>
          <w:rFonts w:ascii="Arial" w:hAnsi="Arial" w:cs="Arial"/>
        </w:rPr>
        <w:t>ndo por isso pouco investimento.</w:t>
      </w:r>
    </w:p>
    <w:p w14:paraId="1AEAFDB5" w14:textId="223D14FE" w:rsidR="00B6372E" w:rsidRPr="00B6372E" w:rsidRDefault="00B6372E" w:rsidP="0091568A">
      <w:pPr>
        <w:ind w:firstLine="284"/>
        <w:rPr>
          <w:rFonts w:cs="Arial"/>
          <w:szCs w:val="24"/>
        </w:rPr>
      </w:pPr>
      <w:r>
        <w:rPr>
          <w:rFonts w:cs="Arial"/>
          <w:szCs w:val="24"/>
        </w:rPr>
        <w:t>Por meio de uma interface especificada em WSDL (</w:t>
      </w:r>
      <w:r>
        <w:rPr>
          <w:rFonts w:cs="Arial"/>
          <w:i/>
          <w:szCs w:val="24"/>
        </w:rPr>
        <w:t>Web Service Description Language</w:t>
      </w:r>
      <w:r>
        <w:rPr>
          <w:rFonts w:cs="Arial"/>
          <w:szCs w:val="24"/>
        </w:rPr>
        <w:t xml:space="preserve">) que descreve o serviço web em XML, a comunicação entre </w:t>
      </w:r>
      <w:r>
        <w:rPr>
          <w:rFonts w:cs="Arial"/>
          <w:i/>
          <w:szCs w:val="24"/>
        </w:rPr>
        <w:t>web</w:t>
      </w:r>
      <w:r>
        <w:rPr>
          <w:rFonts w:cs="Arial"/>
          <w:szCs w:val="24"/>
        </w:rPr>
        <w:t xml:space="preserve"> </w:t>
      </w:r>
      <w:r>
        <w:rPr>
          <w:rFonts w:cs="Arial"/>
          <w:i/>
          <w:szCs w:val="24"/>
        </w:rPr>
        <w:t>services</w:t>
      </w:r>
      <w:r>
        <w:rPr>
          <w:rFonts w:cs="Arial"/>
          <w:szCs w:val="24"/>
        </w:rPr>
        <w:t xml:space="preserve"> pode ser realizada. A WSDL é apenas um dos padrões da W3C que instanciado permite um avanço na comunicação entre aplicações distribuídas. Porém, como </w:t>
      </w:r>
      <w:r>
        <w:rPr>
          <w:rFonts w:cs="Arial"/>
          <w:i/>
          <w:szCs w:val="24"/>
        </w:rPr>
        <w:t>softwares</w:t>
      </w:r>
      <w:r>
        <w:rPr>
          <w:rFonts w:cs="Arial"/>
          <w:szCs w:val="24"/>
        </w:rPr>
        <w:t xml:space="preserve"> que são, os </w:t>
      </w:r>
      <w:r>
        <w:rPr>
          <w:rFonts w:cs="Arial"/>
          <w:i/>
          <w:szCs w:val="24"/>
        </w:rPr>
        <w:t>web services</w:t>
      </w:r>
      <w:r>
        <w:rPr>
          <w:rFonts w:cs="Arial"/>
          <w:szCs w:val="24"/>
        </w:rPr>
        <w:t xml:space="preserve"> são inerentemente vulneráveis e sujeitos a constantes mudanças, oferecendo um novo desafio para Engenharia de </w:t>
      </w:r>
      <w:r w:rsidRPr="00B6372E">
        <w:rPr>
          <w:rFonts w:cs="Arial"/>
          <w:i/>
          <w:szCs w:val="24"/>
        </w:rPr>
        <w:t>Software</w:t>
      </w:r>
      <w:r>
        <w:rPr>
          <w:rFonts w:cs="Arial"/>
          <w:szCs w:val="24"/>
        </w:rPr>
        <w:t xml:space="preserve">. A partir da perspectiva de evolução e manutenção, há muitas questões que devem ser examinadas, incluindo critérios de evolução e manutenção de processos, produtos e funções envolvidas nos processos, e as mudanças organizacionais necessárias para a adoção </w:t>
      </w:r>
      <w:r>
        <w:rPr>
          <w:rFonts w:cs="Arial"/>
          <w:i/>
          <w:szCs w:val="24"/>
        </w:rPr>
        <w:t>de web services</w:t>
      </w:r>
      <w:r>
        <w:rPr>
          <w:rFonts w:cs="Arial"/>
          <w:szCs w:val="24"/>
        </w:rPr>
        <w:t xml:space="preserve"> (Kajko-Mattsson, 2004).</w:t>
      </w:r>
    </w:p>
    <w:p w14:paraId="07121A49" w14:textId="77777777" w:rsidR="00AB03CF" w:rsidRDefault="00AB03CF" w:rsidP="00AB03CF">
      <w:pPr>
        <w:pStyle w:val="NormalWeb"/>
        <w:spacing w:before="0" w:beforeAutospacing="0" w:after="0" w:afterAutospacing="0" w:line="360" w:lineRule="auto"/>
        <w:jc w:val="both"/>
        <w:rPr>
          <w:rFonts w:ascii="Arial" w:hAnsi="Arial" w:cs="Arial"/>
        </w:rPr>
      </w:pPr>
      <w:r w:rsidRPr="00A8095E">
        <w:rPr>
          <w:rFonts w:ascii="Arial" w:hAnsi="Arial" w:cs="Arial"/>
        </w:rPr>
        <w:tab/>
      </w:r>
      <w:r w:rsidRPr="00A8095E">
        <w:rPr>
          <w:rFonts w:ascii="Arial" w:hAnsi="Arial" w:cs="Arial"/>
          <w:shd w:val="clear" w:color="auto" w:fill="FFFFFF"/>
        </w:rPr>
        <w:t xml:space="preserve">Ultimamente, muito tem se falado sobre </w:t>
      </w:r>
      <w:r w:rsidRPr="00A8095E">
        <w:rPr>
          <w:rFonts w:ascii="Arial" w:hAnsi="Arial" w:cs="Arial"/>
          <w:i/>
          <w:shd w:val="clear" w:color="auto" w:fill="FFFFFF"/>
        </w:rPr>
        <w:t>microservices</w:t>
      </w:r>
      <w:r w:rsidRPr="00A8095E">
        <w:rPr>
          <w:rFonts w:ascii="Arial" w:hAnsi="Arial" w:cs="Arial"/>
          <w:shd w:val="clear" w:color="auto" w:fill="FFFFFF"/>
        </w:rPr>
        <w:t xml:space="preserve">: um padrão de arquitetura de </w:t>
      </w:r>
      <w:r w:rsidRPr="00A8095E">
        <w:rPr>
          <w:rFonts w:ascii="Arial" w:hAnsi="Arial" w:cs="Arial"/>
          <w:i/>
          <w:shd w:val="clear" w:color="auto" w:fill="FFFFFF"/>
        </w:rPr>
        <w:t>software</w:t>
      </w:r>
      <w:r w:rsidRPr="00A8095E">
        <w:rPr>
          <w:rFonts w:ascii="Arial" w:hAnsi="Arial" w:cs="Arial"/>
          <w:shd w:val="clear" w:color="auto" w:fill="FFFFFF"/>
        </w:rPr>
        <w:t xml:space="preserve"> que se propõe a dividir suas aplicações em um conjunto de serviços independentes. Tem se apostado muito na criação de </w:t>
      </w:r>
      <w:r w:rsidRPr="00A8095E">
        <w:rPr>
          <w:rFonts w:ascii="Arial" w:hAnsi="Arial" w:cs="Arial"/>
          <w:i/>
          <w:shd w:val="clear" w:color="auto" w:fill="FFFFFF"/>
        </w:rPr>
        <w:t xml:space="preserve">microservice, </w:t>
      </w:r>
      <w:r w:rsidRPr="00A8095E">
        <w:rPr>
          <w:rFonts w:ascii="Arial" w:hAnsi="Arial" w:cs="Arial"/>
          <w:shd w:val="clear" w:color="auto" w:fill="FFFFFF"/>
        </w:rPr>
        <w:t xml:space="preserve">para amenizar os problemas na hora de desenvolver um </w:t>
      </w:r>
      <w:r w:rsidRPr="00A8095E">
        <w:rPr>
          <w:rFonts w:ascii="Arial" w:hAnsi="Arial" w:cs="Arial"/>
          <w:i/>
          <w:shd w:val="clear" w:color="auto" w:fill="FFFFFF"/>
        </w:rPr>
        <w:t>software</w:t>
      </w:r>
      <w:r w:rsidRPr="00A8095E">
        <w:rPr>
          <w:rFonts w:ascii="Arial" w:hAnsi="Arial" w:cs="Arial"/>
          <w:shd w:val="clear" w:color="auto" w:fill="FFFFFF"/>
        </w:rPr>
        <w:t xml:space="preserve">, quando pode causar frustrações, os testes passam a levar horas e os </w:t>
      </w:r>
      <w:r w:rsidRPr="00A8095E">
        <w:rPr>
          <w:rFonts w:ascii="Arial" w:hAnsi="Arial" w:cs="Arial"/>
          <w:i/>
          <w:shd w:val="clear" w:color="auto" w:fill="FFFFFF"/>
        </w:rPr>
        <w:t>deploys</w:t>
      </w:r>
      <w:r w:rsidRPr="00A8095E">
        <w:rPr>
          <w:rFonts w:ascii="Arial" w:hAnsi="Arial" w:cs="Arial"/>
          <w:shd w:val="clear" w:color="auto" w:fill="FFFFFF"/>
        </w:rPr>
        <w:t xml:space="preserve"> são postergados o máximo possível. A ideia aqui é dividirmos nossos sistemas em diversos microserviços, cada um com uma pequena responsabilidade. Os </w:t>
      </w:r>
      <w:r w:rsidRPr="00A8095E">
        <w:rPr>
          <w:rFonts w:ascii="Arial" w:hAnsi="Arial" w:cs="Arial"/>
          <w:i/>
          <w:shd w:val="clear" w:color="auto" w:fill="FFFFFF"/>
        </w:rPr>
        <w:t>microservices</w:t>
      </w:r>
      <w:r w:rsidRPr="00A8095E">
        <w:rPr>
          <w:rFonts w:ascii="Arial" w:hAnsi="Arial" w:cs="Arial"/>
          <w:shd w:val="clear" w:color="auto" w:fill="FFFFFF"/>
        </w:rPr>
        <w:t xml:space="preserve"> devem ser criados de acordo com funcionalidades do negócio que possam ser independentes, possuindo um </w:t>
      </w:r>
      <w:r w:rsidRPr="00A8095E">
        <w:rPr>
          <w:rFonts w:ascii="Arial" w:hAnsi="Arial" w:cs="Arial"/>
          <w:i/>
          <w:shd w:val="clear" w:color="auto" w:fill="FFFFFF"/>
        </w:rPr>
        <w:t>deploy</w:t>
      </w:r>
      <w:r w:rsidRPr="00A8095E">
        <w:rPr>
          <w:rFonts w:ascii="Arial" w:hAnsi="Arial" w:cs="Arial"/>
          <w:shd w:val="clear" w:color="auto" w:fill="FFFFFF"/>
        </w:rPr>
        <w:t xml:space="preserve"> próprio, a granularidade vai de acordo com a necessidade. Tente notar partes do sistema que ficariam mais performáticas com uma linguagem ou um banco de dados diferente do utilizado atualmente. Para um</w:t>
      </w:r>
      <w:r w:rsidRPr="00A8095E">
        <w:rPr>
          <w:rFonts w:ascii="Arial" w:hAnsi="Arial" w:cs="Arial"/>
          <w:i/>
          <w:shd w:val="clear" w:color="auto" w:fill="FFFFFF"/>
        </w:rPr>
        <w:t xml:space="preserve"> microservice</w:t>
      </w:r>
      <w:r w:rsidRPr="00A8095E">
        <w:rPr>
          <w:rFonts w:ascii="Arial" w:hAnsi="Arial" w:cs="Arial"/>
          <w:shd w:val="clear" w:color="auto" w:fill="FFFFFF"/>
        </w:rPr>
        <w:t xml:space="preserve"> g</w:t>
      </w:r>
      <w:r w:rsidRPr="00A8095E">
        <w:rPr>
          <w:rFonts w:ascii="Arial" w:hAnsi="Arial" w:cs="Arial"/>
        </w:rPr>
        <w:t xml:space="preserve">arantir seu sucesso, deve obter serviços pequenos, que realizam uma única função; serviços que possam ser facilmente substituídos por outros com as mesmas funcionalidades; serviços que possam ser implementados usando diferentes linguagens de programação e banco de dados, independente dos demais serviços, podendo utilizar a tecnologia que mais se adequar; serviços fáceis de manter e modificar, aplicando as práticas de </w:t>
      </w:r>
      <w:r w:rsidRPr="00A8095E">
        <w:rPr>
          <w:rFonts w:ascii="Arial" w:hAnsi="Arial" w:cs="Arial"/>
        </w:rPr>
        <w:lastRenderedPageBreak/>
        <w:t xml:space="preserve">integração contínua, e com possibilidade de rodar múltiplas instâncias simultaneamente. </w:t>
      </w:r>
    </w:p>
    <w:p w14:paraId="5C872102" w14:textId="7A59792D" w:rsidR="00AB03CF" w:rsidRDefault="00AB03CF" w:rsidP="00AB03CF">
      <w:pPr>
        <w:pStyle w:val="NormalWeb"/>
        <w:spacing w:before="0" w:beforeAutospacing="0" w:after="0" w:afterAutospacing="0" w:line="360" w:lineRule="auto"/>
        <w:ind w:firstLine="284"/>
        <w:jc w:val="both"/>
        <w:rPr>
          <w:rFonts w:ascii="Arial" w:hAnsi="Arial" w:cs="Arial"/>
        </w:rPr>
      </w:pPr>
      <w:r>
        <w:rPr>
          <w:rFonts w:ascii="Arial" w:hAnsi="Arial" w:cs="Arial"/>
        </w:rPr>
        <w:t>É</w:t>
      </w:r>
      <w:r w:rsidRPr="00A8095E">
        <w:rPr>
          <w:rFonts w:ascii="Arial" w:hAnsi="Arial" w:cs="Arial"/>
        </w:rPr>
        <w:t xml:space="preserve"> importante verificar a real necessidade da escolha, pois, ainda que existam diversos benefícios, vale lembrar que você terá mais projetos para gerenciar.</w:t>
      </w:r>
      <w:r>
        <w:rPr>
          <w:rFonts w:ascii="Arial" w:hAnsi="Arial" w:cs="Arial"/>
        </w:rPr>
        <w:t xml:space="preserve"> </w:t>
      </w:r>
      <w:r w:rsidRPr="00A8095E">
        <w:rPr>
          <w:rFonts w:ascii="Arial" w:hAnsi="Arial" w:cs="Arial"/>
        </w:rPr>
        <w:t xml:space="preserve">Será mais projetos </w:t>
      </w:r>
      <w:r w:rsidRPr="0023701A">
        <w:rPr>
          <w:rFonts w:ascii="Arial" w:hAnsi="Arial" w:cs="Arial"/>
        </w:rPr>
        <w:t xml:space="preserve">para realizar </w:t>
      </w:r>
      <w:r w:rsidRPr="0023701A">
        <w:rPr>
          <w:rFonts w:ascii="Arial" w:hAnsi="Arial" w:cs="Arial"/>
          <w:i/>
        </w:rPr>
        <w:t>deploy</w:t>
      </w:r>
      <w:r w:rsidRPr="0023701A">
        <w:rPr>
          <w:rFonts w:ascii="Arial" w:hAnsi="Arial" w:cs="Arial"/>
        </w:rPr>
        <w:t>, o que pode acarretar em informações duplicadas entre os serviços. Até mesmo lógicas de negócios podem precisar de duplicação e em diferentes tecnologias</w:t>
      </w:r>
      <w:r>
        <w:rPr>
          <w:rFonts w:ascii="Arial" w:hAnsi="Arial" w:cs="Arial"/>
        </w:rPr>
        <w:t>.</w:t>
      </w:r>
    </w:p>
    <w:p w14:paraId="558A9AAC" w14:textId="77777777" w:rsidR="00086C5B" w:rsidRPr="00A8095E" w:rsidRDefault="00086C5B" w:rsidP="00AB03CF">
      <w:pPr>
        <w:pStyle w:val="NormalWeb"/>
        <w:spacing w:before="0" w:beforeAutospacing="0" w:after="0" w:afterAutospacing="0" w:line="360" w:lineRule="auto"/>
        <w:ind w:firstLine="284"/>
        <w:jc w:val="both"/>
        <w:rPr>
          <w:rFonts w:ascii="Arial" w:hAnsi="Arial" w:cs="Arial"/>
        </w:rPr>
      </w:pPr>
    </w:p>
    <w:p w14:paraId="6A19E3AB" w14:textId="415CA4E8" w:rsidR="00086C5B" w:rsidRDefault="00086C5B" w:rsidP="00086C5B">
      <w:pPr>
        <w:pStyle w:val="Ttulo3"/>
      </w:pPr>
      <w:bookmarkStart w:id="92" w:name="_Toc528790968"/>
      <w:r w:rsidRPr="00691D38">
        <w:t>Google Maps API</w:t>
      </w:r>
      <w:bookmarkEnd w:id="92"/>
    </w:p>
    <w:p w14:paraId="1A2F2BC1" w14:textId="77777777" w:rsidR="00086C5B" w:rsidRPr="00086C5B" w:rsidRDefault="00086C5B" w:rsidP="00086C5B"/>
    <w:p w14:paraId="7E401479" w14:textId="22726F36" w:rsidR="00086C5B" w:rsidRPr="00691D38" w:rsidRDefault="009267E5" w:rsidP="00086C5B">
      <w:pPr>
        <w:ind w:firstLine="708"/>
        <w:rPr>
          <w:rFonts w:cs="Arial"/>
          <w:szCs w:val="24"/>
        </w:rPr>
      </w:pPr>
      <w:r>
        <w:rPr>
          <w:rFonts w:cs="Arial"/>
          <w:szCs w:val="24"/>
        </w:rPr>
        <w:t xml:space="preserve">Segundo Brito (2016), </w:t>
      </w:r>
      <w:r>
        <w:rPr>
          <w:rFonts w:cs="Arial"/>
          <w:color w:val="000000"/>
          <w:szCs w:val="24"/>
          <w:shd w:val="clear" w:color="auto" w:fill="FFFFFF"/>
        </w:rPr>
        <w:t>m</w:t>
      </w:r>
      <w:r w:rsidRPr="009267E5">
        <w:rPr>
          <w:rFonts w:cs="Arial"/>
          <w:color w:val="000000"/>
          <w:szCs w:val="24"/>
          <w:shd w:val="clear" w:color="auto" w:fill="FFFFFF"/>
        </w:rPr>
        <w:t xml:space="preserve">estre em Engenharia Elétrica e Informática Industrial pela Universidade Tecnológica Federal do Paraná, </w:t>
      </w:r>
      <w:r>
        <w:rPr>
          <w:rFonts w:cs="Arial"/>
          <w:color w:val="000000"/>
          <w:szCs w:val="24"/>
          <w:shd w:val="clear" w:color="auto" w:fill="FFFFFF"/>
        </w:rPr>
        <w:t xml:space="preserve">o </w:t>
      </w:r>
      <w:r w:rsidR="00086C5B" w:rsidRPr="00691D38">
        <w:rPr>
          <w:rFonts w:cs="Arial"/>
          <w:szCs w:val="24"/>
        </w:rPr>
        <w:t>conceito se dá a um serviço público e gratuito, fazendo com que qualquer pessoa possa utilizar em seus sites e aplicações. O API pega uma informação e realiza uma conversão para um determinado ponto do mapa.</w:t>
      </w:r>
    </w:p>
    <w:p w14:paraId="7B5E61BC" w14:textId="77777777" w:rsidR="00086C5B" w:rsidRPr="00691D38" w:rsidRDefault="00086C5B" w:rsidP="00086C5B">
      <w:pPr>
        <w:ind w:firstLine="360"/>
        <w:rPr>
          <w:rFonts w:cs="Arial"/>
          <w:szCs w:val="24"/>
        </w:rPr>
      </w:pPr>
      <w:r w:rsidRPr="00691D38">
        <w:rPr>
          <w:rFonts w:cs="Arial"/>
          <w:szCs w:val="24"/>
        </w:rPr>
        <w:t xml:space="preserve">A </w:t>
      </w:r>
      <w:r w:rsidRPr="00FD185F">
        <w:rPr>
          <w:rFonts w:cs="Arial"/>
          <w:i/>
          <w:szCs w:val="24"/>
        </w:rPr>
        <w:t>Google Maps</w:t>
      </w:r>
      <w:r w:rsidRPr="00691D38">
        <w:rPr>
          <w:rFonts w:cs="Arial"/>
          <w:szCs w:val="24"/>
        </w:rPr>
        <w:t xml:space="preserve"> possui várias API’s que podem ser incorporadas ao site/aplicação dependendo de cada caso. </w:t>
      </w:r>
    </w:p>
    <w:p w14:paraId="6ED86C32" w14:textId="77777777" w:rsidR="00086C5B" w:rsidRPr="00691D38" w:rsidRDefault="00086C5B" w:rsidP="00086C5B">
      <w:pPr>
        <w:rPr>
          <w:rFonts w:cs="Arial"/>
          <w:szCs w:val="24"/>
        </w:rPr>
      </w:pPr>
    </w:p>
    <w:p w14:paraId="7FBBA096" w14:textId="77777777" w:rsidR="00086C5B" w:rsidRPr="00691D38" w:rsidRDefault="00086C5B" w:rsidP="00086C5B">
      <w:pPr>
        <w:pStyle w:val="PargrafodaLista"/>
        <w:numPr>
          <w:ilvl w:val="0"/>
          <w:numId w:val="23"/>
        </w:numPr>
        <w:spacing w:after="160" w:line="259" w:lineRule="auto"/>
        <w:jc w:val="left"/>
        <w:rPr>
          <w:b/>
          <w:szCs w:val="24"/>
        </w:rPr>
      </w:pPr>
      <w:r w:rsidRPr="00691D38">
        <w:rPr>
          <w:b/>
          <w:szCs w:val="24"/>
        </w:rPr>
        <w:t>Google Maps JavaScript API</w:t>
      </w:r>
    </w:p>
    <w:p w14:paraId="5C0CA662" w14:textId="77777777" w:rsidR="00086C5B" w:rsidRPr="00691D38" w:rsidRDefault="00086C5B" w:rsidP="00086C5B">
      <w:pPr>
        <w:pStyle w:val="PargrafodaLista"/>
        <w:rPr>
          <w:szCs w:val="24"/>
        </w:rPr>
      </w:pPr>
      <w:r w:rsidRPr="00691D38">
        <w:rPr>
          <w:szCs w:val="24"/>
        </w:rPr>
        <w:t xml:space="preserve">Incorpora um mapa do </w:t>
      </w:r>
      <w:r w:rsidRPr="00FD185F">
        <w:rPr>
          <w:i/>
          <w:szCs w:val="24"/>
        </w:rPr>
        <w:t>Google</w:t>
      </w:r>
      <w:r w:rsidRPr="00691D38">
        <w:rPr>
          <w:szCs w:val="24"/>
        </w:rPr>
        <w:t xml:space="preserve"> na página da </w:t>
      </w:r>
      <w:r w:rsidRPr="00FD185F">
        <w:rPr>
          <w:i/>
          <w:szCs w:val="24"/>
        </w:rPr>
        <w:t>web</w:t>
      </w:r>
      <w:r w:rsidRPr="00691D38">
        <w:rPr>
          <w:szCs w:val="24"/>
        </w:rPr>
        <w:t xml:space="preserve">, usando </w:t>
      </w:r>
      <w:r w:rsidRPr="00FD185F">
        <w:rPr>
          <w:i/>
          <w:szCs w:val="24"/>
        </w:rPr>
        <w:t>JavaScript</w:t>
      </w:r>
      <w:r w:rsidRPr="00691D38">
        <w:rPr>
          <w:szCs w:val="24"/>
        </w:rPr>
        <w:t>, manipula o mapa e adiciona conteúdo com a ajuda de vários serviços.</w:t>
      </w:r>
    </w:p>
    <w:p w14:paraId="6C57DC3C" w14:textId="77777777" w:rsidR="00086C5B" w:rsidRPr="00691D38" w:rsidRDefault="00086C5B" w:rsidP="00086C5B">
      <w:pPr>
        <w:pStyle w:val="PargrafodaLista"/>
        <w:rPr>
          <w:szCs w:val="24"/>
        </w:rPr>
      </w:pPr>
    </w:p>
    <w:p w14:paraId="01A8D373" w14:textId="77777777" w:rsidR="00086C5B" w:rsidRPr="00691D38" w:rsidRDefault="00086C5B" w:rsidP="00086C5B">
      <w:pPr>
        <w:pStyle w:val="PargrafodaLista"/>
        <w:numPr>
          <w:ilvl w:val="0"/>
          <w:numId w:val="23"/>
        </w:numPr>
        <w:spacing w:after="160" w:line="259" w:lineRule="auto"/>
        <w:jc w:val="left"/>
        <w:rPr>
          <w:b/>
          <w:szCs w:val="24"/>
        </w:rPr>
      </w:pPr>
      <w:r w:rsidRPr="00691D38">
        <w:rPr>
          <w:b/>
          <w:szCs w:val="24"/>
        </w:rPr>
        <w:t>Google Maps API for Flash</w:t>
      </w:r>
    </w:p>
    <w:p w14:paraId="45718587" w14:textId="157B48CA" w:rsidR="00086C5B" w:rsidRPr="00AE17F3" w:rsidRDefault="00086C5B" w:rsidP="00AE17F3">
      <w:pPr>
        <w:pStyle w:val="PargrafodaLista"/>
        <w:rPr>
          <w:szCs w:val="24"/>
        </w:rPr>
      </w:pPr>
      <w:r w:rsidRPr="00691D38">
        <w:rPr>
          <w:szCs w:val="24"/>
        </w:rPr>
        <w:t xml:space="preserve">API </w:t>
      </w:r>
      <w:r w:rsidRPr="00FD185F">
        <w:rPr>
          <w:i/>
          <w:szCs w:val="24"/>
        </w:rPr>
        <w:t>ActionScript</w:t>
      </w:r>
      <w:r w:rsidRPr="00691D38">
        <w:rPr>
          <w:szCs w:val="24"/>
        </w:rPr>
        <w:t xml:space="preserve"> usada para incorporar um mapa do </w:t>
      </w:r>
      <w:r w:rsidRPr="00FD185F">
        <w:rPr>
          <w:i/>
          <w:szCs w:val="24"/>
        </w:rPr>
        <w:t>Google</w:t>
      </w:r>
      <w:r w:rsidRPr="00691D38">
        <w:rPr>
          <w:szCs w:val="24"/>
        </w:rPr>
        <w:t xml:space="preserve"> na página da </w:t>
      </w:r>
      <w:r w:rsidRPr="00FD185F">
        <w:rPr>
          <w:i/>
          <w:szCs w:val="24"/>
        </w:rPr>
        <w:t xml:space="preserve">web </w:t>
      </w:r>
      <w:r w:rsidRPr="00691D38">
        <w:rPr>
          <w:szCs w:val="24"/>
        </w:rPr>
        <w:t xml:space="preserve">ou aplicativo baseado em </w:t>
      </w:r>
      <w:r w:rsidR="00FD185F" w:rsidRPr="00FD185F">
        <w:rPr>
          <w:i/>
          <w:szCs w:val="24"/>
        </w:rPr>
        <w:t>f</w:t>
      </w:r>
      <w:r w:rsidRPr="00FD185F">
        <w:rPr>
          <w:i/>
          <w:szCs w:val="24"/>
        </w:rPr>
        <w:t>lash</w:t>
      </w:r>
      <w:r w:rsidRPr="00691D38">
        <w:rPr>
          <w:szCs w:val="24"/>
        </w:rPr>
        <w:t>. Manipula o mapa em três dimensões e adiciona o conteúdo com a ajuda de vários serviços.</w:t>
      </w:r>
    </w:p>
    <w:p w14:paraId="1FA3A182" w14:textId="77777777" w:rsidR="00086C5B" w:rsidRPr="00691D38" w:rsidRDefault="00086C5B" w:rsidP="00086C5B">
      <w:pPr>
        <w:pStyle w:val="PargrafodaLista"/>
        <w:rPr>
          <w:szCs w:val="24"/>
        </w:rPr>
      </w:pPr>
    </w:p>
    <w:p w14:paraId="2F1C5FD0" w14:textId="77777777" w:rsidR="00086C5B" w:rsidRPr="00691D38" w:rsidRDefault="00086C5B" w:rsidP="00086C5B">
      <w:pPr>
        <w:pStyle w:val="PargrafodaLista"/>
        <w:numPr>
          <w:ilvl w:val="0"/>
          <w:numId w:val="23"/>
        </w:numPr>
        <w:spacing w:after="160" w:line="259" w:lineRule="auto"/>
        <w:jc w:val="left"/>
        <w:rPr>
          <w:szCs w:val="24"/>
        </w:rPr>
      </w:pPr>
      <w:r w:rsidRPr="00691D38">
        <w:rPr>
          <w:b/>
          <w:bCs/>
          <w:szCs w:val="24"/>
        </w:rPr>
        <w:t>Google Earth API</w:t>
      </w:r>
    </w:p>
    <w:p w14:paraId="767EB338" w14:textId="7FA0915D" w:rsidR="00AE17F3" w:rsidRDefault="00086C5B" w:rsidP="00086C5B">
      <w:pPr>
        <w:pStyle w:val="PargrafodaLista"/>
        <w:rPr>
          <w:szCs w:val="24"/>
        </w:rPr>
      </w:pPr>
      <w:r w:rsidRPr="00691D38">
        <w:rPr>
          <w:szCs w:val="24"/>
        </w:rPr>
        <w:t xml:space="preserve">Para incorporar o globo digital em 3D na página da </w:t>
      </w:r>
      <w:r w:rsidRPr="00FD185F">
        <w:rPr>
          <w:i/>
          <w:szCs w:val="24"/>
        </w:rPr>
        <w:t>web</w:t>
      </w:r>
      <w:r w:rsidRPr="00691D38">
        <w:rPr>
          <w:szCs w:val="24"/>
        </w:rPr>
        <w:t xml:space="preserve">, os visitantes podem visitar a qualquer lugar da Terra (até mesmo nas profundezas dos oceanos) sem tirá-los da página da </w:t>
      </w:r>
      <w:r w:rsidRPr="00FD185F">
        <w:rPr>
          <w:i/>
          <w:szCs w:val="24"/>
        </w:rPr>
        <w:t>web</w:t>
      </w:r>
      <w:r w:rsidRPr="00691D38">
        <w:rPr>
          <w:szCs w:val="24"/>
        </w:rPr>
        <w:t>.</w:t>
      </w:r>
    </w:p>
    <w:p w14:paraId="4DF5A754" w14:textId="790E285A" w:rsidR="00C32064" w:rsidRDefault="00C32064" w:rsidP="00086C5B">
      <w:pPr>
        <w:pStyle w:val="PargrafodaLista"/>
        <w:rPr>
          <w:szCs w:val="24"/>
        </w:rPr>
      </w:pPr>
    </w:p>
    <w:p w14:paraId="2F2F0B91" w14:textId="77777777" w:rsidR="0049613B" w:rsidRDefault="0049613B" w:rsidP="00086C5B">
      <w:pPr>
        <w:pStyle w:val="PargrafodaLista"/>
        <w:rPr>
          <w:szCs w:val="24"/>
        </w:rPr>
      </w:pPr>
    </w:p>
    <w:p w14:paraId="644E8D4C" w14:textId="77777777" w:rsidR="00C32064" w:rsidRDefault="00C32064" w:rsidP="00086C5B">
      <w:pPr>
        <w:pStyle w:val="PargrafodaLista"/>
        <w:rPr>
          <w:szCs w:val="24"/>
        </w:rPr>
      </w:pPr>
    </w:p>
    <w:p w14:paraId="3BF3F320" w14:textId="77777777" w:rsidR="00AE17F3" w:rsidRPr="00691D38" w:rsidRDefault="00AE17F3" w:rsidP="00086C5B">
      <w:pPr>
        <w:pStyle w:val="PargrafodaLista"/>
        <w:rPr>
          <w:szCs w:val="24"/>
        </w:rPr>
      </w:pPr>
    </w:p>
    <w:p w14:paraId="53AEE42D" w14:textId="77777777" w:rsidR="00086C5B" w:rsidRPr="00275301" w:rsidRDefault="00086C5B" w:rsidP="00275301">
      <w:pPr>
        <w:pStyle w:val="PargrafodaLista"/>
        <w:numPr>
          <w:ilvl w:val="0"/>
          <w:numId w:val="23"/>
        </w:numPr>
        <w:rPr>
          <w:b/>
          <w:lang w:val="en-US" w:eastAsia="pt-BR"/>
        </w:rPr>
      </w:pPr>
      <w:r w:rsidRPr="00275301">
        <w:rPr>
          <w:b/>
          <w:lang w:val="en-US" w:eastAsia="pt-BR"/>
        </w:rPr>
        <w:lastRenderedPageBreak/>
        <w:t>Google Geocoding API</w:t>
      </w:r>
    </w:p>
    <w:p w14:paraId="77746896" w14:textId="77777777" w:rsidR="00086C5B" w:rsidRPr="00691D38" w:rsidRDefault="00086C5B" w:rsidP="00086C5B">
      <w:pPr>
        <w:pStyle w:val="PargrafodaLista"/>
        <w:rPr>
          <w:szCs w:val="24"/>
        </w:rPr>
      </w:pPr>
      <w:r w:rsidRPr="00691D38">
        <w:rPr>
          <w:szCs w:val="24"/>
        </w:rPr>
        <w:t> </w:t>
      </w:r>
      <w:r w:rsidRPr="00FD185F">
        <w:rPr>
          <w:szCs w:val="24"/>
        </w:rPr>
        <w:t>A </w:t>
      </w:r>
      <w:hyperlink r:id="rId22" w:tgtFrame="_blank" w:tooltip="API Google Geocodig" w:history="1">
        <w:r w:rsidRPr="00FD185F">
          <w:rPr>
            <w:rStyle w:val="Hyperlink"/>
            <w:bCs/>
            <w:i/>
            <w:color w:val="auto"/>
            <w:szCs w:val="24"/>
            <w:u w:val="none"/>
          </w:rPr>
          <w:t>API Google Geocodig</w:t>
        </w:r>
      </w:hyperlink>
      <w:r w:rsidRPr="00691D38">
        <w:rPr>
          <w:szCs w:val="24"/>
        </w:rPr>
        <w:t> é uma forma de utilizar um geocodificador através de um serviço HTTP. A geocodificação consiste em transformar endereços em coordenadas. Também é possível realizar a operação inversa, transformando coordenadas em endereços.</w:t>
      </w:r>
    </w:p>
    <w:p w14:paraId="47DD4551" w14:textId="77777777" w:rsidR="00086C5B" w:rsidRPr="00691D38" w:rsidRDefault="00086C5B" w:rsidP="00086C5B">
      <w:pPr>
        <w:pStyle w:val="PargrafodaLista"/>
        <w:rPr>
          <w:szCs w:val="24"/>
        </w:rPr>
      </w:pPr>
    </w:p>
    <w:p w14:paraId="0EB913F6" w14:textId="77777777" w:rsidR="00086C5B" w:rsidRPr="00691D38" w:rsidRDefault="00086C5B" w:rsidP="00086C5B">
      <w:pPr>
        <w:pStyle w:val="PargrafodaLista"/>
        <w:numPr>
          <w:ilvl w:val="0"/>
          <w:numId w:val="23"/>
        </w:numPr>
        <w:spacing w:after="160" w:line="259" w:lineRule="auto"/>
        <w:jc w:val="left"/>
        <w:rPr>
          <w:b/>
          <w:szCs w:val="24"/>
        </w:rPr>
      </w:pPr>
      <w:r w:rsidRPr="00691D38">
        <w:rPr>
          <w:b/>
          <w:szCs w:val="24"/>
        </w:rPr>
        <w:t>Google Distance Matrix API</w:t>
      </w:r>
    </w:p>
    <w:p w14:paraId="480260BD" w14:textId="55B2DFF6" w:rsidR="00086C5B" w:rsidRPr="005F2B3E" w:rsidRDefault="00086C5B" w:rsidP="005F2B3E">
      <w:pPr>
        <w:pStyle w:val="PargrafodaLista"/>
        <w:rPr>
          <w:szCs w:val="24"/>
        </w:rPr>
      </w:pPr>
      <w:r w:rsidRPr="00691D38">
        <w:rPr>
          <w:szCs w:val="24"/>
        </w:rPr>
        <w:t xml:space="preserve">A </w:t>
      </w:r>
      <w:r w:rsidRPr="00FD185F">
        <w:rPr>
          <w:i/>
          <w:szCs w:val="24"/>
        </w:rPr>
        <w:t>Distance Matrix</w:t>
      </w:r>
      <w:r w:rsidRPr="00691D38">
        <w:rPr>
          <w:szCs w:val="24"/>
        </w:rPr>
        <w:t xml:space="preserve"> API é um serviço que fornece distância e tempo de viagem para uma matriz de origens e destinos. A API retorna informações com base na rota recomendada entre os pontos inicial e final, conforme calculado pela API do </w:t>
      </w:r>
      <w:r w:rsidRPr="00FD185F">
        <w:rPr>
          <w:i/>
          <w:szCs w:val="24"/>
        </w:rPr>
        <w:t>Google Maps</w:t>
      </w:r>
      <w:r w:rsidRPr="00691D38">
        <w:rPr>
          <w:szCs w:val="24"/>
        </w:rPr>
        <w:t>, e consiste em linhas contendo </w:t>
      </w:r>
      <w:r w:rsidRPr="00FD185F">
        <w:rPr>
          <w:rStyle w:val="CdigoHTML"/>
          <w:rFonts w:ascii="Arial" w:eastAsiaTheme="minorHAnsi" w:hAnsi="Arial" w:cs="Arial"/>
          <w:i/>
          <w:sz w:val="24"/>
          <w:szCs w:val="24"/>
          <w:shd w:val="clear" w:color="auto" w:fill="F7F7F7"/>
        </w:rPr>
        <w:t>duration</w:t>
      </w:r>
      <w:r w:rsidRPr="00FD185F">
        <w:rPr>
          <w:i/>
          <w:szCs w:val="24"/>
        </w:rPr>
        <w:t>e </w:t>
      </w:r>
      <w:r w:rsidRPr="00FD185F">
        <w:rPr>
          <w:rStyle w:val="CdigoHTML"/>
          <w:rFonts w:ascii="Arial" w:eastAsiaTheme="minorHAnsi" w:hAnsi="Arial" w:cs="Arial"/>
          <w:i/>
          <w:sz w:val="24"/>
          <w:szCs w:val="24"/>
          <w:shd w:val="clear" w:color="auto" w:fill="F7F7F7"/>
        </w:rPr>
        <w:t>distance</w:t>
      </w:r>
      <w:r w:rsidRPr="00FD185F">
        <w:rPr>
          <w:i/>
          <w:szCs w:val="24"/>
        </w:rPr>
        <w:t>valores</w:t>
      </w:r>
      <w:r w:rsidRPr="00691D38">
        <w:rPr>
          <w:szCs w:val="24"/>
        </w:rPr>
        <w:t xml:space="preserve"> para cada par</w:t>
      </w:r>
      <w:r>
        <w:rPr>
          <w:szCs w:val="24"/>
        </w:rPr>
        <w:t>.</w:t>
      </w:r>
    </w:p>
    <w:p w14:paraId="1E4608D4" w14:textId="77777777" w:rsidR="00086C5B" w:rsidRDefault="00086C5B" w:rsidP="00086C5B">
      <w:pPr>
        <w:rPr>
          <w:rFonts w:cs="Arial"/>
          <w:szCs w:val="24"/>
        </w:rPr>
      </w:pPr>
    </w:p>
    <w:p w14:paraId="7FCD8281" w14:textId="30AC9014" w:rsidR="00086C5B" w:rsidRPr="003052FB" w:rsidRDefault="00C32064" w:rsidP="00C32064">
      <w:pPr>
        <w:pStyle w:val="Ttulo2"/>
      </w:pPr>
      <w:bookmarkStart w:id="93" w:name="_Toc528790969"/>
      <w:r>
        <w:t>Mapa Navegacional</w:t>
      </w:r>
      <w:bookmarkEnd w:id="93"/>
      <w:r>
        <w:t xml:space="preserve"> </w:t>
      </w:r>
    </w:p>
    <w:p w14:paraId="4EADCB2A" w14:textId="0A6C7C9C" w:rsidR="007101CC" w:rsidRDefault="007101CC" w:rsidP="007101CC">
      <w:pPr>
        <w:shd w:val="clear" w:color="auto" w:fill="FFFFFF" w:themeFill="background1"/>
        <w:tabs>
          <w:tab w:val="left" w:pos="3682"/>
        </w:tabs>
        <w:ind w:firstLine="709"/>
      </w:pPr>
    </w:p>
    <w:p w14:paraId="22FFE0CB" w14:textId="7895D37D" w:rsidR="00C32064" w:rsidRDefault="00C32064" w:rsidP="00C32064">
      <w:pPr>
        <w:ind w:firstLine="284"/>
      </w:pPr>
      <w:r>
        <w:t xml:space="preserve">O Mapa Navegacional, (Figura </w:t>
      </w:r>
      <w:r w:rsidR="005F2B3E">
        <w:t>8</w:t>
      </w:r>
      <w:r>
        <w:t xml:space="preserve">), foi criado para que, segundo Cordeiro </w:t>
      </w:r>
      <w:r w:rsidRPr="00594EAD">
        <w:rPr>
          <w:i/>
        </w:rPr>
        <w:t>et al</w:t>
      </w:r>
      <w:r>
        <w:t xml:space="preserve"> (2007), servisse de um complemento para auxiliar ao implementador compreender o direcionamento das telas, bem como ao idealizador conferir se a navegabilidade está coerente com a ideia do software educacional.</w:t>
      </w:r>
    </w:p>
    <w:p w14:paraId="26DF6097" w14:textId="62895632" w:rsidR="005F2B3E" w:rsidRPr="005F2B3E" w:rsidRDefault="005F2B3E" w:rsidP="005F2B3E">
      <w:pPr>
        <w:ind w:firstLine="284"/>
        <w:jc w:val="center"/>
        <w:rPr>
          <w:b/>
          <w:sz w:val="20"/>
        </w:rPr>
      </w:pPr>
    </w:p>
    <w:p w14:paraId="49BCB818" w14:textId="24358DCC" w:rsidR="005F2B3E" w:rsidRDefault="005F2B3E" w:rsidP="005F2B3E">
      <w:pPr>
        <w:ind w:firstLine="284"/>
        <w:jc w:val="center"/>
        <w:rPr>
          <w:b/>
          <w:sz w:val="20"/>
        </w:rPr>
      </w:pPr>
      <w:r w:rsidRPr="005F2B3E">
        <w:rPr>
          <w:b/>
          <w:sz w:val="20"/>
        </w:rPr>
        <w:t>Figura 8 – Mapa Navegacional do sistema.</w:t>
      </w:r>
    </w:p>
    <w:p w14:paraId="358D92E4" w14:textId="62FC8C10" w:rsidR="005F2B3E" w:rsidRDefault="005F2B3E" w:rsidP="005F2B3E">
      <w:pPr>
        <w:ind w:firstLine="284"/>
        <w:jc w:val="center"/>
        <w:rPr>
          <w:b/>
          <w:sz w:val="20"/>
        </w:rPr>
      </w:pPr>
      <w:r>
        <w:rPr>
          <w:b/>
          <w:noProof/>
          <w:sz w:val="20"/>
        </w:rPr>
        <w:drawing>
          <wp:inline distT="0" distB="0" distL="0" distR="0" wp14:anchorId="4840CB7B" wp14:editId="2F42A849">
            <wp:extent cx="4004854" cy="2505075"/>
            <wp:effectExtent l="0" t="0" r="0" b="0"/>
            <wp:docPr id="23" name="Imagem 23" descr="Uma imagem contendo texto, map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hatsApp Image 2018-10-30 at 00.05.11.jpeg"/>
                    <pic:cNvPicPr/>
                  </pic:nvPicPr>
                  <pic:blipFill>
                    <a:blip r:embed="rId23">
                      <a:extLst>
                        <a:ext uri="{28A0092B-C50C-407E-A947-70E740481C1C}">
                          <a14:useLocalDpi xmlns:a14="http://schemas.microsoft.com/office/drawing/2010/main" val="0"/>
                        </a:ext>
                      </a:extLst>
                    </a:blip>
                    <a:stretch>
                      <a:fillRect/>
                    </a:stretch>
                  </pic:blipFill>
                  <pic:spPr>
                    <a:xfrm>
                      <a:off x="0" y="0"/>
                      <a:ext cx="4063517" cy="2541769"/>
                    </a:xfrm>
                    <a:prstGeom prst="rect">
                      <a:avLst/>
                    </a:prstGeom>
                  </pic:spPr>
                </pic:pic>
              </a:graphicData>
            </a:graphic>
          </wp:inline>
        </w:drawing>
      </w:r>
    </w:p>
    <w:p w14:paraId="0545B5AE" w14:textId="5F9704B3" w:rsidR="00A96260" w:rsidRPr="005F2B3E" w:rsidRDefault="005F2B3E" w:rsidP="005F2B3E">
      <w:pPr>
        <w:ind w:firstLine="284"/>
        <w:jc w:val="center"/>
        <w:rPr>
          <w:b/>
          <w:sz w:val="20"/>
        </w:rPr>
      </w:pPr>
      <w:r>
        <w:rPr>
          <w:b/>
          <w:sz w:val="20"/>
        </w:rPr>
        <w:t xml:space="preserve">Fonte: </w:t>
      </w:r>
      <w:r w:rsidRPr="005F2B3E">
        <w:rPr>
          <w:b/>
          <w:sz w:val="20"/>
        </w:rPr>
        <w:t>Autores (2018).</w:t>
      </w:r>
      <w:bookmarkEnd w:id="73"/>
      <w:bookmarkEnd w:id="74"/>
      <w:bookmarkEnd w:id="75"/>
      <w:bookmarkEnd w:id="76"/>
    </w:p>
    <w:p w14:paraId="55847C79" w14:textId="0C8DAB43" w:rsidR="00086C5B" w:rsidRDefault="00086C5B" w:rsidP="00680611">
      <w:pPr>
        <w:pStyle w:val="CitaoDireta"/>
      </w:pPr>
    </w:p>
    <w:p w14:paraId="31EFEC67" w14:textId="3F28B829" w:rsidR="00EA7429" w:rsidRDefault="00EA7429" w:rsidP="00680611">
      <w:pPr>
        <w:pStyle w:val="CitaoDireta"/>
      </w:pPr>
    </w:p>
    <w:p w14:paraId="182DDDA1" w14:textId="77777777" w:rsidR="00EA7429" w:rsidRDefault="00EA7429" w:rsidP="00680611">
      <w:pPr>
        <w:pStyle w:val="CitaoDireta"/>
      </w:pPr>
    </w:p>
    <w:p w14:paraId="7CE3565C" w14:textId="0163B215" w:rsidR="00E20306" w:rsidRPr="00275301" w:rsidRDefault="00E20306" w:rsidP="00275301">
      <w:pPr>
        <w:pStyle w:val="Ttulo1"/>
      </w:pPr>
      <w:bookmarkStart w:id="94" w:name="_Toc528790970"/>
      <w:r w:rsidRPr="00275301">
        <w:lastRenderedPageBreak/>
        <w:t>RESULTADOS</w:t>
      </w:r>
      <w:bookmarkEnd w:id="94"/>
    </w:p>
    <w:p w14:paraId="3EEC6B2B" w14:textId="17DDC677" w:rsidR="00E20306" w:rsidRDefault="00E20306" w:rsidP="00984DF4">
      <w:pPr>
        <w:ind w:left="284"/>
      </w:pPr>
    </w:p>
    <w:p w14:paraId="664A35D1" w14:textId="60B8CBFF" w:rsidR="0065341C" w:rsidRDefault="00BE5EED" w:rsidP="00BE5EED">
      <w:pPr>
        <w:ind w:firstLine="284"/>
      </w:pPr>
      <w:r>
        <w:t xml:space="preserve">Este capítulo tem como objetivo descrever os resultados obtidos. Para isso, são explicadas as principais telas do sistema. </w:t>
      </w:r>
      <w:r w:rsidR="003037A5">
        <w:t xml:space="preserve">Para mostra o resultado </w:t>
      </w:r>
      <w:r w:rsidR="003037A5" w:rsidRPr="00BE5EED">
        <w:rPr>
          <w:i/>
        </w:rPr>
        <w:t>web</w:t>
      </w:r>
      <w:r w:rsidR="003037A5">
        <w:t xml:space="preserve"> foram escolhidas as seguintes telas: </w:t>
      </w:r>
      <w:r w:rsidR="0065341C">
        <w:rPr>
          <w:i/>
        </w:rPr>
        <w:t>l</w:t>
      </w:r>
      <w:r w:rsidR="0065341C" w:rsidRPr="00BE5EED">
        <w:rPr>
          <w:i/>
        </w:rPr>
        <w:t>ogin</w:t>
      </w:r>
      <w:r w:rsidR="0065341C">
        <w:t xml:space="preserve">, </w:t>
      </w:r>
      <w:r w:rsidR="004A0858">
        <w:t>criar conta</w:t>
      </w:r>
      <w:r w:rsidR="004903E1">
        <w:t xml:space="preserve"> c</w:t>
      </w:r>
      <w:r w:rsidR="004A0858">
        <w:t xml:space="preserve">omerciante, criar conta consumidor, </w:t>
      </w:r>
      <w:r w:rsidR="004903E1">
        <w:t xml:space="preserve">cadastro comerciante, cadastro consumidor, </w:t>
      </w:r>
      <w:r w:rsidR="004A0858">
        <w:t>cadastro categoria, cadastro produto, cadastro promoção e aviso de notificação.</w:t>
      </w:r>
      <w:r w:rsidR="003037A5">
        <w:t xml:space="preserve"> Essas são as principais telas do sistema, e as outras são variações semelhantes. </w:t>
      </w:r>
    </w:p>
    <w:p w14:paraId="695B8451" w14:textId="317B5232" w:rsidR="00E20306" w:rsidRDefault="003037A5" w:rsidP="00BE5EED">
      <w:pPr>
        <w:ind w:firstLine="284"/>
      </w:pPr>
      <w:r>
        <w:t xml:space="preserve">Na Figura </w:t>
      </w:r>
      <w:r w:rsidR="00BE5EED">
        <w:t>9</w:t>
      </w:r>
      <w:r>
        <w:t xml:space="preserve"> está a tela de entrada no sistema: a tela de </w:t>
      </w:r>
      <w:r w:rsidRPr="0065341C">
        <w:rPr>
          <w:i/>
        </w:rPr>
        <w:t>login</w:t>
      </w:r>
      <w:r>
        <w:t xml:space="preserve">, em que o usuário pode entrar com </w:t>
      </w:r>
      <w:r w:rsidRPr="004C5720">
        <w:rPr>
          <w:i/>
        </w:rPr>
        <w:t>login</w:t>
      </w:r>
      <w:r>
        <w:t xml:space="preserve"> e senha</w:t>
      </w:r>
      <w:r w:rsidR="004C5720">
        <w:t xml:space="preserve"> e</w:t>
      </w:r>
      <w:r w:rsidR="0065341C">
        <w:t xml:space="preserve"> informar o tipo de usuário (comerciante/consumidor) </w:t>
      </w:r>
      <w:r>
        <w:t>e</w:t>
      </w:r>
      <w:r w:rsidR="0065341C">
        <w:t>,</w:t>
      </w:r>
      <w:r>
        <w:t xml:space="preserve"> de acordo com suas permissões</w:t>
      </w:r>
      <w:r w:rsidR="0065341C">
        <w:t>,</w:t>
      </w:r>
      <w:r>
        <w:t xml:space="preserve"> o sistema irá carregar as funcionalidades.</w:t>
      </w:r>
    </w:p>
    <w:p w14:paraId="3FFD5A1A" w14:textId="4A2A5694" w:rsidR="0065341C" w:rsidRPr="0065341C" w:rsidRDefault="0065341C" w:rsidP="0065341C">
      <w:pPr>
        <w:ind w:firstLine="284"/>
        <w:jc w:val="center"/>
        <w:rPr>
          <w:b/>
          <w:sz w:val="20"/>
        </w:rPr>
      </w:pPr>
    </w:p>
    <w:p w14:paraId="4789DAEE" w14:textId="4ADEDB64" w:rsidR="004903E1" w:rsidRDefault="0065341C" w:rsidP="0065341C">
      <w:pPr>
        <w:ind w:firstLine="284"/>
        <w:jc w:val="center"/>
        <w:rPr>
          <w:b/>
          <w:i/>
          <w:sz w:val="20"/>
        </w:rPr>
      </w:pPr>
      <w:r w:rsidRPr="0065341C">
        <w:rPr>
          <w:b/>
          <w:sz w:val="20"/>
        </w:rPr>
        <w:t xml:space="preserve">Figura 9 - Tela de </w:t>
      </w:r>
      <w:r w:rsidRPr="004903E1">
        <w:rPr>
          <w:b/>
          <w:i/>
          <w:sz w:val="20"/>
        </w:rPr>
        <w:t>login</w:t>
      </w:r>
      <w:r w:rsidRPr="0065341C">
        <w:rPr>
          <w:b/>
          <w:sz w:val="20"/>
        </w:rPr>
        <w:t xml:space="preserve"> do sistema </w:t>
      </w:r>
      <w:r w:rsidRPr="004903E1">
        <w:rPr>
          <w:b/>
          <w:i/>
          <w:sz w:val="20"/>
        </w:rPr>
        <w:t>we</w:t>
      </w:r>
      <w:r w:rsidR="001B2D2B">
        <w:rPr>
          <w:b/>
          <w:i/>
          <w:sz w:val="20"/>
        </w:rPr>
        <w:t>b.</w:t>
      </w:r>
    </w:p>
    <w:p w14:paraId="0C832074" w14:textId="7853F278" w:rsidR="0065341C" w:rsidRDefault="0065341C" w:rsidP="0065341C">
      <w:pPr>
        <w:ind w:firstLine="284"/>
        <w:jc w:val="center"/>
      </w:pPr>
      <w:r w:rsidRPr="004903E1">
        <w:rPr>
          <w:b/>
          <w:i/>
          <w:sz w:val="20"/>
        </w:rPr>
        <w:t>b</w:t>
      </w:r>
      <w:r w:rsidRPr="004903E1">
        <w:rPr>
          <w:i/>
        </w:rPr>
        <w:t>.</w:t>
      </w:r>
      <w:r>
        <w:rPr>
          <w:noProof/>
        </w:rPr>
        <w:drawing>
          <wp:inline distT="0" distB="0" distL="0" distR="0" wp14:anchorId="49923348" wp14:editId="08C63839">
            <wp:extent cx="5400040" cy="303593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035935"/>
                    </a:xfrm>
                    <a:prstGeom prst="rect">
                      <a:avLst/>
                    </a:prstGeom>
                  </pic:spPr>
                </pic:pic>
              </a:graphicData>
            </a:graphic>
          </wp:inline>
        </w:drawing>
      </w:r>
    </w:p>
    <w:p w14:paraId="60C2DDC7" w14:textId="0CF43B34" w:rsidR="0065341C" w:rsidRPr="0065341C" w:rsidRDefault="0065341C" w:rsidP="0065341C">
      <w:pPr>
        <w:ind w:firstLine="284"/>
        <w:jc w:val="center"/>
        <w:rPr>
          <w:b/>
          <w:sz w:val="20"/>
        </w:rPr>
      </w:pPr>
      <w:r w:rsidRPr="0065341C">
        <w:rPr>
          <w:b/>
          <w:sz w:val="20"/>
        </w:rPr>
        <w:t>Fonte: Autores (2018).</w:t>
      </w:r>
    </w:p>
    <w:p w14:paraId="6E8BC96C" w14:textId="03BB363D" w:rsidR="00E20306" w:rsidRDefault="00E20306" w:rsidP="00E20306"/>
    <w:p w14:paraId="401C7B55" w14:textId="45781B02" w:rsidR="00E20306" w:rsidRPr="001B2D2B" w:rsidRDefault="0065341C" w:rsidP="001B2D2B">
      <w:pPr>
        <w:ind w:firstLine="284"/>
      </w:pPr>
      <w:r w:rsidRPr="001B2D2B">
        <w:t xml:space="preserve">Na Figura 10 está a tela de </w:t>
      </w:r>
      <w:r w:rsidR="007714F0">
        <w:t xml:space="preserve">novo </w:t>
      </w:r>
      <w:r w:rsidR="004C5720">
        <w:t>cadastro</w:t>
      </w:r>
      <w:r w:rsidR="004903E1" w:rsidRPr="001B2D2B">
        <w:t xml:space="preserve"> d</w:t>
      </w:r>
      <w:r w:rsidR="001B2D2B" w:rsidRPr="001B2D2B">
        <w:t>o tipo de</w:t>
      </w:r>
      <w:r w:rsidR="004903E1" w:rsidRPr="001B2D2B">
        <w:t xml:space="preserve"> usuário</w:t>
      </w:r>
      <w:r w:rsidR="001B2D2B" w:rsidRPr="001B2D2B">
        <w:t xml:space="preserve"> comerciante</w:t>
      </w:r>
      <w:r w:rsidRPr="001B2D2B">
        <w:t>. Ne</w:t>
      </w:r>
      <w:r w:rsidR="001B2D2B">
        <w:t>s</w:t>
      </w:r>
      <w:r w:rsidR="004C5720">
        <w:t>s</w:t>
      </w:r>
      <w:r w:rsidRPr="001B2D2B">
        <w:t xml:space="preserve">a deverão ser preenchidos os campos para </w:t>
      </w:r>
      <w:r w:rsidR="007714F0">
        <w:t>iniciar o novo cadastro</w:t>
      </w:r>
      <w:r w:rsidR="001B2D2B" w:rsidRPr="001B2D2B">
        <w:t xml:space="preserve">, </w:t>
      </w:r>
      <w:r w:rsidR="007714F0">
        <w:t xml:space="preserve">assim ao clicar </w:t>
      </w:r>
      <w:r w:rsidR="001B2D2B" w:rsidRPr="001B2D2B">
        <w:t>no botão ‘criar conta’, poder</w:t>
      </w:r>
      <w:r w:rsidR="007714F0">
        <w:t>á</w:t>
      </w:r>
      <w:r w:rsidR="001B2D2B" w:rsidRPr="001B2D2B">
        <w:t xml:space="preserve"> criar um </w:t>
      </w:r>
      <w:r w:rsidR="004C5720">
        <w:t xml:space="preserve">novo </w:t>
      </w:r>
      <w:r w:rsidR="001B2D2B" w:rsidRPr="001B2D2B">
        <w:t>cadastro</w:t>
      </w:r>
      <w:r w:rsidR="007714F0">
        <w:t xml:space="preserve"> detalhado</w:t>
      </w:r>
      <w:r w:rsidR="001B2D2B" w:rsidRPr="001B2D2B">
        <w:t>.</w:t>
      </w:r>
    </w:p>
    <w:p w14:paraId="712860C2" w14:textId="0F0BB0D6" w:rsidR="004903E1" w:rsidRDefault="004903E1" w:rsidP="00E20306"/>
    <w:p w14:paraId="4E8BBE22" w14:textId="0E265788" w:rsidR="004903E1" w:rsidRDefault="004903E1" w:rsidP="00E20306"/>
    <w:p w14:paraId="6FF8BD37" w14:textId="77777777" w:rsidR="001B2D2B" w:rsidRDefault="001B2D2B" w:rsidP="00E20306"/>
    <w:p w14:paraId="188A352D" w14:textId="77777777" w:rsidR="004903E1" w:rsidRDefault="004903E1" w:rsidP="00E20306"/>
    <w:p w14:paraId="2D6E9157" w14:textId="39206271" w:rsidR="004903E1" w:rsidRPr="004903E1" w:rsidRDefault="004903E1" w:rsidP="004903E1">
      <w:pPr>
        <w:jc w:val="center"/>
        <w:rPr>
          <w:b/>
          <w:sz w:val="20"/>
        </w:rPr>
      </w:pPr>
      <w:r w:rsidRPr="004903E1">
        <w:rPr>
          <w:b/>
          <w:sz w:val="20"/>
        </w:rPr>
        <w:t>Figura 1</w:t>
      </w:r>
      <w:r w:rsidR="001B2D2B">
        <w:rPr>
          <w:b/>
          <w:sz w:val="20"/>
        </w:rPr>
        <w:t>0</w:t>
      </w:r>
      <w:r w:rsidRPr="004903E1">
        <w:rPr>
          <w:b/>
          <w:sz w:val="20"/>
        </w:rPr>
        <w:t xml:space="preserve"> – Tela de </w:t>
      </w:r>
      <w:r w:rsidR="007714F0">
        <w:rPr>
          <w:b/>
          <w:sz w:val="20"/>
        </w:rPr>
        <w:t>novo cadastro</w:t>
      </w:r>
      <w:r w:rsidR="004C5720">
        <w:rPr>
          <w:b/>
          <w:sz w:val="20"/>
        </w:rPr>
        <w:t xml:space="preserve"> do</w:t>
      </w:r>
      <w:r w:rsidR="007714F0">
        <w:rPr>
          <w:b/>
          <w:sz w:val="20"/>
        </w:rPr>
        <w:t xml:space="preserve"> </w:t>
      </w:r>
      <w:r w:rsidR="004C5720">
        <w:rPr>
          <w:b/>
          <w:sz w:val="20"/>
        </w:rPr>
        <w:t xml:space="preserve">usuário </w:t>
      </w:r>
      <w:r w:rsidRPr="004903E1">
        <w:rPr>
          <w:b/>
          <w:sz w:val="20"/>
        </w:rPr>
        <w:t>Comerciante.</w:t>
      </w:r>
    </w:p>
    <w:p w14:paraId="6838D7BE" w14:textId="77777777" w:rsidR="004903E1" w:rsidRDefault="004903E1" w:rsidP="004903E1">
      <w:pPr>
        <w:jc w:val="center"/>
      </w:pPr>
      <w:r>
        <w:rPr>
          <w:noProof/>
        </w:rPr>
        <w:drawing>
          <wp:inline distT="0" distB="0" distL="0" distR="0" wp14:anchorId="35EE55C6" wp14:editId="135D50D1">
            <wp:extent cx="5400040" cy="303593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035935"/>
                    </a:xfrm>
                    <a:prstGeom prst="rect">
                      <a:avLst/>
                    </a:prstGeom>
                  </pic:spPr>
                </pic:pic>
              </a:graphicData>
            </a:graphic>
          </wp:inline>
        </w:drawing>
      </w:r>
    </w:p>
    <w:p w14:paraId="53B96261" w14:textId="4E56DE86" w:rsidR="004903E1" w:rsidRDefault="004903E1" w:rsidP="004903E1">
      <w:pPr>
        <w:jc w:val="center"/>
        <w:rPr>
          <w:b/>
          <w:sz w:val="20"/>
        </w:rPr>
      </w:pPr>
      <w:r w:rsidRPr="004903E1">
        <w:rPr>
          <w:b/>
          <w:sz w:val="20"/>
        </w:rPr>
        <w:t>Fonte: Autores (2018).</w:t>
      </w:r>
    </w:p>
    <w:p w14:paraId="75A39018" w14:textId="77777777" w:rsidR="001B2D2B" w:rsidRDefault="001B2D2B" w:rsidP="004903E1">
      <w:pPr>
        <w:jc w:val="center"/>
        <w:rPr>
          <w:b/>
          <w:sz w:val="20"/>
        </w:rPr>
      </w:pPr>
    </w:p>
    <w:p w14:paraId="0134B073" w14:textId="77777777" w:rsidR="00F408FC" w:rsidRPr="001B2D2B" w:rsidRDefault="007714F0" w:rsidP="00F408FC">
      <w:pPr>
        <w:ind w:firstLine="284"/>
      </w:pPr>
      <w:r w:rsidRPr="001B2D2B">
        <w:t>Na Figura 1</w:t>
      </w:r>
      <w:r>
        <w:t>1</w:t>
      </w:r>
      <w:r w:rsidRPr="001B2D2B">
        <w:t xml:space="preserve"> está a tela de </w:t>
      </w:r>
      <w:r>
        <w:t>novo cadastro</w:t>
      </w:r>
      <w:r w:rsidRPr="001B2D2B">
        <w:t xml:space="preserve"> do tipo de usuário co</w:t>
      </w:r>
      <w:r>
        <w:t>nsumidor</w:t>
      </w:r>
      <w:r w:rsidRPr="001B2D2B">
        <w:t xml:space="preserve">. </w:t>
      </w:r>
      <w:r w:rsidR="00F408FC" w:rsidRPr="001B2D2B">
        <w:t>Ne</w:t>
      </w:r>
      <w:r w:rsidR="00F408FC">
        <w:t>ss</w:t>
      </w:r>
      <w:r w:rsidR="00F408FC" w:rsidRPr="001B2D2B">
        <w:t xml:space="preserve">a deverão ser preenchidos os campos para </w:t>
      </w:r>
      <w:r w:rsidR="00F408FC">
        <w:t>iniciar o novo cadastro</w:t>
      </w:r>
      <w:r w:rsidR="00F408FC" w:rsidRPr="001B2D2B">
        <w:t xml:space="preserve">, </w:t>
      </w:r>
      <w:r w:rsidR="00F408FC">
        <w:t xml:space="preserve">assim ao clicar </w:t>
      </w:r>
      <w:r w:rsidR="00F408FC" w:rsidRPr="001B2D2B">
        <w:t>no botão ‘criar conta’, poder</w:t>
      </w:r>
      <w:r w:rsidR="00F408FC">
        <w:t>á</w:t>
      </w:r>
      <w:r w:rsidR="00F408FC" w:rsidRPr="001B2D2B">
        <w:t xml:space="preserve"> criar um </w:t>
      </w:r>
      <w:r w:rsidR="00F408FC">
        <w:t xml:space="preserve">novo </w:t>
      </w:r>
      <w:r w:rsidR="00F408FC" w:rsidRPr="001B2D2B">
        <w:t>cadastro</w:t>
      </w:r>
      <w:r w:rsidR="00F408FC">
        <w:t xml:space="preserve"> detalhado</w:t>
      </w:r>
      <w:r w:rsidR="00F408FC" w:rsidRPr="001B2D2B">
        <w:t>.</w:t>
      </w:r>
    </w:p>
    <w:p w14:paraId="4338BBF7" w14:textId="5A837BE4" w:rsidR="004903E1" w:rsidRDefault="004903E1" w:rsidP="00F408FC">
      <w:pPr>
        <w:ind w:firstLine="284"/>
        <w:rPr>
          <w:b/>
          <w:sz w:val="20"/>
        </w:rPr>
      </w:pPr>
    </w:p>
    <w:p w14:paraId="1EDA1C4A" w14:textId="5575A1F2" w:rsidR="004903E1" w:rsidRPr="004903E1" w:rsidRDefault="004903E1" w:rsidP="00F408FC">
      <w:pPr>
        <w:jc w:val="center"/>
        <w:rPr>
          <w:b/>
          <w:sz w:val="20"/>
        </w:rPr>
      </w:pPr>
      <w:r w:rsidRPr="004903E1">
        <w:rPr>
          <w:b/>
          <w:sz w:val="20"/>
        </w:rPr>
        <w:t>Figura 1</w:t>
      </w:r>
      <w:r w:rsidR="001B2D2B">
        <w:rPr>
          <w:b/>
          <w:sz w:val="20"/>
        </w:rPr>
        <w:t>1</w:t>
      </w:r>
      <w:r w:rsidRPr="004903E1">
        <w:rPr>
          <w:b/>
          <w:sz w:val="20"/>
        </w:rPr>
        <w:t xml:space="preserve"> – Tela de </w:t>
      </w:r>
      <w:r w:rsidR="007714F0">
        <w:rPr>
          <w:b/>
          <w:sz w:val="20"/>
        </w:rPr>
        <w:t xml:space="preserve">novo cadastro do usuário </w:t>
      </w:r>
      <w:r w:rsidRPr="004903E1">
        <w:rPr>
          <w:b/>
          <w:sz w:val="20"/>
        </w:rPr>
        <w:t>Co</w:t>
      </w:r>
      <w:r w:rsidR="001B2D2B">
        <w:rPr>
          <w:b/>
          <w:sz w:val="20"/>
        </w:rPr>
        <w:t>nsumidor</w:t>
      </w:r>
      <w:r w:rsidRPr="004903E1">
        <w:rPr>
          <w:b/>
          <w:sz w:val="20"/>
        </w:rPr>
        <w:t>.</w:t>
      </w:r>
    </w:p>
    <w:p w14:paraId="08F1C288" w14:textId="77777777" w:rsidR="007714F0" w:rsidRDefault="004903E1" w:rsidP="004903E1">
      <w:pPr>
        <w:jc w:val="center"/>
        <w:rPr>
          <w:b/>
          <w:sz w:val="20"/>
        </w:rPr>
      </w:pPr>
      <w:r>
        <w:rPr>
          <w:noProof/>
        </w:rPr>
        <w:drawing>
          <wp:inline distT="0" distB="0" distL="0" distR="0" wp14:anchorId="5A03B9F3" wp14:editId="2D62395F">
            <wp:extent cx="4973912" cy="2796363"/>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17997" cy="2821148"/>
                    </a:xfrm>
                    <a:prstGeom prst="rect">
                      <a:avLst/>
                    </a:prstGeom>
                  </pic:spPr>
                </pic:pic>
              </a:graphicData>
            </a:graphic>
          </wp:inline>
        </w:drawing>
      </w:r>
    </w:p>
    <w:p w14:paraId="36077087" w14:textId="3C725348" w:rsidR="004903E1" w:rsidRDefault="004903E1" w:rsidP="004903E1">
      <w:pPr>
        <w:jc w:val="center"/>
        <w:rPr>
          <w:b/>
          <w:sz w:val="20"/>
        </w:rPr>
      </w:pPr>
      <w:r w:rsidRPr="004903E1">
        <w:rPr>
          <w:b/>
          <w:sz w:val="20"/>
        </w:rPr>
        <w:t>Fonte: Autores (2018).</w:t>
      </w:r>
    </w:p>
    <w:p w14:paraId="5F8AB08B" w14:textId="6D602D35" w:rsidR="00E20306" w:rsidRDefault="00E20306" w:rsidP="00E20306"/>
    <w:p w14:paraId="10A61794" w14:textId="19EB790E" w:rsidR="001B2D2B" w:rsidRDefault="001B2D2B" w:rsidP="001B2D2B">
      <w:pPr>
        <w:ind w:firstLine="284"/>
      </w:pPr>
      <w:r w:rsidRPr="001B2D2B">
        <w:lastRenderedPageBreak/>
        <w:t>Na Figura 1</w:t>
      </w:r>
      <w:r>
        <w:t>2</w:t>
      </w:r>
      <w:r w:rsidRPr="001B2D2B">
        <w:t xml:space="preserve"> está a tela de </w:t>
      </w:r>
      <w:r w:rsidR="004C5720" w:rsidRPr="004C5720">
        <w:t>cadastro</w:t>
      </w:r>
      <w:r w:rsidRPr="001B2D2B">
        <w:t xml:space="preserve"> </w:t>
      </w:r>
      <w:r w:rsidR="007714F0">
        <w:t xml:space="preserve">detalhado </w:t>
      </w:r>
      <w:r w:rsidRPr="001B2D2B">
        <w:t xml:space="preserve">do </w:t>
      </w:r>
      <w:r w:rsidR="007714F0">
        <w:t xml:space="preserve">tipo de </w:t>
      </w:r>
      <w:r w:rsidRPr="001B2D2B">
        <w:t>usuário comerciante. Nes</w:t>
      </w:r>
      <w:r w:rsidR="007714F0">
        <w:t>s</w:t>
      </w:r>
      <w:r w:rsidRPr="001B2D2B">
        <w:t>a deverão ser preenchidos os campos</w:t>
      </w:r>
      <w:r w:rsidR="004C5720">
        <w:t xml:space="preserve"> </w:t>
      </w:r>
      <w:r w:rsidRPr="001B2D2B">
        <w:t xml:space="preserve">para </w:t>
      </w:r>
      <w:r w:rsidR="004C5720">
        <w:t xml:space="preserve">obter uma </w:t>
      </w:r>
      <w:r w:rsidR="007714F0">
        <w:t xml:space="preserve">nova </w:t>
      </w:r>
      <w:r w:rsidR="004C5720">
        <w:t xml:space="preserve">conta </w:t>
      </w:r>
      <w:r w:rsidRPr="001B2D2B">
        <w:t xml:space="preserve">no </w:t>
      </w:r>
      <w:r w:rsidRPr="00F408FC">
        <w:rPr>
          <w:i/>
        </w:rPr>
        <w:t>site</w:t>
      </w:r>
      <w:r w:rsidR="00F408FC">
        <w:t xml:space="preserve"> e poder usufruir de todas as ferramentas oferecidas por tal</w:t>
      </w:r>
      <w:r w:rsidR="004C5720">
        <w:t>.</w:t>
      </w:r>
      <w:r w:rsidR="007714F0">
        <w:t xml:space="preserve"> </w:t>
      </w:r>
    </w:p>
    <w:p w14:paraId="6A243305" w14:textId="268FCD61" w:rsidR="004C5720" w:rsidRDefault="004C5720" w:rsidP="001B2D2B">
      <w:pPr>
        <w:ind w:firstLine="284"/>
      </w:pPr>
    </w:p>
    <w:p w14:paraId="75C6D794" w14:textId="207C2C5F" w:rsidR="004C5720" w:rsidRPr="00F408FC" w:rsidRDefault="004C5720" w:rsidP="00F408FC">
      <w:pPr>
        <w:ind w:firstLine="284"/>
        <w:jc w:val="center"/>
        <w:rPr>
          <w:b/>
          <w:sz w:val="20"/>
        </w:rPr>
      </w:pPr>
      <w:r w:rsidRPr="00F408FC">
        <w:rPr>
          <w:b/>
          <w:sz w:val="20"/>
        </w:rPr>
        <w:t xml:space="preserve">Figura 12 – Tela de cadastro </w:t>
      </w:r>
      <w:r w:rsidR="00F408FC" w:rsidRPr="00F408FC">
        <w:rPr>
          <w:b/>
          <w:sz w:val="20"/>
        </w:rPr>
        <w:t>detalhado do usuário comerciante.</w:t>
      </w:r>
    </w:p>
    <w:p w14:paraId="3084DDD1" w14:textId="0A78647B" w:rsidR="00E20306" w:rsidRDefault="004C5720" w:rsidP="00F408FC">
      <w:pPr>
        <w:jc w:val="center"/>
      </w:pPr>
      <w:r>
        <w:rPr>
          <w:noProof/>
        </w:rPr>
        <w:drawing>
          <wp:inline distT="0" distB="0" distL="0" distR="0" wp14:anchorId="205FD4CB" wp14:editId="177333B5">
            <wp:extent cx="5400040" cy="303593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035935"/>
                    </a:xfrm>
                    <a:prstGeom prst="rect">
                      <a:avLst/>
                    </a:prstGeom>
                  </pic:spPr>
                </pic:pic>
              </a:graphicData>
            </a:graphic>
          </wp:inline>
        </w:drawing>
      </w:r>
    </w:p>
    <w:p w14:paraId="47B367B3" w14:textId="060375A4" w:rsidR="00F408FC" w:rsidRPr="00F408FC" w:rsidRDefault="00F408FC" w:rsidP="00F408FC">
      <w:pPr>
        <w:jc w:val="center"/>
        <w:rPr>
          <w:b/>
          <w:sz w:val="20"/>
        </w:rPr>
      </w:pPr>
      <w:r w:rsidRPr="00F408FC">
        <w:rPr>
          <w:b/>
          <w:sz w:val="20"/>
        </w:rPr>
        <w:t>Fonte: Autores (2018).</w:t>
      </w:r>
    </w:p>
    <w:p w14:paraId="52968DBC" w14:textId="52B24F40" w:rsidR="004C5720" w:rsidRDefault="004C5720" w:rsidP="00E20306"/>
    <w:p w14:paraId="79E8943B" w14:textId="1C50D26C" w:rsidR="00272EB2" w:rsidRPr="00F408FC" w:rsidRDefault="00272EB2" w:rsidP="00272EB2">
      <w:pPr>
        <w:ind w:firstLine="284"/>
        <w:jc w:val="center"/>
        <w:rPr>
          <w:b/>
          <w:sz w:val="20"/>
        </w:rPr>
      </w:pPr>
      <w:r w:rsidRPr="00F408FC">
        <w:rPr>
          <w:b/>
          <w:sz w:val="20"/>
        </w:rPr>
        <w:t>Figura 1</w:t>
      </w:r>
      <w:r>
        <w:rPr>
          <w:b/>
          <w:sz w:val="20"/>
        </w:rPr>
        <w:t>3</w:t>
      </w:r>
      <w:r w:rsidRPr="00F408FC">
        <w:rPr>
          <w:b/>
          <w:sz w:val="20"/>
        </w:rPr>
        <w:t xml:space="preserve"> – </w:t>
      </w:r>
      <w:r>
        <w:rPr>
          <w:b/>
          <w:sz w:val="20"/>
        </w:rPr>
        <w:t>Continuação da t</w:t>
      </w:r>
      <w:r w:rsidRPr="00F408FC">
        <w:rPr>
          <w:b/>
          <w:sz w:val="20"/>
        </w:rPr>
        <w:t>ela de cadastro detalhado do usuário comerciante.</w:t>
      </w:r>
    </w:p>
    <w:p w14:paraId="1D97201F" w14:textId="4B63EF2C" w:rsidR="00272EB2" w:rsidRDefault="00272EB2" w:rsidP="00272EB2">
      <w:pPr>
        <w:jc w:val="center"/>
      </w:pPr>
      <w:r>
        <w:rPr>
          <w:noProof/>
        </w:rPr>
        <w:drawing>
          <wp:inline distT="0" distB="0" distL="0" distR="0" wp14:anchorId="53DB5442" wp14:editId="0C8BF57F">
            <wp:extent cx="5760085" cy="323532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18-10-31 at 16.32.10.jpeg"/>
                    <pic:cNvPicPr/>
                  </pic:nvPicPr>
                  <pic:blipFill>
                    <a:blip r:embed="rId28">
                      <a:extLst>
                        <a:ext uri="{28A0092B-C50C-407E-A947-70E740481C1C}">
                          <a14:useLocalDpi xmlns:a14="http://schemas.microsoft.com/office/drawing/2010/main" val="0"/>
                        </a:ext>
                      </a:extLst>
                    </a:blip>
                    <a:stretch>
                      <a:fillRect/>
                    </a:stretch>
                  </pic:blipFill>
                  <pic:spPr>
                    <a:xfrm>
                      <a:off x="0" y="0"/>
                      <a:ext cx="5760085" cy="3235325"/>
                    </a:xfrm>
                    <a:prstGeom prst="rect">
                      <a:avLst/>
                    </a:prstGeom>
                  </pic:spPr>
                </pic:pic>
              </a:graphicData>
            </a:graphic>
          </wp:inline>
        </w:drawing>
      </w:r>
    </w:p>
    <w:p w14:paraId="6B86D5C9" w14:textId="77777777" w:rsidR="00272EB2" w:rsidRPr="00F408FC" w:rsidRDefault="00272EB2" w:rsidP="00272EB2">
      <w:pPr>
        <w:jc w:val="center"/>
        <w:rPr>
          <w:b/>
          <w:sz w:val="20"/>
        </w:rPr>
      </w:pPr>
      <w:r w:rsidRPr="00F408FC">
        <w:rPr>
          <w:b/>
          <w:sz w:val="20"/>
        </w:rPr>
        <w:t>Fonte: Autores (2018).</w:t>
      </w:r>
    </w:p>
    <w:p w14:paraId="1A0700E8" w14:textId="34D26146" w:rsidR="00E20306" w:rsidRDefault="00E20306" w:rsidP="00E20306"/>
    <w:p w14:paraId="55660F54" w14:textId="2A01F3AB" w:rsidR="00272EB2" w:rsidRDefault="00272EB2" w:rsidP="00272EB2">
      <w:pPr>
        <w:ind w:firstLine="284"/>
      </w:pPr>
      <w:r w:rsidRPr="001B2D2B">
        <w:lastRenderedPageBreak/>
        <w:t>Na Figura 1</w:t>
      </w:r>
      <w:r>
        <w:t>4</w:t>
      </w:r>
      <w:r w:rsidRPr="001B2D2B">
        <w:t xml:space="preserve"> está a tela de </w:t>
      </w:r>
      <w:r w:rsidRPr="004C5720">
        <w:t>cadastro</w:t>
      </w:r>
      <w:r w:rsidRPr="001B2D2B">
        <w:t xml:space="preserve"> </w:t>
      </w:r>
      <w:r>
        <w:t xml:space="preserve">detalhado </w:t>
      </w:r>
      <w:r w:rsidRPr="001B2D2B">
        <w:t xml:space="preserve">do </w:t>
      </w:r>
      <w:r>
        <w:t xml:space="preserve">tipo de </w:t>
      </w:r>
      <w:r w:rsidRPr="001B2D2B">
        <w:t>usuário co</w:t>
      </w:r>
      <w:r>
        <w:t>nsumidor</w:t>
      </w:r>
      <w:r w:rsidRPr="001B2D2B">
        <w:t>. Nes</w:t>
      </w:r>
      <w:r>
        <w:t>s</w:t>
      </w:r>
      <w:r w:rsidRPr="001B2D2B">
        <w:t>a deverão ser preenchidos os campos</w:t>
      </w:r>
      <w:r>
        <w:t xml:space="preserve"> </w:t>
      </w:r>
      <w:r w:rsidRPr="001B2D2B">
        <w:t xml:space="preserve">para </w:t>
      </w:r>
      <w:r>
        <w:t xml:space="preserve">obter uma nova conta </w:t>
      </w:r>
      <w:r w:rsidRPr="001B2D2B">
        <w:t xml:space="preserve">no </w:t>
      </w:r>
      <w:r w:rsidRPr="00F408FC">
        <w:rPr>
          <w:i/>
        </w:rPr>
        <w:t>site</w:t>
      </w:r>
      <w:r>
        <w:t xml:space="preserve"> e poder usufruir de todas as ferramentas oferecidas por tal. </w:t>
      </w:r>
    </w:p>
    <w:p w14:paraId="4766E647" w14:textId="77777777" w:rsidR="00272EB2" w:rsidRDefault="00272EB2" w:rsidP="00272EB2">
      <w:pPr>
        <w:ind w:firstLine="284"/>
      </w:pPr>
    </w:p>
    <w:p w14:paraId="519D06B0" w14:textId="37D8462E" w:rsidR="00272EB2" w:rsidRPr="00F408FC" w:rsidRDefault="00272EB2" w:rsidP="00272EB2">
      <w:pPr>
        <w:ind w:firstLine="284"/>
        <w:jc w:val="center"/>
        <w:rPr>
          <w:b/>
          <w:sz w:val="20"/>
        </w:rPr>
      </w:pPr>
      <w:r w:rsidRPr="00F408FC">
        <w:rPr>
          <w:b/>
          <w:sz w:val="20"/>
        </w:rPr>
        <w:t>Figura 1</w:t>
      </w:r>
      <w:r>
        <w:rPr>
          <w:b/>
          <w:sz w:val="20"/>
        </w:rPr>
        <w:t>4</w:t>
      </w:r>
      <w:r w:rsidRPr="00F408FC">
        <w:rPr>
          <w:b/>
          <w:sz w:val="20"/>
        </w:rPr>
        <w:t xml:space="preserve"> – Tela de cadastro detalhado do usuário co</w:t>
      </w:r>
      <w:r>
        <w:rPr>
          <w:b/>
          <w:sz w:val="20"/>
        </w:rPr>
        <w:t>nsumidor</w:t>
      </w:r>
      <w:r w:rsidRPr="00F408FC">
        <w:rPr>
          <w:b/>
          <w:sz w:val="20"/>
        </w:rPr>
        <w:t>.</w:t>
      </w:r>
    </w:p>
    <w:p w14:paraId="10166010" w14:textId="152289FF" w:rsidR="00272EB2" w:rsidRDefault="00272EB2" w:rsidP="00272EB2">
      <w:pPr>
        <w:jc w:val="center"/>
      </w:pPr>
      <w:r>
        <w:rPr>
          <w:noProof/>
        </w:rPr>
        <w:drawing>
          <wp:inline distT="0" distB="0" distL="0" distR="0" wp14:anchorId="6914C31E" wp14:editId="5C8E3AAD">
            <wp:extent cx="5400040" cy="303593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035935"/>
                    </a:xfrm>
                    <a:prstGeom prst="rect">
                      <a:avLst/>
                    </a:prstGeom>
                  </pic:spPr>
                </pic:pic>
              </a:graphicData>
            </a:graphic>
          </wp:inline>
        </w:drawing>
      </w:r>
    </w:p>
    <w:p w14:paraId="456FFC49" w14:textId="77777777" w:rsidR="00272EB2" w:rsidRPr="00F408FC" w:rsidRDefault="00272EB2" w:rsidP="00272EB2">
      <w:pPr>
        <w:jc w:val="center"/>
        <w:rPr>
          <w:b/>
          <w:sz w:val="20"/>
        </w:rPr>
      </w:pPr>
      <w:r w:rsidRPr="00F408FC">
        <w:rPr>
          <w:b/>
          <w:sz w:val="20"/>
        </w:rPr>
        <w:t>Fonte: Autores (2018).</w:t>
      </w:r>
    </w:p>
    <w:p w14:paraId="742E5861" w14:textId="77777777" w:rsidR="00272EB2" w:rsidRDefault="00272EB2" w:rsidP="00272EB2"/>
    <w:p w14:paraId="3101759A" w14:textId="013CDE43" w:rsidR="00272EB2" w:rsidRPr="00F408FC" w:rsidRDefault="00272EB2" w:rsidP="00272EB2">
      <w:pPr>
        <w:ind w:firstLine="284"/>
        <w:jc w:val="center"/>
        <w:rPr>
          <w:b/>
          <w:sz w:val="20"/>
        </w:rPr>
      </w:pPr>
      <w:r w:rsidRPr="00F408FC">
        <w:rPr>
          <w:b/>
          <w:sz w:val="20"/>
        </w:rPr>
        <w:t>Figura 1</w:t>
      </w:r>
      <w:r>
        <w:rPr>
          <w:b/>
          <w:sz w:val="20"/>
        </w:rPr>
        <w:t>5</w:t>
      </w:r>
      <w:r w:rsidRPr="00F408FC">
        <w:rPr>
          <w:b/>
          <w:sz w:val="20"/>
        </w:rPr>
        <w:t xml:space="preserve"> – </w:t>
      </w:r>
      <w:r>
        <w:rPr>
          <w:b/>
          <w:sz w:val="20"/>
        </w:rPr>
        <w:t>Continuação da t</w:t>
      </w:r>
      <w:r w:rsidRPr="00F408FC">
        <w:rPr>
          <w:b/>
          <w:sz w:val="20"/>
        </w:rPr>
        <w:t>ela de cadastro detalhado do usuário co</w:t>
      </w:r>
      <w:r>
        <w:rPr>
          <w:b/>
          <w:sz w:val="20"/>
        </w:rPr>
        <w:t>nsumidor</w:t>
      </w:r>
      <w:r w:rsidRPr="00F408FC">
        <w:rPr>
          <w:b/>
          <w:sz w:val="20"/>
        </w:rPr>
        <w:t>.</w:t>
      </w:r>
    </w:p>
    <w:p w14:paraId="2009723C" w14:textId="6F333597" w:rsidR="00272EB2" w:rsidRDefault="00272EB2" w:rsidP="00272EB2">
      <w:pPr>
        <w:jc w:val="center"/>
      </w:pPr>
      <w:r>
        <w:rPr>
          <w:noProof/>
        </w:rPr>
        <w:drawing>
          <wp:inline distT="0" distB="0" distL="0" distR="0" wp14:anchorId="1A9BD4CC" wp14:editId="3EFABDC9">
            <wp:extent cx="5760085" cy="323532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hatsApp Image 2018-10-31 at 16.30.54.jpeg"/>
                    <pic:cNvPicPr/>
                  </pic:nvPicPr>
                  <pic:blipFill>
                    <a:blip r:embed="rId30">
                      <a:extLst>
                        <a:ext uri="{28A0092B-C50C-407E-A947-70E740481C1C}">
                          <a14:useLocalDpi xmlns:a14="http://schemas.microsoft.com/office/drawing/2010/main" val="0"/>
                        </a:ext>
                      </a:extLst>
                    </a:blip>
                    <a:stretch>
                      <a:fillRect/>
                    </a:stretch>
                  </pic:blipFill>
                  <pic:spPr>
                    <a:xfrm>
                      <a:off x="0" y="0"/>
                      <a:ext cx="5760085" cy="3235325"/>
                    </a:xfrm>
                    <a:prstGeom prst="rect">
                      <a:avLst/>
                    </a:prstGeom>
                  </pic:spPr>
                </pic:pic>
              </a:graphicData>
            </a:graphic>
          </wp:inline>
        </w:drawing>
      </w:r>
    </w:p>
    <w:p w14:paraId="257020BF" w14:textId="77777777" w:rsidR="00272EB2" w:rsidRPr="00F408FC" w:rsidRDefault="00272EB2" w:rsidP="00272EB2">
      <w:pPr>
        <w:jc w:val="center"/>
        <w:rPr>
          <w:b/>
          <w:sz w:val="20"/>
        </w:rPr>
      </w:pPr>
      <w:r w:rsidRPr="00F408FC">
        <w:rPr>
          <w:b/>
          <w:sz w:val="20"/>
        </w:rPr>
        <w:t>Fonte: Autores (2018).</w:t>
      </w:r>
    </w:p>
    <w:p w14:paraId="59A4F4A9" w14:textId="77777777" w:rsidR="00272EB2" w:rsidRDefault="00272EB2" w:rsidP="00272EB2"/>
    <w:p w14:paraId="4D7A0C35" w14:textId="02A53934" w:rsidR="004814EA" w:rsidRDefault="004814EA" w:rsidP="004814EA">
      <w:pPr>
        <w:ind w:firstLine="284"/>
      </w:pPr>
      <w:r>
        <w:lastRenderedPageBreak/>
        <w:t xml:space="preserve">Na Figura 16, está a tela do </w:t>
      </w:r>
      <w:r w:rsidRPr="004814EA">
        <w:rPr>
          <w:i/>
        </w:rPr>
        <w:t>home</w:t>
      </w:r>
      <w:r>
        <w:t xml:space="preserve"> do usuário comerciante, onde ele encontrará a barra de menu, com ‘Meus Produtos’ e seus ‘Cadastros’. Também poderá ter acesso a ‘Minha Conta’, a barra de pesquisa e aos produtos já cadastrados pelo mesmo.</w:t>
      </w:r>
    </w:p>
    <w:p w14:paraId="179038B0" w14:textId="5F6FF33B" w:rsidR="004814EA" w:rsidRDefault="004814EA" w:rsidP="004814EA">
      <w:pPr>
        <w:ind w:firstLine="284"/>
      </w:pPr>
    </w:p>
    <w:p w14:paraId="64D30323" w14:textId="2B2602EE" w:rsidR="004814EA" w:rsidRPr="004814EA" w:rsidRDefault="004814EA" w:rsidP="004814EA">
      <w:pPr>
        <w:ind w:firstLine="284"/>
        <w:jc w:val="center"/>
        <w:rPr>
          <w:b/>
          <w:sz w:val="20"/>
        </w:rPr>
      </w:pPr>
      <w:r w:rsidRPr="004814EA">
        <w:rPr>
          <w:b/>
          <w:sz w:val="20"/>
        </w:rPr>
        <w:t xml:space="preserve">Figura 16 – Tela do </w:t>
      </w:r>
      <w:r w:rsidRPr="004814EA">
        <w:rPr>
          <w:b/>
          <w:i/>
          <w:sz w:val="20"/>
        </w:rPr>
        <w:t>home</w:t>
      </w:r>
      <w:r w:rsidRPr="004814EA">
        <w:rPr>
          <w:b/>
          <w:sz w:val="20"/>
        </w:rPr>
        <w:t xml:space="preserve"> do usuário comerciante.</w:t>
      </w:r>
    </w:p>
    <w:p w14:paraId="05EA9732" w14:textId="61821FD1" w:rsidR="00272EB2" w:rsidRDefault="004814EA" w:rsidP="004814EA">
      <w:pPr>
        <w:jc w:val="center"/>
      </w:pPr>
      <w:r>
        <w:rPr>
          <w:noProof/>
        </w:rPr>
        <w:drawing>
          <wp:inline distT="0" distB="0" distL="0" distR="0" wp14:anchorId="3941A7C6" wp14:editId="26CE1B6A">
            <wp:extent cx="5400040" cy="303593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035935"/>
                    </a:xfrm>
                    <a:prstGeom prst="rect">
                      <a:avLst/>
                    </a:prstGeom>
                  </pic:spPr>
                </pic:pic>
              </a:graphicData>
            </a:graphic>
          </wp:inline>
        </w:drawing>
      </w:r>
    </w:p>
    <w:p w14:paraId="1B432BA2" w14:textId="77777777" w:rsidR="004814EA" w:rsidRPr="00F408FC" w:rsidRDefault="004814EA" w:rsidP="004814EA">
      <w:pPr>
        <w:jc w:val="center"/>
        <w:rPr>
          <w:b/>
          <w:sz w:val="20"/>
        </w:rPr>
      </w:pPr>
      <w:r w:rsidRPr="00F408FC">
        <w:rPr>
          <w:b/>
          <w:sz w:val="20"/>
        </w:rPr>
        <w:t>Fonte: Autores (2018).</w:t>
      </w:r>
    </w:p>
    <w:p w14:paraId="580B9115" w14:textId="042A9FD3" w:rsidR="004814EA" w:rsidRDefault="004814EA" w:rsidP="004814EA">
      <w:pPr>
        <w:jc w:val="center"/>
      </w:pPr>
    </w:p>
    <w:p w14:paraId="7EAB46BE" w14:textId="0068E138" w:rsidR="004814EA" w:rsidRDefault="004814EA" w:rsidP="004814EA">
      <w:pPr>
        <w:ind w:firstLine="284"/>
      </w:pPr>
      <w:r>
        <w:t xml:space="preserve">Na Figura 17, está a tela do </w:t>
      </w:r>
      <w:r w:rsidRPr="004814EA">
        <w:rPr>
          <w:i/>
        </w:rPr>
        <w:t>home</w:t>
      </w:r>
      <w:r>
        <w:t xml:space="preserve"> do usuário consumidor, onde ele encontrará a barra de menu, com ‘</w:t>
      </w:r>
      <w:r w:rsidR="0011667F">
        <w:t>Home</w:t>
      </w:r>
      <w:r>
        <w:t xml:space="preserve">’ e </w:t>
      </w:r>
      <w:r w:rsidR="0011667F">
        <w:t>a</w:t>
      </w:r>
      <w:r>
        <w:t xml:space="preserve"> ‘</w:t>
      </w:r>
      <w:r w:rsidR="0011667F">
        <w:t>Lista de Pro</w:t>
      </w:r>
      <w:r w:rsidR="00615210">
        <w:t>moção</w:t>
      </w:r>
      <w:r>
        <w:t>’. Também poderá ter acesso a ‘Minha Conta’, a barra de pesquisa e aos produtos já cadastrados.</w:t>
      </w:r>
    </w:p>
    <w:p w14:paraId="0BC5EFC5" w14:textId="77777777" w:rsidR="004814EA" w:rsidRDefault="004814EA" w:rsidP="004814EA">
      <w:pPr>
        <w:ind w:firstLine="284"/>
      </w:pPr>
    </w:p>
    <w:p w14:paraId="438C1F13" w14:textId="4083983D" w:rsidR="004814EA" w:rsidRPr="004814EA" w:rsidRDefault="004814EA" w:rsidP="004814EA">
      <w:pPr>
        <w:ind w:firstLine="284"/>
        <w:jc w:val="center"/>
        <w:rPr>
          <w:b/>
          <w:sz w:val="20"/>
        </w:rPr>
      </w:pPr>
      <w:r w:rsidRPr="004814EA">
        <w:rPr>
          <w:b/>
          <w:sz w:val="20"/>
        </w:rPr>
        <w:t>Figura 1</w:t>
      </w:r>
      <w:r w:rsidR="00615210">
        <w:rPr>
          <w:b/>
          <w:sz w:val="20"/>
        </w:rPr>
        <w:t>7</w:t>
      </w:r>
      <w:r w:rsidRPr="004814EA">
        <w:rPr>
          <w:b/>
          <w:sz w:val="20"/>
        </w:rPr>
        <w:t xml:space="preserve"> – Tela do </w:t>
      </w:r>
      <w:r w:rsidRPr="004814EA">
        <w:rPr>
          <w:b/>
          <w:i/>
          <w:sz w:val="20"/>
        </w:rPr>
        <w:t>home</w:t>
      </w:r>
      <w:r w:rsidRPr="004814EA">
        <w:rPr>
          <w:b/>
          <w:sz w:val="20"/>
        </w:rPr>
        <w:t xml:space="preserve"> do usuário co</w:t>
      </w:r>
      <w:r w:rsidR="00615210">
        <w:rPr>
          <w:b/>
          <w:sz w:val="20"/>
        </w:rPr>
        <w:t>nsumidor</w:t>
      </w:r>
      <w:r w:rsidRPr="004814EA">
        <w:rPr>
          <w:b/>
          <w:sz w:val="20"/>
        </w:rPr>
        <w:t>.</w:t>
      </w:r>
    </w:p>
    <w:p w14:paraId="21746072" w14:textId="6EDBE150" w:rsidR="00E20306" w:rsidRDefault="004814EA" w:rsidP="004814EA">
      <w:pPr>
        <w:jc w:val="center"/>
      </w:pPr>
      <w:r>
        <w:rPr>
          <w:noProof/>
        </w:rPr>
        <w:drawing>
          <wp:inline distT="0" distB="0" distL="0" distR="0" wp14:anchorId="469FC6AA" wp14:editId="4AA25B81">
            <wp:extent cx="4425455" cy="2488018"/>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53072" cy="2503545"/>
                    </a:xfrm>
                    <a:prstGeom prst="rect">
                      <a:avLst/>
                    </a:prstGeom>
                  </pic:spPr>
                </pic:pic>
              </a:graphicData>
            </a:graphic>
          </wp:inline>
        </w:drawing>
      </w:r>
    </w:p>
    <w:p w14:paraId="2C80D9FB" w14:textId="77777777" w:rsidR="004814EA" w:rsidRPr="00F408FC" w:rsidRDefault="004814EA" w:rsidP="004814EA">
      <w:pPr>
        <w:jc w:val="center"/>
        <w:rPr>
          <w:b/>
          <w:sz w:val="20"/>
        </w:rPr>
      </w:pPr>
      <w:r w:rsidRPr="00F408FC">
        <w:rPr>
          <w:b/>
          <w:sz w:val="20"/>
        </w:rPr>
        <w:t>Fonte: Autores (2018).</w:t>
      </w:r>
    </w:p>
    <w:p w14:paraId="7974A4D3" w14:textId="27BF69F3" w:rsidR="007B45BB" w:rsidRPr="001B2D2B" w:rsidRDefault="007B45BB" w:rsidP="007B45BB">
      <w:pPr>
        <w:ind w:firstLine="284"/>
      </w:pPr>
      <w:r w:rsidRPr="001B2D2B">
        <w:lastRenderedPageBreak/>
        <w:t>Na Figura 1</w:t>
      </w:r>
      <w:r>
        <w:t>8</w:t>
      </w:r>
      <w:r w:rsidRPr="001B2D2B">
        <w:t xml:space="preserve"> está a tela de </w:t>
      </w:r>
      <w:r>
        <w:t>cadastrar categoria</w:t>
      </w:r>
      <w:r w:rsidRPr="001B2D2B">
        <w:t>. Ne</w:t>
      </w:r>
      <w:r>
        <w:t>ss</w:t>
      </w:r>
      <w:r w:rsidRPr="001B2D2B">
        <w:t xml:space="preserve">a deverão ser preenchidos os campos para </w:t>
      </w:r>
      <w:r>
        <w:t>obter uma categoria dos produtos</w:t>
      </w:r>
      <w:r w:rsidRPr="001B2D2B">
        <w:t xml:space="preserve">, </w:t>
      </w:r>
      <w:r>
        <w:t xml:space="preserve">assim ao clicar </w:t>
      </w:r>
      <w:r w:rsidRPr="001B2D2B">
        <w:t>no botão ‘c</w:t>
      </w:r>
      <w:r>
        <w:t>adastrar</w:t>
      </w:r>
      <w:r w:rsidRPr="001B2D2B">
        <w:t>’, poder</w:t>
      </w:r>
      <w:r>
        <w:t>á</w:t>
      </w:r>
      <w:r w:rsidRPr="001B2D2B">
        <w:t xml:space="preserve"> criar um</w:t>
      </w:r>
      <w:r>
        <w:t>a</w:t>
      </w:r>
      <w:r w:rsidRPr="001B2D2B">
        <w:t xml:space="preserve"> </w:t>
      </w:r>
      <w:r>
        <w:t xml:space="preserve">nova </w:t>
      </w:r>
      <w:r w:rsidRPr="001B2D2B">
        <w:t>ca</w:t>
      </w:r>
      <w:r>
        <w:t>tegoria.</w:t>
      </w:r>
    </w:p>
    <w:p w14:paraId="332BC8A4" w14:textId="43C6F5FF" w:rsidR="007B45BB" w:rsidRDefault="007B45BB" w:rsidP="00615210">
      <w:pPr>
        <w:ind w:firstLine="284"/>
      </w:pPr>
    </w:p>
    <w:p w14:paraId="42D809AF" w14:textId="4E1877D3" w:rsidR="007B45BB" w:rsidRPr="007B45BB" w:rsidRDefault="007B45BB" w:rsidP="007B45BB">
      <w:pPr>
        <w:ind w:firstLine="284"/>
        <w:jc w:val="center"/>
        <w:rPr>
          <w:b/>
          <w:sz w:val="20"/>
        </w:rPr>
      </w:pPr>
      <w:r w:rsidRPr="007B45BB">
        <w:rPr>
          <w:b/>
          <w:sz w:val="20"/>
        </w:rPr>
        <w:t>Figura 18 – Tela de cadastrar categoria.</w:t>
      </w:r>
    </w:p>
    <w:p w14:paraId="025A22FF" w14:textId="2F9646ED" w:rsidR="007B45BB" w:rsidRPr="007B45BB" w:rsidRDefault="007B45BB" w:rsidP="007B45BB">
      <w:pPr>
        <w:ind w:firstLine="284"/>
        <w:jc w:val="center"/>
        <w:rPr>
          <w:b/>
        </w:rPr>
      </w:pPr>
      <w:r w:rsidRPr="007B45BB">
        <w:rPr>
          <w:b/>
          <w:noProof/>
          <w:u w:val="single"/>
        </w:rPr>
        <w:drawing>
          <wp:inline distT="0" distB="0" distL="0" distR="0" wp14:anchorId="6C2C722F" wp14:editId="0025603A">
            <wp:extent cx="5400040" cy="303593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035935"/>
                    </a:xfrm>
                    <a:prstGeom prst="rect">
                      <a:avLst/>
                    </a:prstGeom>
                  </pic:spPr>
                </pic:pic>
              </a:graphicData>
            </a:graphic>
          </wp:inline>
        </w:drawing>
      </w:r>
    </w:p>
    <w:p w14:paraId="00211C01" w14:textId="77777777" w:rsidR="007B45BB" w:rsidRPr="007B45BB" w:rsidRDefault="007B45BB" w:rsidP="007B45BB">
      <w:pPr>
        <w:jc w:val="center"/>
        <w:rPr>
          <w:b/>
          <w:sz w:val="20"/>
        </w:rPr>
      </w:pPr>
      <w:r w:rsidRPr="007B45BB">
        <w:rPr>
          <w:b/>
          <w:sz w:val="20"/>
        </w:rPr>
        <w:t>Fonte: Autores (2018).</w:t>
      </w:r>
    </w:p>
    <w:p w14:paraId="38B3346D" w14:textId="77777777" w:rsidR="007B45BB" w:rsidRDefault="007B45BB" w:rsidP="00615210">
      <w:pPr>
        <w:ind w:firstLine="284"/>
      </w:pPr>
    </w:p>
    <w:p w14:paraId="3ED8258E" w14:textId="549D51D4" w:rsidR="007B45BB" w:rsidRDefault="00E51BAD" w:rsidP="00615210">
      <w:pPr>
        <w:ind w:firstLine="284"/>
      </w:pPr>
      <w:r>
        <w:t>Na Figura 19 há o cadastro de produtos. Os campos obrigatórios devem ser preenchidos e o sistema notifica a conclusão do cadastro após a finalização.</w:t>
      </w:r>
    </w:p>
    <w:p w14:paraId="72FFEA76" w14:textId="6C464C79" w:rsidR="00E51BAD" w:rsidRDefault="00E51BAD" w:rsidP="00615210">
      <w:pPr>
        <w:ind w:firstLine="284"/>
      </w:pPr>
    </w:p>
    <w:p w14:paraId="5FF0A8CE" w14:textId="3BD7A4C7" w:rsidR="00E51BAD" w:rsidRPr="00E51BAD" w:rsidRDefault="00E51BAD" w:rsidP="00E51BAD">
      <w:pPr>
        <w:ind w:firstLine="284"/>
        <w:jc w:val="center"/>
        <w:rPr>
          <w:b/>
          <w:sz w:val="20"/>
        </w:rPr>
      </w:pPr>
      <w:r w:rsidRPr="00E51BAD">
        <w:rPr>
          <w:b/>
          <w:sz w:val="20"/>
        </w:rPr>
        <w:t>Figura 19 – Tela de cadastrar produtos.</w:t>
      </w:r>
    </w:p>
    <w:p w14:paraId="78F0EA90" w14:textId="65B0CF1B" w:rsidR="00E51BAD" w:rsidRDefault="003507DB" w:rsidP="00E51BAD">
      <w:pPr>
        <w:ind w:firstLine="284"/>
        <w:jc w:val="center"/>
      </w:pPr>
      <w:r>
        <w:rPr>
          <w:noProof/>
        </w:rPr>
        <w:drawing>
          <wp:inline distT="0" distB="0" distL="0" distR="0" wp14:anchorId="4B063C03" wp14:editId="07910A02">
            <wp:extent cx="4866962" cy="2733675"/>
            <wp:effectExtent l="0" t="0" r="0" b="0"/>
            <wp:docPr id="24" name="Imagem 24"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hatsApp Image 2018-10-31 at 21.48.50.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06481" cy="2755872"/>
                    </a:xfrm>
                    <a:prstGeom prst="rect">
                      <a:avLst/>
                    </a:prstGeom>
                  </pic:spPr>
                </pic:pic>
              </a:graphicData>
            </a:graphic>
          </wp:inline>
        </w:drawing>
      </w:r>
    </w:p>
    <w:p w14:paraId="2BC3B44A" w14:textId="77777777" w:rsidR="00E51BAD" w:rsidRPr="00F408FC" w:rsidRDefault="00E51BAD" w:rsidP="00E51BAD">
      <w:pPr>
        <w:jc w:val="center"/>
        <w:rPr>
          <w:b/>
          <w:sz w:val="20"/>
        </w:rPr>
      </w:pPr>
      <w:r w:rsidRPr="00F408FC">
        <w:rPr>
          <w:b/>
          <w:sz w:val="20"/>
        </w:rPr>
        <w:t>Fonte: Autores (2018).</w:t>
      </w:r>
    </w:p>
    <w:p w14:paraId="344C2673" w14:textId="3E1E9F21" w:rsidR="007A1C6A" w:rsidRDefault="007A1C6A" w:rsidP="007A1C6A">
      <w:pPr>
        <w:ind w:firstLine="284"/>
      </w:pPr>
      <w:r>
        <w:lastRenderedPageBreak/>
        <w:t>Na Figura 20 há o cadastro de promoção. Os campos obrigatórios devem ser preenchidos e o sistema notifica a conclusão do cadastro após a finalização.</w:t>
      </w:r>
    </w:p>
    <w:p w14:paraId="686BE7CF" w14:textId="77777777" w:rsidR="007A1C6A" w:rsidRDefault="007A1C6A" w:rsidP="007A1C6A">
      <w:pPr>
        <w:ind w:firstLine="284"/>
      </w:pPr>
    </w:p>
    <w:p w14:paraId="0EA8EED5" w14:textId="28971C98" w:rsidR="007A1C6A" w:rsidRPr="00E51BAD" w:rsidRDefault="007A1C6A" w:rsidP="007A1C6A">
      <w:pPr>
        <w:ind w:firstLine="284"/>
        <w:jc w:val="center"/>
        <w:rPr>
          <w:b/>
          <w:sz w:val="20"/>
        </w:rPr>
      </w:pPr>
      <w:r w:rsidRPr="00E51BAD">
        <w:rPr>
          <w:b/>
          <w:sz w:val="20"/>
        </w:rPr>
        <w:t xml:space="preserve">Figura </w:t>
      </w:r>
      <w:r>
        <w:rPr>
          <w:b/>
          <w:sz w:val="20"/>
        </w:rPr>
        <w:t>20</w:t>
      </w:r>
      <w:r w:rsidRPr="00E51BAD">
        <w:rPr>
          <w:b/>
          <w:sz w:val="20"/>
        </w:rPr>
        <w:t xml:space="preserve"> – Tela de cadastrar pro</w:t>
      </w:r>
      <w:r>
        <w:rPr>
          <w:b/>
          <w:sz w:val="20"/>
        </w:rPr>
        <w:t>moção</w:t>
      </w:r>
      <w:r w:rsidRPr="00E51BAD">
        <w:rPr>
          <w:b/>
          <w:sz w:val="20"/>
        </w:rPr>
        <w:t>.</w:t>
      </w:r>
    </w:p>
    <w:p w14:paraId="01DF13CF" w14:textId="5EDC9A23" w:rsidR="007A1C6A" w:rsidRDefault="007A1C6A" w:rsidP="007A1C6A">
      <w:pPr>
        <w:ind w:firstLine="284"/>
        <w:jc w:val="center"/>
      </w:pPr>
      <w:r>
        <w:rPr>
          <w:noProof/>
        </w:rPr>
        <w:drawing>
          <wp:inline distT="0" distB="0" distL="0" distR="0" wp14:anchorId="50120DDA" wp14:editId="5FAA3591">
            <wp:extent cx="5400040" cy="303593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35935"/>
                    </a:xfrm>
                    <a:prstGeom prst="rect">
                      <a:avLst/>
                    </a:prstGeom>
                  </pic:spPr>
                </pic:pic>
              </a:graphicData>
            </a:graphic>
          </wp:inline>
        </w:drawing>
      </w:r>
    </w:p>
    <w:p w14:paraId="6607A90A" w14:textId="77777777" w:rsidR="007A1C6A" w:rsidRPr="00F408FC" w:rsidRDefault="007A1C6A" w:rsidP="007A1C6A">
      <w:pPr>
        <w:jc w:val="center"/>
        <w:rPr>
          <w:b/>
          <w:sz w:val="20"/>
        </w:rPr>
      </w:pPr>
      <w:r w:rsidRPr="00F408FC">
        <w:rPr>
          <w:b/>
          <w:sz w:val="20"/>
        </w:rPr>
        <w:t>Fonte: Autores (2018).</w:t>
      </w:r>
    </w:p>
    <w:p w14:paraId="1E57732E" w14:textId="77777777" w:rsidR="007B45BB" w:rsidRDefault="007B45BB" w:rsidP="00615210">
      <w:pPr>
        <w:ind w:firstLine="284"/>
      </w:pPr>
    </w:p>
    <w:p w14:paraId="304C005D" w14:textId="0C7FFAC7" w:rsidR="00E20306" w:rsidRDefault="00615210" w:rsidP="00615210">
      <w:pPr>
        <w:ind w:firstLine="284"/>
      </w:pPr>
      <w:r>
        <w:t xml:space="preserve">Na Figura </w:t>
      </w:r>
      <w:r w:rsidR="007A1C6A">
        <w:t>21</w:t>
      </w:r>
      <w:r>
        <w:t xml:space="preserve"> encontra-se a lista de promoção. Nessa tela, poderão ser filtrados os produtos cadastrados na promoção.</w:t>
      </w:r>
    </w:p>
    <w:p w14:paraId="2AE225E1" w14:textId="69FBE6D5" w:rsidR="00615210" w:rsidRDefault="00615210" w:rsidP="00615210">
      <w:pPr>
        <w:ind w:firstLine="284"/>
      </w:pPr>
    </w:p>
    <w:p w14:paraId="7FD36ECA" w14:textId="30BFD1EC" w:rsidR="00615210" w:rsidRPr="00615210" w:rsidRDefault="00615210" w:rsidP="00615210">
      <w:pPr>
        <w:ind w:firstLine="284"/>
        <w:jc w:val="center"/>
        <w:rPr>
          <w:b/>
          <w:sz w:val="20"/>
        </w:rPr>
      </w:pPr>
      <w:r w:rsidRPr="00615210">
        <w:rPr>
          <w:b/>
          <w:sz w:val="20"/>
        </w:rPr>
        <w:t xml:space="preserve">Figura </w:t>
      </w:r>
      <w:r w:rsidR="007A1C6A">
        <w:rPr>
          <w:b/>
          <w:sz w:val="20"/>
        </w:rPr>
        <w:t>21</w:t>
      </w:r>
      <w:r w:rsidRPr="00615210">
        <w:rPr>
          <w:b/>
          <w:sz w:val="20"/>
        </w:rPr>
        <w:t xml:space="preserve"> – Tela de lista de promoção.</w:t>
      </w:r>
    </w:p>
    <w:p w14:paraId="53B84DC3" w14:textId="03FDEB0B" w:rsidR="00615210" w:rsidRDefault="00615210" w:rsidP="00615210">
      <w:pPr>
        <w:ind w:firstLine="284"/>
        <w:jc w:val="center"/>
      </w:pPr>
      <w:r>
        <w:rPr>
          <w:noProof/>
        </w:rPr>
        <w:drawing>
          <wp:inline distT="0" distB="0" distL="0" distR="0" wp14:anchorId="3F2EB7DF" wp14:editId="7E50CCA9">
            <wp:extent cx="5400040" cy="303593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035935"/>
                    </a:xfrm>
                    <a:prstGeom prst="rect">
                      <a:avLst/>
                    </a:prstGeom>
                  </pic:spPr>
                </pic:pic>
              </a:graphicData>
            </a:graphic>
          </wp:inline>
        </w:drawing>
      </w:r>
    </w:p>
    <w:p w14:paraId="3D157F9E" w14:textId="1D49FC73" w:rsidR="00E20306" w:rsidRPr="007A1C6A" w:rsidRDefault="00615210" w:rsidP="007A1C6A">
      <w:pPr>
        <w:jc w:val="center"/>
        <w:rPr>
          <w:b/>
          <w:sz w:val="20"/>
        </w:rPr>
      </w:pPr>
      <w:r w:rsidRPr="00F408FC">
        <w:rPr>
          <w:b/>
          <w:sz w:val="20"/>
        </w:rPr>
        <w:t>Fonte: Autores (2018)</w:t>
      </w:r>
    </w:p>
    <w:p w14:paraId="77708A31" w14:textId="1E920888" w:rsidR="00E20306" w:rsidRDefault="00E20306" w:rsidP="00E20306">
      <w:pPr>
        <w:pStyle w:val="Ttulo1"/>
        <w:rPr>
          <w:rFonts w:cs="Arial"/>
        </w:rPr>
      </w:pPr>
      <w:bookmarkStart w:id="95" w:name="_Toc528790971"/>
      <w:r w:rsidRPr="008E3031">
        <w:rPr>
          <w:rFonts w:cs="Arial"/>
        </w:rPr>
        <w:lastRenderedPageBreak/>
        <w:t>CONSIDERAÇÕES FINAIS</w:t>
      </w:r>
      <w:bookmarkEnd w:id="95"/>
    </w:p>
    <w:p w14:paraId="635E01C0" w14:textId="77777777" w:rsidR="001056F4" w:rsidRPr="001056F4" w:rsidRDefault="001056F4" w:rsidP="001056F4"/>
    <w:p w14:paraId="2E55B84F" w14:textId="3A11895C" w:rsidR="00B963F6" w:rsidRPr="00595329" w:rsidRDefault="008E3031" w:rsidP="00086C5B">
      <w:pPr>
        <w:pStyle w:val="CitaoDireta"/>
        <w:spacing w:line="360" w:lineRule="auto"/>
        <w:ind w:left="0" w:firstLine="284"/>
        <w:rPr>
          <w:rFonts w:cs="Arial"/>
          <w:sz w:val="24"/>
          <w:szCs w:val="24"/>
        </w:rPr>
      </w:pPr>
      <w:r w:rsidRPr="00595329">
        <w:rPr>
          <w:rFonts w:cs="Arial"/>
          <w:sz w:val="24"/>
          <w:szCs w:val="24"/>
        </w:rPr>
        <w:t xml:space="preserve">Este trabalho foi desenvolvido com o intuito de facilitar a relação e a comunicação entre </w:t>
      </w:r>
      <w:r w:rsidR="001056F4" w:rsidRPr="00595329">
        <w:rPr>
          <w:rFonts w:cs="Arial"/>
          <w:sz w:val="24"/>
          <w:szCs w:val="24"/>
        </w:rPr>
        <w:t>comerciantes de pequenos comércios e os consumidore</w:t>
      </w:r>
      <w:r w:rsidR="00275301" w:rsidRPr="00595329">
        <w:rPr>
          <w:rFonts w:cs="Arial"/>
          <w:sz w:val="24"/>
          <w:szCs w:val="24"/>
        </w:rPr>
        <w:t>s de tal</w:t>
      </w:r>
      <w:r w:rsidR="001056F4" w:rsidRPr="00595329">
        <w:rPr>
          <w:rFonts w:cs="Arial"/>
          <w:sz w:val="24"/>
          <w:szCs w:val="24"/>
        </w:rPr>
        <w:t>,</w:t>
      </w:r>
      <w:r w:rsidRPr="00595329">
        <w:rPr>
          <w:rFonts w:cs="Arial"/>
          <w:sz w:val="24"/>
          <w:szCs w:val="24"/>
        </w:rPr>
        <w:t xml:space="preserve"> no momento de escolha do tema para </w:t>
      </w:r>
      <w:r w:rsidR="00FD185F" w:rsidRPr="00595329">
        <w:rPr>
          <w:rFonts w:cs="Arial"/>
          <w:sz w:val="24"/>
          <w:szCs w:val="24"/>
        </w:rPr>
        <w:t xml:space="preserve">o trabalho de monografia, </w:t>
      </w:r>
      <w:r w:rsidRPr="00595329">
        <w:rPr>
          <w:rFonts w:cs="Arial"/>
          <w:sz w:val="24"/>
          <w:szCs w:val="24"/>
        </w:rPr>
        <w:t xml:space="preserve">por parte dos discentes e em todo o processo de desenvolvimento do trabalho. O sistema foi projetado com uma alta usabilidade, de forma que os usuários não terão </w:t>
      </w:r>
      <w:r w:rsidR="001056F4" w:rsidRPr="00595329">
        <w:rPr>
          <w:rFonts w:cs="Arial"/>
          <w:sz w:val="24"/>
          <w:szCs w:val="24"/>
        </w:rPr>
        <w:t>difi</w:t>
      </w:r>
      <w:r w:rsidRPr="00595329">
        <w:rPr>
          <w:rFonts w:cs="Arial"/>
          <w:sz w:val="24"/>
          <w:szCs w:val="24"/>
        </w:rPr>
        <w:t>culdades em utilizar nenhuma das funcionalidades</w:t>
      </w:r>
      <w:r w:rsidR="00224ABC">
        <w:rPr>
          <w:rFonts w:cs="Arial"/>
          <w:sz w:val="24"/>
          <w:szCs w:val="24"/>
        </w:rPr>
        <w:t xml:space="preserve">. </w:t>
      </w:r>
      <w:r w:rsidR="00A96260" w:rsidRPr="00595329">
        <w:rPr>
          <w:rFonts w:cs="Arial"/>
          <w:sz w:val="24"/>
          <w:szCs w:val="24"/>
        </w:rPr>
        <w:t>Para a elaboração desse trabalho foi realizado várias pesquisas bibliográficas baseando-se em artigos e livros do assunto abordado. Também se utilizou na criação do software o modelo de prototipação, oferecendo uma abordagem iterativa em suas etapas de criação.</w:t>
      </w:r>
    </w:p>
    <w:p w14:paraId="4D59EFED" w14:textId="58555B4B" w:rsidR="00A96260" w:rsidRPr="00224ABC" w:rsidRDefault="00A96260" w:rsidP="00224ABC">
      <w:pPr>
        <w:ind w:firstLine="708"/>
        <w:rPr>
          <w:rFonts w:cs="Arial"/>
        </w:rPr>
      </w:pPr>
      <w:r w:rsidRPr="00595329">
        <w:rPr>
          <w:rFonts w:cs="Arial"/>
          <w:szCs w:val="24"/>
        </w:rPr>
        <w:t>Sob as perspectivas encontradas, conclui-se que o desenvolvimento</w:t>
      </w:r>
      <w:r w:rsidR="00224ABC">
        <w:rPr>
          <w:rFonts w:cs="Arial"/>
          <w:szCs w:val="24"/>
        </w:rPr>
        <w:t xml:space="preserve"> do </w:t>
      </w:r>
      <w:r w:rsidR="00224ABC" w:rsidRPr="00224ABC">
        <w:rPr>
          <w:rFonts w:cs="Arial"/>
          <w:i/>
          <w:szCs w:val="24"/>
        </w:rPr>
        <w:t>software</w:t>
      </w:r>
      <w:r w:rsidR="00224ABC">
        <w:rPr>
          <w:rFonts w:cs="Arial"/>
          <w:szCs w:val="24"/>
        </w:rPr>
        <w:t xml:space="preserve"> para consulta de produtos via </w:t>
      </w:r>
      <w:r w:rsidR="00224ABC" w:rsidRPr="00224ABC">
        <w:rPr>
          <w:rFonts w:cs="Arial"/>
          <w:i/>
          <w:szCs w:val="24"/>
        </w:rPr>
        <w:t>web</w:t>
      </w:r>
      <w:r w:rsidR="00224ABC">
        <w:rPr>
          <w:rFonts w:cs="Arial"/>
          <w:i/>
          <w:szCs w:val="24"/>
        </w:rPr>
        <w:t xml:space="preserve"> </w:t>
      </w:r>
      <w:r w:rsidR="00224ABC">
        <w:rPr>
          <w:rFonts w:cs="Arial"/>
          <w:szCs w:val="24"/>
        </w:rPr>
        <w:t xml:space="preserve">é de grande validez, pois facilita na rotina das pessoas a organizar melhor seu tempo, já que, é um gasto tremendo ao ir nos supermercados. </w:t>
      </w:r>
      <w:r w:rsidR="00224ABC">
        <w:rPr>
          <w:rFonts w:cs="Arial"/>
        </w:rPr>
        <w:t xml:space="preserve">O uso da tecnologia nos dias atuais, principalmente para o âmbito econômico, é fundamental na sociedade, servindo como uma ferramenta de auxílio </w:t>
      </w:r>
      <w:r w:rsidR="00CF78D4">
        <w:rPr>
          <w:rFonts w:cs="Arial"/>
        </w:rPr>
        <w:t>à economia.</w:t>
      </w:r>
    </w:p>
    <w:p w14:paraId="57506AA0" w14:textId="70DE37ED" w:rsidR="00A96260" w:rsidRPr="00595329" w:rsidRDefault="00A96260" w:rsidP="00A96260">
      <w:pPr>
        <w:ind w:firstLine="708"/>
        <w:rPr>
          <w:rFonts w:cs="Arial"/>
          <w:szCs w:val="24"/>
        </w:rPr>
      </w:pPr>
      <w:r w:rsidRPr="00595329">
        <w:rPr>
          <w:rFonts w:cs="Arial"/>
          <w:szCs w:val="24"/>
        </w:rPr>
        <w:t xml:space="preserve">Para melhorias futuras o </w:t>
      </w:r>
      <w:r w:rsidR="00CF78D4" w:rsidRPr="00CF78D4">
        <w:rPr>
          <w:rFonts w:cs="Arial"/>
          <w:i/>
          <w:szCs w:val="24"/>
        </w:rPr>
        <w:t>site</w:t>
      </w:r>
      <w:r w:rsidRPr="00595329">
        <w:rPr>
          <w:rFonts w:cs="Arial"/>
          <w:szCs w:val="24"/>
        </w:rPr>
        <w:t xml:space="preserve"> poderá ser adaptado para uma versão </w:t>
      </w:r>
      <w:r w:rsidRPr="00CF78D4">
        <w:rPr>
          <w:rFonts w:cs="Arial"/>
          <w:i/>
          <w:szCs w:val="24"/>
        </w:rPr>
        <w:t>mobile</w:t>
      </w:r>
      <w:r w:rsidRPr="00595329">
        <w:rPr>
          <w:rFonts w:cs="Arial"/>
          <w:szCs w:val="24"/>
        </w:rPr>
        <w:t xml:space="preserve">, uma vez que o uso de celulares tem tido um crescimento satisfatório entre crianças e adolescentes. Também, pode-se adicionar mais </w:t>
      </w:r>
      <w:r w:rsidR="00CF78D4">
        <w:rPr>
          <w:rFonts w:cs="Arial"/>
          <w:szCs w:val="24"/>
        </w:rPr>
        <w:t>ferramentas</w:t>
      </w:r>
      <w:r w:rsidRPr="00595329">
        <w:rPr>
          <w:rFonts w:cs="Arial"/>
          <w:szCs w:val="24"/>
        </w:rPr>
        <w:t>, contendo</w:t>
      </w:r>
      <w:r w:rsidR="00CF78D4">
        <w:rPr>
          <w:rFonts w:cs="Arial"/>
          <w:szCs w:val="24"/>
        </w:rPr>
        <w:t xml:space="preserve"> suporte para venda, entrega a domicilio, pedidos, entre outros</w:t>
      </w:r>
      <w:r w:rsidRPr="00595329">
        <w:rPr>
          <w:rFonts w:cs="Arial"/>
          <w:szCs w:val="24"/>
        </w:rPr>
        <w:t xml:space="preserve">. Outra possibilidade é a implantação de relatórios mais detalhados para os </w:t>
      </w:r>
      <w:r w:rsidR="00CF78D4">
        <w:rPr>
          <w:rFonts w:cs="Arial"/>
          <w:szCs w:val="24"/>
        </w:rPr>
        <w:t>comerciantes</w:t>
      </w:r>
      <w:r w:rsidRPr="00595329">
        <w:rPr>
          <w:rFonts w:cs="Arial"/>
          <w:szCs w:val="24"/>
        </w:rPr>
        <w:t>.</w:t>
      </w:r>
    </w:p>
    <w:p w14:paraId="321B65C5" w14:textId="11C7E4CD" w:rsidR="00A96260" w:rsidRDefault="00A96260" w:rsidP="00A96260">
      <w:pPr>
        <w:pStyle w:val="CitaoDireta"/>
        <w:spacing w:line="360" w:lineRule="auto"/>
        <w:ind w:left="0"/>
        <w:rPr>
          <w:rFonts w:eastAsiaTheme="majorEastAsia" w:cstheme="majorBidi"/>
          <w:b/>
          <w:sz w:val="24"/>
          <w:szCs w:val="26"/>
        </w:rPr>
      </w:pPr>
    </w:p>
    <w:p w14:paraId="3CA134C9" w14:textId="77777777" w:rsidR="005F2B3E" w:rsidRDefault="005F2B3E" w:rsidP="00A96260">
      <w:pPr>
        <w:pStyle w:val="CitaoDireta"/>
        <w:spacing w:line="360" w:lineRule="auto"/>
        <w:ind w:left="0"/>
        <w:rPr>
          <w:rFonts w:cs="Arial"/>
          <w:sz w:val="24"/>
        </w:rPr>
      </w:pPr>
    </w:p>
    <w:p w14:paraId="4CAE5185" w14:textId="77777777" w:rsidR="00A96260" w:rsidRPr="001056F4" w:rsidRDefault="00A96260" w:rsidP="00A96260">
      <w:pPr>
        <w:pStyle w:val="CitaoDireta"/>
        <w:spacing w:line="360" w:lineRule="auto"/>
        <w:ind w:left="1440"/>
        <w:rPr>
          <w:rFonts w:cs="Arial"/>
          <w:sz w:val="24"/>
        </w:rPr>
      </w:pPr>
    </w:p>
    <w:p w14:paraId="2C432D83" w14:textId="77777777" w:rsidR="00B963F6" w:rsidRDefault="00B963F6" w:rsidP="00680611">
      <w:pPr>
        <w:pStyle w:val="CitaoDireta"/>
      </w:pPr>
    </w:p>
    <w:p w14:paraId="2835C43F" w14:textId="77777777" w:rsidR="00B963F6" w:rsidRDefault="00B963F6" w:rsidP="00680611">
      <w:pPr>
        <w:pStyle w:val="CitaoDireta"/>
      </w:pPr>
    </w:p>
    <w:p w14:paraId="31B66D92" w14:textId="77777777" w:rsidR="00B963F6" w:rsidRDefault="00B963F6" w:rsidP="00680611">
      <w:pPr>
        <w:pStyle w:val="CitaoDireta"/>
      </w:pPr>
    </w:p>
    <w:p w14:paraId="3E9634DC" w14:textId="77777777" w:rsidR="00B963F6" w:rsidRDefault="00B963F6" w:rsidP="00680611">
      <w:pPr>
        <w:pStyle w:val="CitaoDireta"/>
      </w:pPr>
    </w:p>
    <w:p w14:paraId="2376A5F4" w14:textId="77777777" w:rsidR="00B963F6" w:rsidRDefault="00B963F6" w:rsidP="00680611">
      <w:pPr>
        <w:pStyle w:val="CitaoDireta"/>
      </w:pPr>
    </w:p>
    <w:p w14:paraId="19C946CD" w14:textId="77777777" w:rsidR="00B963F6" w:rsidRDefault="00B963F6" w:rsidP="00680611">
      <w:pPr>
        <w:pStyle w:val="CitaoDireta"/>
      </w:pPr>
    </w:p>
    <w:p w14:paraId="59ADF30C" w14:textId="11039183" w:rsidR="00B963F6" w:rsidRDefault="00B963F6" w:rsidP="00680611">
      <w:pPr>
        <w:pStyle w:val="CitaoDireta"/>
      </w:pPr>
    </w:p>
    <w:p w14:paraId="50F21146" w14:textId="77777777" w:rsidR="00EA7429" w:rsidRDefault="00EA7429" w:rsidP="00680611">
      <w:pPr>
        <w:pStyle w:val="CitaoDireta"/>
      </w:pPr>
    </w:p>
    <w:p w14:paraId="015205A1" w14:textId="77777777" w:rsidR="00B963F6" w:rsidRDefault="00B963F6" w:rsidP="00680611">
      <w:pPr>
        <w:pStyle w:val="CitaoDireta"/>
      </w:pPr>
    </w:p>
    <w:p w14:paraId="42AEA50A" w14:textId="77777777" w:rsidR="00B963F6" w:rsidRDefault="00B963F6" w:rsidP="00680611">
      <w:pPr>
        <w:pStyle w:val="CitaoDireta"/>
      </w:pPr>
    </w:p>
    <w:p w14:paraId="40FE4946" w14:textId="77777777" w:rsidR="00B963F6" w:rsidRDefault="00B963F6" w:rsidP="00680611">
      <w:pPr>
        <w:pStyle w:val="CitaoDireta"/>
      </w:pPr>
    </w:p>
    <w:p w14:paraId="7ED82610" w14:textId="593B7232" w:rsidR="00B963F6" w:rsidRDefault="00B963F6" w:rsidP="00405789">
      <w:pPr>
        <w:pStyle w:val="CitaoDireta"/>
        <w:ind w:left="0"/>
      </w:pPr>
    </w:p>
    <w:p w14:paraId="5898C8AC" w14:textId="77777777" w:rsidR="00405789" w:rsidRPr="002166BD" w:rsidRDefault="00405789" w:rsidP="00405789">
      <w:pPr>
        <w:pStyle w:val="CitaoDireta"/>
        <w:ind w:left="0"/>
      </w:pPr>
    </w:p>
    <w:p w14:paraId="45392E9F" w14:textId="77777777" w:rsidR="00B963F6" w:rsidRDefault="00B963F6" w:rsidP="00B963F6">
      <w:pPr>
        <w:pStyle w:val="Ttulo1"/>
        <w:numPr>
          <w:ilvl w:val="0"/>
          <w:numId w:val="0"/>
        </w:numPr>
        <w:tabs>
          <w:tab w:val="left" w:pos="3682"/>
        </w:tabs>
        <w:spacing w:line="240" w:lineRule="auto"/>
        <w:rPr>
          <w:rFonts w:cs="Arial"/>
        </w:rPr>
      </w:pPr>
      <w:bookmarkStart w:id="96" w:name="_Toc467231457"/>
      <w:bookmarkStart w:id="97" w:name="_Toc467788470"/>
      <w:bookmarkStart w:id="98" w:name="_Toc464292412"/>
      <w:bookmarkStart w:id="99" w:name="_Toc464292699"/>
      <w:bookmarkStart w:id="100" w:name="_Toc464292411"/>
      <w:bookmarkStart w:id="101" w:name="_Toc464292698"/>
      <w:bookmarkStart w:id="102" w:name="_Toc467231456"/>
      <w:bookmarkStart w:id="103" w:name="_Toc528790972"/>
      <w:bookmarkEnd w:id="100"/>
      <w:bookmarkEnd w:id="101"/>
      <w:bookmarkEnd w:id="102"/>
      <w:commentRangeStart w:id="104"/>
      <w:r w:rsidRPr="002166BD">
        <w:rPr>
          <w:rFonts w:cs="Arial"/>
        </w:rPr>
        <w:lastRenderedPageBreak/>
        <w:t>REFERÊNCIAS</w:t>
      </w:r>
      <w:commentRangeEnd w:id="104"/>
      <w:r>
        <w:rPr>
          <w:rStyle w:val="Refdecomentrio"/>
          <w:rFonts w:eastAsiaTheme="minorHAnsi" w:cstheme="minorBidi"/>
          <w:b w:val="0"/>
          <w:caps w:val="0"/>
        </w:rPr>
        <w:commentReference w:id="104"/>
      </w:r>
      <w:bookmarkEnd w:id="103"/>
    </w:p>
    <w:p w14:paraId="3DBE5883" w14:textId="77777777" w:rsidR="0023701A" w:rsidRDefault="0023701A" w:rsidP="0023701A"/>
    <w:p w14:paraId="71B2C0B3" w14:textId="41E65E37" w:rsidR="00315E3D" w:rsidRPr="00315E3D" w:rsidRDefault="00315E3D" w:rsidP="00315E3D">
      <w:pPr>
        <w:spacing w:line="240" w:lineRule="auto"/>
        <w:rPr>
          <w:rFonts w:cs="Arial"/>
          <w:szCs w:val="24"/>
        </w:rPr>
      </w:pPr>
      <w:r w:rsidRPr="00315E3D">
        <w:rPr>
          <w:rFonts w:cs="Arial"/>
          <w:szCs w:val="24"/>
        </w:rPr>
        <w:t>ALVES, L</w:t>
      </w:r>
      <w:r>
        <w:rPr>
          <w:rFonts w:cs="Arial"/>
          <w:szCs w:val="24"/>
        </w:rPr>
        <w:t>.</w:t>
      </w:r>
      <w:r w:rsidRPr="00315E3D">
        <w:rPr>
          <w:rFonts w:cs="Arial"/>
          <w:szCs w:val="24"/>
        </w:rPr>
        <w:t xml:space="preserve"> C. </w:t>
      </w:r>
      <w:r w:rsidRPr="00315E3D">
        <w:rPr>
          <w:rFonts w:cs="Arial"/>
          <w:b/>
          <w:szCs w:val="24"/>
        </w:rPr>
        <w:t xml:space="preserve">Site ajuda a pesquisar preços em supermercados antes das compras. </w:t>
      </w:r>
      <w:r w:rsidRPr="00315E3D">
        <w:rPr>
          <w:rFonts w:cs="Arial"/>
          <w:szCs w:val="24"/>
        </w:rPr>
        <w:t>Disponível em: &lt;http://g1.globo.com/pr/norte-noroeste/noticia/2014/04/site-ajuda-pesquisar-precos-em-supermercados-antes-das-</w:t>
      </w:r>
    </w:p>
    <w:p w14:paraId="335ACB93" w14:textId="71978BCF" w:rsidR="0023701A" w:rsidRPr="0023701A" w:rsidRDefault="00315E3D" w:rsidP="00315E3D">
      <w:pPr>
        <w:spacing w:line="240" w:lineRule="auto"/>
        <w:rPr>
          <w:rFonts w:cs="Arial"/>
          <w:szCs w:val="24"/>
        </w:rPr>
      </w:pPr>
      <w:r w:rsidRPr="00315E3D">
        <w:rPr>
          <w:rFonts w:cs="Arial"/>
          <w:szCs w:val="24"/>
        </w:rPr>
        <w:t>compras.html&gt; Acesso em: 15 Set. 2018.</w:t>
      </w:r>
    </w:p>
    <w:p w14:paraId="44435F3A" w14:textId="77777777" w:rsidR="00315E3D" w:rsidRDefault="00315E3D" w:rsidP="0023701A">
      <w:pPr>
        <w:spacing w:line="240" w:lineRule="auto"/>
        <w:rPr>
          <w:rFonts w:cs="Arial"/>
          <w:szCs w:val="24"/>
        </w:rPr>
      </w:pPr>
    </w:p>
    <w:p w14:paraId="3D40A629" w14:textId="67350459" w:rsidR="0023701A" w:rsidRDefault="0023701A" w:rsidP="0023701A">
      <w:pPr>
        <w:spacing w:line="240" w:lineRule="auto"/>
        <w:rPr>
          <w:rFonts w:cs="Arial"/>
          <w:szCs w:val="24"/>
        </w:rPr>
      </w:pPr>
      <w:r w:rsidRPr="0023701A">
        <w:rPr>
          <w:rFonts w:cs="Arial"/>
          <w:szCs w:val="24"/>
        </w:rPr>
        <w:t>BARBOSA, D</w:t>
      </w:r>
      <w:r w:rsidR="00315E3D">
        <w:rPr>
          <w:rFonts w:cs="Arial"/>
          <w:szCs w:val="24"/>
        </w:rPr>
        <w:t>.</w:t>
      </w:r>
      <w:r w:rsidRPr="0023701A">
        <w:rPr>
          <w:rFonts w:cs="Arial"/>
          <w:szCs w:val="24"/>
        </w:rPr>
        <w:t xml:space="preserve"> A. </w:t>
      </w:r>
      <w:r w:rsidRPr="0023701A">
        <w:rPr>
          <w:rFonts w:cs="Arial"/>
          <w:b/>
          <w:szCs w:val="24"/>
        </w:rPr>
        <w:t>Monitorização de condições ambientais em explosões agrícolas</w:t>
      </w:r>
      <w:r w:rsidRPr="0023701A">
        <w:rPr>
          <w:rFonts w:cs="Arial"/>
          <w:szCs w:val="24"/>
        </w:rPr>
        <w:t>. Lisboa: Universidade de Lisboa, 2012. Disponível em: &lt;http://repositorio.ul.pt/handle/10451/8809&gt; Acesso em: 25 Mai. 2018.</w:t>
      </w:r>
    </w:p>
    <w:p w14:paraId="77F4A54B" w14:textId="7F761BB6" w:rsidR="00A96260" w:rsidRDefault="00A96260" w:rsidP="0023701A">
      <w:pPr>
        <w:spacing w:line="240" w:lineRule="auto"/>
        <w:rPr>
          <w:rFonts w:cs="Arial"/>
          <w:szCs w:val="24"/>
        </w:rPr>
      </w:pPr>
    </w:p>
    <w:p w14:paraId="711223DA" w14:textId="61BE21AE" w:rsidR="00A96260" w:rsidRDefault="00A96260" w:rsidP="0023701A">
      <w:pPr>
        <w:spacing w:line="240" w:lineRule="auto"/>
        <w:rPr>
          <w:rFonts w:cs="Arial"/>
          <w:szCs w:val="24"/>
        </w:rPr>
      </w:pPr>
      <w:r w:rsidRPr="00A96260">
        <w:rPr>
          <w:rFonts w:cs="Arial"/>
          <w:szCs w:val="24"/>
        </w:rPr>
        <w:t>BRITO, R</w:t>
      </w:r>
      <w:r>
        <w:rPr>
          <w:rFonts w:cs="Arial"/>
          <w:szCs w:val="24"/>
        </w:rPr>
        <w:t>.</w:t>
      </w:r>
      <w:r w:rsidRPr="00A96260">
        <w:rPr>
          <w:rFonts w:cs="Arial"/>
          <w:szCs w:val="24"/>
        </w:rPr>
        <w:t xml:space="preserve"> C.</w:t>
      </w:r>
      <w:r>
        <w:rPr>
          <w:rFonts w:cs="Arial"/>
          <w:szCs w:val="24"/>
        </w:rPr>
        <w:t xml:space="preserve"> </w:t>
      </w:r>
      <w:r w:rsidRPr="00A96260">
        <w:rPr>
          <w:rFonts w:cs="Arial"/>
          <w:b/>
          <w:szCs w:val="24"/>
        </w:rPr>
        <w:t>Como utilizar a Google Geocoding API para obter endereços</w:t>
      </w:r>
      <w:r w:rsidRPr="00A96260">
        <w:rPr>
          <w:rFonts w:cs="Arial"/>
          <w:szCs w:val="24"/>
        </w:rPr>
        <w:t>.</w:t>
      </w:r>
      <w:r>
        <w:rPr>
          <w:rFonts w:cs="Arial"/>
          <w:szCs w:val="24"/>
        </w:rPr>
        <w:t xml:space="preserve"> </w:t>
      </w:r>
      <w:r w:rsidRPr="00A96260">
        <w:rPr>
          <w:rFonts w:cs="Arial"/>
          <w:szCs w:val="24"/>
        </w:rPr>
        <w:t>DEVMEDIA. 2016. Disponível em:&lt; https://www.devmedia.com.br/como-utilizar-a-google-geocoding-api-para-obter-enderecos/36751&gt; Acesso em: 14 Out. 2018</w:t>
      </w:r>
      <w:r>
        <w:rPr>
          <w:rFonts w:cs="Arial"/>
          <w:szCs w:val="24"/>
        </w:rPr>
        <w:t>.</w:t>
      </w:r>
    </w:p>
    <w:p w14:paraId="2A5E59F3" w14:textId="00AD7A53" w:rsidR="00C32064" w:rsidRDefault="00C32064" w:rsidP="0023701A">
      <w:pPr>
        <w:spacing w:line="240" w:lineRule="auto"/>
        <w:rPr>
          <w:rFonts w:cs="Arial"/>
          <w:szCs w:val="24"/>
        </w:rPr>
      </w:pPr>
    </w:p>
    <w:p w14:paraId="1A3A7ABA" w14:textId="456346F6" w:rsidR="00C32064" w:rsidRDefault="00C32064" w:rsidP="0023701A">
      <w:pPr>
        <w:spacing w:line="240" w:lineRule="auto"/>
        <w:rPr>
          <w:rFonts w:cs="Arial"/>
          <w:szCs w:val="24"/>
        </w:rPr>
      </w:pPr>
      <w:r w:rsidRPr="00C32064">
        <w:rPr>
          <w:rFonts w:cs="Arial"/>
          <w:szCs w:val="24"/>
        </w:rPr>
        <w:t xml:space="preserve">DALL'OGLIO, P. </w:t>
      </w:r>
      <w:r w:rsidRPr="00C32064">
        <w:rPr>
          <w:rFonts w:cs="Arial"/>
          <w:b/>
          <w:szCs w:val="24"/>
        </w:rPr>
        <w:t>PHP - Programando com Orientação a Objetos</w:t>
      </w:r>
      <w:r w:rsidRPr="00C32064">
        <w:rPr>
          <w:rFonts w:cs="Arial"/>
          <w:szCs w:val="24"/>
        </w:rPr>
        <w:t>. 4 ed, Ltda.</w:t>
      </w:r>
      <w:r>
        <w:rPr>
          <w:rFonts w:cs="Arial"/>
          <w:szCs w:val="24"/>
        </w:rPr>
        <w:t xml:space="preserve"> </w:t>
      </w:r>
      <w:r w:rsidRPr="00C32064">
        <w:rPr>
          <w:rFonts w:cs="Arial"/>
          <w:szCs w:val="24"/>
        </w:rPr>
        <w:t>Disponível em:</w:t>
      </w:r>
      <w:r>
        <w:rPr>
          <w:rFonts w:cs="Arial"/>
          <w:szCs w:val="24"/>
        </w:rPr>
        <w:t xml:space="preserve"> </w:t>
      </w:r>
      <w:r w:rsidRPr="00C32064">
        <w:rPr>
          <w:rFonts w:cs="Arial"/>
          <w:szCs w:val="24"/>
        </w:rPr>
        <w:t>&lt;https://books.google.com.br/books?hl=ptBR&amp;lr=&amp;id=1l1oDwA</w:t>
      </w:r>
      <w:r>
        <w:rPr>
          <w:rFonts w:cs="Arial"/>
          <w:szCs w:val="24"/>
        </w:rPr>
        <w:t xml:space="preserve"> </w:t>
      </w:r>
      <w:r w:rsidRPr="00C32064">
        <w:rPr>
          <w:rFonts w:cs="Arial"/>
          <w:szCs w:val="24"/>
        </w:rPr>
        <w:t>AQBAJ&amp;oi=fnd&amp;pg=P5&amp;dq=Dall%E2%80%99Oglio+2015&amp;ots=_HpfKXbcz4&amp;sig=LfRoCwTnlUSBsJG6BrKPhTY6JE#v=onepage&amp;q=MVC&amp;f=false &gt; Acesso em: 30 Out. 2018.</w:t>
      </w:r>
    </w:p>
    <w:p w14:paraId="75E0682F" w14:textId="77777777" w:rsidR="0023701A" w:rsidRPr="0023701A" w:rsidRDefault="0023701A" w:rsidP="0023701A">
      <w:pPr>
        <w:spacing w:line="240" w:lineRule="auto"/>
        <w:rPr>
          <w:rFonts w:cs="Arial"/>
          <w:szCs w:val="24"/>
        </w:rPr>
      </w:pPr>
    </w:p>
    <w:p w14:paraId="3D291A79" w14:textId="28942C76" w:rsidR="0023701A" w:rsidRDefault="0023701A" w:rsidP="0023701A">
      <w:pPr>
        <w:spacing w:line="240" w:lineRule="auto"/>
        <w:rPr>
          <w:rFonts w:cs="Arial"/>
          <w:szCs w:val="24"/>
        </w:rPr>
      </w:pPr>
      <w:r w:rsidRPr="0023701A">
        <w:rPr>
          <w:rFonts w:cs="Arial"/>
          <w:szCs w:val="24"/>
        </w:rPr>
        <w:t xml:space="preserve">DIEDRICH, L. G. </w:t>
      </w:r>
      <w:r w:rsidRPr="0023701A">
        <w:rPr>
          <w:rFonts w:cs="Arial"/>
          <w:b/>
          <w:szCs w:val="24"/>
        </w:rPr>
        <w:t>Integração da metodologia ágil OpenUp nos processos de engenharia de software</w:t>
      </w:r>
      <w:r w:rsidRPr="0023701A">
        <w:rPr>
          <w:rFonts w:cs="Arial"/>
          <w:szCs w:val="24"/>
        </w:rPr>
        <w:t xml:space="preserve">. 2011. Disponível em: &lt;http://repositorio.roca.utfpr.edu.br/jspui/handle/1/1118&gt;. Acesso em: 01 </w:t>
      </w:r>
      <w:r w:rsidR="00D270C2">
        <w:rPr>
          <w:rFonts w:cs="Arial"/>
          <w:szCs w:val="24"/>
        </w:rPr>
        <w:t>D</w:t>
      </w:r>
      <w:r w:rsidRPr="0023701A">
        <w:rPr>
          <w:rFonts w:cs="Arial"/>
          <w:szCs w:val="24"/>
        </w:rPr>
        <w:t>ez. 2017. Acesso: 10 jun. 2018.</w:t>
      </w:r>
    </w:p>
    <w:p w14:paraId="4270F898" w14:textId="761F964C" w:rsidR="0023701A" w:rsidRDefault="0023701A" w:rsidP="0023701A">
      <w:pPr>
        <w:spacing w:line="240" w:lineRule="auto"/>
        <w:rPr>
          <w:rFonts w:cs="Arial"/>
          <w:szCs w:val="24"/>
        </w:rPr>
      </w:pPr>
    </w:p>
    <w:p w14:paraId="34D5EA5B" w14:textId="088AD576" w:rsidR="00A96260" w:rsidRDefault="00A96260" w:rsidP="0023701A">
      <w:pPr>
        <w:spacing w:line="240" w:lineRule="auto"/>
        <w:rPr>
          <w:rFonts w:cs="Arial"/>
          <w:szCs w:val="24"/>
        </w:rPr>
      </w:pPr>
      <w:r w:rsidRPr="00A96260">
        <w:rPr>
          <w:rFonts w:cs="Arial"/>
          <w:szCs w:val="24"/>
        </w:rPr>
        <w:t>DOUGLAS, A.</w:t>
      </w:r>
      <w:r>
        <w:rPr>
          <w:rFonts w:cs="Arial"/>
          <w:szCs w:val="24"/>
        </w:rPr>
        <w:t xml:space="preserve"> </w:t>
      </w:r>
      <w:r w:rsidRPr="00A96260">
        <w:rPr>
          <w:rFonts w:cs="Arial"/>
          <w:b/>
          <w:szCs w:val="24"/>
        </w:rPr>
        <w:t>Intodução a Google Maps API</w:t>
      </w:r>
      <w:r w:rsidRPr="00A96260">
        <w:rPr>
          <w:rFonts w:cs="Arial"/>
          <w:szCs w:val="24"/>
        </w:rPr>
        <w:t>. DEVMEDIA.2013.</w:t>
      </w:r>
      <w:r>
        <w:rPr>
          <w:rFonts w:cs="Arial"/>
          <w:szCs w:val="24"/>
        </w:rPr>
        <w:t xml:space="preserve"> </w:t>
      </w:r>
      <w:r w:rsidRPr="00A96260">
        <w:rPr>
          <w:rFonts w:cs="Arial"/>
          <w:szCs w:val="24"/>
        </w:rPr>
        <w:t>Disponível em &lt;https://www.devmedia.com.br/introducao-a-google-maps-api/26967&gt; Acesso em: 14. Out. 2018</w:t>
      </w:r>
      <w:r>
        <w:rPr>
          <w:rFonts w:cs="Arial"/>
          <w:szCs w:val="24"/>
        </w:rPr>
        <w:t>,</w:t>
      </w:r>
    </w:p>
    <w:p w14:paraId="68BD6545" w14:textId="77777777" w:rsidR="00A96260" w:rsidRDefault="00A96260" w:rsidP="0023701A">
      <w:pPr>
        <w:spacing w:line="240" w:lineRule="auto"/>
        <w:rPr>
          <w:rFonts w:cs="Arial"/>
          <w:szCs w:val="24"/>
        </w:rPr>
      </w:pPr>
    </w:p>
    <w:p w14:paraId="4897EBBD" w14:textId="75C133DB" w:rsidR="00315E3D" w:rsidRDefault="00315E3D" w:rsidP="00315E3D">
      <w:pPr>
        <w:spacing w:line="240" w:lineRule="auto"/>
        <w:rPr>
          <w:rFonts w:cs="Arial"/>
          <w:szCs w:val="24"/>
        </w:rPr>
      </w:pPr>
      <w:r w:rsidRPr="00315E3D">
        <w:rPr>
          <w:rFonts w:cs="Arial"/>
          <w:szCs w:val="24"/>
        </w:rPr>
        <w:t>FRANCO DE PAULA, G.</w:t>
      </w:r>
      <w:r>
        <w:rPr>
          <w:rFonts w:cs="Arial"/>
          <w:szCs w:val="24"/>
        </w:rPr>
        <w:t xml:space="preserve"> </w:t>
      </w:r>
      <w:r w:rsidRPr="00315E3D">
        <w:rPr>
          <w:rFonts w:cs="Arial"/>
          <w:b/>
          <w:szCs w:val="24"/>
        </w:rPr>
        <w:t>Mobile Marketing e sua aplicação na publicidade</w:t>
      </w:r>
      <w:r w:rsidRPr="00315E3D">
        <w:rPr>
          <w:rFonts w:cs="Arial"/>
          <w:szCs w:val="24"/>
        </w:rPr>
        <w:t>.</w:t>
      </w:r>
      <w:r>
        <w:rPr>
          <w:rFonts w:cs="Arial"/>
          <w:szCs w:val="24"/>
        </w:rPr>
        <w:t xml:space="preserve"> </w:t>
      </w:r>
      <w:r w:rsidRPr="00315E3D">
        <w:rPr>
          <w:rFonts w:cs="Arial"/>
          <w:szCs w:val="24"/>
        </w:rPr>
        <w:t>2011.</w:t>
      </w:r>
    </w:p>
    <w:p w14:paraId="12DF199D" w14:textId="3DB92C10" w:rsidR="00315E3D" w:rsidRDefault="00315E3D" w:rsidP="0023701A">
      <w:pPr>
        <w:spacing w:line="240" w:lineRule="auto"/>
        <w:rPr>
          <w:rFonts w:cs="Arial"/>
          <w:szCs w:val="24"/>
        </w:rPr>
      </w:pPr>
    </w:p>
    <w:p w14:paraId="03DC319D" w14:textId="37F8F862" w:rsidR="00315E3D" w:rsidRPr="00315E3D" w:rsidRDefault="00315E3D" w:rsidP="00315E3D">
      <w:pPr>
        <w:spacing w:line="240" w:lineRule="auto"/>
        <w:rPr>
          <w:rFonts w:cs="Arial"/>
          <w:b/>
          <w:szCs w:val="24"/>
        </w:rPr>
      </w:pPr>
      <w:r w:rsidRPr="00315E3D">
        <w:rPr>
          <w:rFonts w:cs="Arial"/>
          <w:szCs w:val="24"/>
        </w:rPr>
        <w:t xml:space="preserve">JENKINS, H. </w:t>
      </w:r>
      <w:r w:rsidRPr="00315E3D">
        <w:rPr>
          <w:rFonts w:cs="Arial"/>
          <w:b/>
          <w:szCs w:val="24"/>
        </w:rPr>
        <w:t>Cultura da</w:t>
      </w:r>
      <w:r>
        <w:rPr>
          <w:rFonts w:cs="Arial"/>
          <w:b/>
          <w:szCs w:val="24"/>
        </w:rPr>
        <w:t xml:space="preserve"> </w:t>
      </w:r>
      <w:r w:rsidRPr="00315E3D">
        <w:rPr>
          <w:rFonts w:cs="Arial"/>
          <w:b/>
          <w:szCs w:val="24"/>
        </w:rPr>
        <w:t>convergência</w:t>
      </w:r>
      <w:r w:rsidRPr="00315E3D">
        <w:rPr>
          <w:rFonts w:cs="Arial"/>
          <w:szCs w:val="24"/>
        </w:rPr>
        <w:t>. São Paulo: Editora Aleph, 2006.</w:t>
      </w:r>
    </w:p>
    <w:p w14:paraId="018740A6" w14:textId="77777777" w:rsidR="00315E3D" w:rsidRPr="0023701A" w:rsidRDefault="00315E3D" w:rsidP="0023701A">
      <w:pPr>
        <w:spacing w:line="240" w:lineRule="auto"/>
        <w:rPr>
          <w:rFonts w:cs="Arial"/>
          <w:szCs w:val="24"/>
        </w:rPr>
      </w:pPr>
    </w:p>
    <w:p w14:paraId="02FDBA7C" w14:textId="27978803" w:rsidR="0023701A" w:rsidRDefault="0023701A" w:rsidP="0023701A">
      <w:pPr>
        <w:spacing w:line="240" w:lineRule="auto"/>
        <w:rPr>
          <w:rFonts w:cs="Arial"/>
          <w:szCs w:val="24"/>
        </w:rPr>
      </w:pPr>
      <w:r w:rsidRPr="0023701A">
        <w:rPr>
          <w:rFonts w:cs="Arial"/>
          <w:szCs w:val="24"/>
        </w:rPr>
        <w:t xml:space="preserve">JETBRAINS (Org.). </w:t>
      </w:r>
      <w:r w:rsidRPr="0023701A">
        <w:rPr>
          <w:rFonts w:cs="Arial"/>
          <w:b/>
          <w:szCs w:val="24"/>
        </w:rPr>
        <w:t>PHPStorm</w:t>
      </w:r>
      <w:r w:rsidRPr="0023701A">
        <w:rPr>
          <w:rFonts w:cs="Arial"/>
          <w:szCs w:val="24"/>
        </w:rPr>
        <w:t>. 2000. Disponível em: &lt;https://www.jetbrains.com/phpstorm/&gt; Acesso em: 24 Mai. 2018.</w:t>
      </w:r>
    </w:p>
    <w:p w14:paraId="7CFA6934" w14:textId="517B10BC" w:rsidR="0023701A" w:rsidRDefault="0023701A" w:rsidP="0023701A">
      <w:pPr>
        <w:spacing w:line="240" w:lineRule="auto"/>
        <w:rPr>
          <w:rFonts w:cs="Arial"/>
          <w:szCs w:val="24"/>
        </w:rPr>
      </w:pPr>
    </w:p>
    <w:p w14:paraId="793DEBB6" w14:textId="5CDF1B1A" w:rsidR="00A96260" w:rsidRDefault="00A96260" w:rsidP="0023701A">
      <w:pPr>
        <w:spacing w:line="240" w:lineRule="auto"/>
        <w:rPr>
          <w:rFonts w:cs="Arial"/>
          <w:szCs w:val="24"/>
        </w:rPr>
      </w:pPr>
      <w:r w:rsidRPr="00A96260">
        <w:rPr>
          <w:rFonts w:cs="Arial"/>
          <w:szCs w:val="24"/>
        </w:rPr>
        <w:t xml:space="preserve">KAJKO-MATTSSON, M. </w:t>
      </w:r>
      <w:r w:rsidRPr="00A96260">
        <w:rPr>
          <w:rFonts w:cs="Arial"/>
          <w:b/>
          <w:szCs w:val="24"/>
        </w:rPr>
        <w:t>Evolution and maintenance of web service applications.</w:t>
      </w:r>
      <w:r>
        <w:rPr>
          <w:rFonts w:cs="Arial"/>
          <w:szCs w:val="24"/>
        </w:rPr>
        <w:t xml:space="preserve"> </w:t>
      </w:r>
      <w:r w:rsidRPr="00A96260">
        <w:rPr>
          <w:rFonts w:cs="Arial"/>
          <w:szCs w:val="24"/>
        </w:rPr>
        <w:t>ACM DIGITAL LIBRARY.</w:t>
      </w:r>
      <w:r>
        <w:rPr>
          <w:rFonts w:cs="Arial"/>
          <w:szCs w:val="24"/>
        </w:rPr>
        <w:t xml:space="preserve"> </w:t>
      </w:r>
      <w:r w:rsidRPr="00A96260">
        <w:rPr>
          <w:rFonts w:cs="Arial"/>
          <w:szCs w:val="24"/>
        </w:rPr>
        <w:t>2004.</w:t>
      </w:r>
      <w:r>
        <w:rPr>
          <w:rFonts w:cs="Arial"/>
          <w:szCs w:val="24"/>
        </w:rPr>
        <w:t xml:space="preserve"> </w:t>
      </w:r>
      <w:r w:rsidRPr="00A96260">
        <w:rPr>
          <w:rFonts w:cs="Arial"/>
          <w:szCs w:val="24"/>
        </w:rPr>
        <w:t>Disponível em:&lt;http://portal.acm.org/citation.</w:t>
      </w:r>
      <w:r>
        <w:rPr>
          <w:rFonts w:cs="Arial"/>
          <w:szCs w:val="24"/>
        </w:rPr>
        <w:t xml:space="preserve"> </w:t>
      </w:r>
      <w:r w:rsidRPr="00A96260">
        <w:rPr>
          <w:rFonts w:cs="Arial"/>
          <w:szCs w:val="24"/>
        </w:rPr>
        <w:t>cfm?id=1018431.1021463&gt; Acesso em: 26 Set. 2018.</w:t>
      </w:r>
    </w:p>
    <w:p w14:paraId="6D4ACCDD" w14:textId="77777777" w:rsidR="00A96260" w:rsidRDefault="00A96260" w:rsidP="0023701A">
      <w:pPr>
        <w:spacing w:line="240" w:lineRule="auto"/>
        <w:rPr>
          <w:rFonts w:cs="Arial"/>
          <w:szCs w:val="24"/>
        </w:rPr>
      </w:pPr>
    </w:p>
    <w:p w14:paraId="4879B3CA" w14:textId="0614CED8" w:rsidR="00A96260" w:rsidRDefault="00A96260" w:rsidP="0023701A">
      <w:pPr>
        <w:spacing w:line="240" w:lineRule="auto"/>
        <w:rPr>
          <w:rFonts w:cs="Arial"/>
          <w:szCs w:val="24"/>
        </w:rPr>
      </w:pPr>
      <w:r w:rsidRPr="00A96260">
        <w:rPr>
          <w:rFonts w:cs="Arial"/>
          <w:szCs w:val="24"/>
        </w:rPr>
        <w:t xml:space="preserve">KOTLER, </w:t>
      </w:r>
      <w:r>
        <w:rPr>
          <w:rFonts w:cs="Arial"/>
          <w:szCs w:val="24"/>
        </w:rPr>
        <w:t>P</w:t>
      </w:r>
      <w:r w:rsidRPr="00A96260">
        <w:rPr>
          <w:rFonts w:cs="Arial"/>
          <w:szCs w:val="24"/>
        </w:rPr>
        <w:t xml:space="preserve">. </w:t>
      </w:r>
      <w:r w:rsidRPr="00A96260">
        <w:rPr>
          <w:rFonts w:cs="Arial"/>
          <w:b/>
          <w:szCs w:val="24"/>
        </w:rPr>
        <w:t>Administração de Marketing: a edição do novo milênio</w:t>
      </w:r>
      <w:r w:rsidRPr="00A96260">
        <w:rPr>
          <w:rFonts w:cs="Arial"/>
          <w:szCs w:val="24"/>
        </w:rPr>
        <w:t>. 10. ed.</w:t>
      </w:r>
      <w:r>
        <w:rPr>
          <w:rFonts w:cs="Arial"/>
          <w:szCs w:val="24"/>
        </w:rPr>
        <w:t xml:space="preserve"> </w:t>
      </w:r>
      <w:r w:rsidRPr="00A96260">
        <w:rPr>
          <w:rFonts w:cs="Arial"/>
          <w:szCs w:val="24"/>
        </w:rPr>
        <w:t>Disponível em:</w:t>
      </w:r>
      <w:r>
        <w:rPr>
          <w:rFonts w:cs="Arial"/>
          <w:szCs w:val="24"/>
        </w:rPr>
        <w:t xml:space="preserve"> </w:t>
      </w:r>
      <w:r w:rsidRPr="00A96260">
        <w:rPr>
          <w:rFonts w:cs="Arial"/>
          <w:szCs w:val="24"/>
        </w:rPr>
        <w:t>&lt;file:///C:/Users/Usu%C3%A1rio/Downloads/01%20KOTLERMAR</w:t>
      </w:r>
      <w:r>
        <w:rPr>
          <w:rFonts w:cs="Arial"/>
          <w:szCs w:val="24"/>
        </w:rPr>
        <w:t xml:space="preserve"> </w:t>
      </w:r>
      <w:r w:rsidRPr="00A96260">
        <w:rPr>
          <w:rFonts w:cs="Arial"/>
          <w:szCs w:val="24"/>
        </w:rPr>
        <w:t>KETING-completo%20(1).pdf&gt; Acesso em</w:t>
      </w:r>
      <w:r>
        <w:rPr>
          <w:rFonts w:cs="Arial"/>
          <w:szCs w:val="24"/>
        </w:rPr>
        <w:t>: 25 Out. 2018.</w:t>
      </w:r>
    </w:p>
    <w:p w14:paraId="20843343" w14:textId="77777777" w:rsidR="00A96260" w:rsidRDefault="00A96260" w:rsidP="0023701A">
      <w:pPr>
        <w:spacing w:line="240" w:lineRule="auto"/>
        <w:rPr>
          <w:rFonts w:cs="Arial"/>
          <w:szCs w:val="24"/>
        </w:rPr>
      </w:pPr>
    </w:p>
    <w:p w14:paraId="4C06358C" w14:textId="0204A992" w:rsidR="00AD34C2" w:rsidRDefault="00AD34C2" w:rsidP="00AD34C2">
      <w:pPr>
        <w:spacing w:line="240" w:lineRule="auto"/>
        <w:rPr>
          <w:rFonts w:cs="Arial"/>
          <w:szCs w:val="24"/>
        </w:rPr>
      </w:pPr>
      <w:r w:rsidRPr="00AD34C2">
        <w:rPr>
          <w:rFonts w:cs="Arial"/>
          <w:szCs w:val="24"/>
        </w:rPr>
        <w:t>LAS CASAS, A</w:t>
      </w:r>
      <w:r>
        <w:rPr>
          <w:rFonts w:cs="Arial"/>
          <w:szCs w:val="24"/>
        </w:rPr>
        <w:t>.</w:t>
      </w:r>
      <w:r w:rsidRPr="00AD34C2">
        <w:rPr>
          <w:rFonts w:cs="Arial"/>
          <w:szCs w:val="24"/>
        </w:rPr>
        <w:t xml:space="preserve"> L.</w:t>
      </w:r>
      <w:r>
        <w:rPr>
          <w:rFonts w:cs="Arial"/>
          <w:szCs w:val="24"/>
        </w:rPr>
        <w:t xml:space="preserve"> </w:t>
      </w:r>
      <w:r w:rsidRPr="00AD34C2">
        <w:rPr>
          <w:rFonts w:cs="Arial"/>
          <w:b/>
          <w:szCs w:val="24"/>
        </w:rPr>
        <w:t>Marketing Móvel – Tendências e Oportunidades no Marketing Eletrônico</w:t>
      </w:r>
      <w:r w:rsidRPr="00AD34C2">
        <w:rPr>
          <w:rFonts w:cs="Arial"/>
          <w:szCs w:val="24"/>
        </w:rPr>
        <w:t>. Saint Paul Editora, 2009.</w:t>
      </w:r>
    </w:p>
    <w:p w14:paraId="5017C119" w14:textId="77777777" w:rsidR="00AD34C2" w:rsidRDefault="00AD34C2" w:rsidP="0023701A">
      <w:pPr>
        <w:spacing w:line="240" w:lineRule="auto"/>
        <w:rPr>
          <w:rFonts w:cs="Arial"/>
          <w:szCs w:val="24"/>
        </w:rPr>
      </w:pPr>
    </w:p>
    <w:p w14:paraId="60AC56D3" w14:textId="05D82F39" w:rsidR="00315E3D" w:rsidRDefault="00315E3D" w:rsidP="00315E3D">
      <w:pPr>
        <w:spacing w:line="240" w:lineRule="auto"/>
        <w:rPr>
          <w:rFonts w:cs="Arial"/>
          <w:szCs w:val="24"/>
        </w:rPr>
      </w:pPr>
      <w:r w:rsidRPr="00315E3D">
        <w:rPr>
          <w:rFonts w:cs="Arial"/>
          <w:szCs w:val="24"/>
        </w:rPr>
        <w:t xml:space="preserve">LAUDON, K. C. S.; JANE, P. </w:t>
      </w:r>
      <w:r w:rsidRPr="00315E3D">
        <w:rPr>
          <w:rFonts w:cs="Arial"/>
          <w:b/>
          <w:szCs w:val="24"/>
        </w:rPr>
        <w:t>Sistemas de informações gerenciais: administrando a empresa digital</w:t>
      </w:r>
      <w:r w:rsidRPr="00315E3D">
        <w:rPr>
          <w:rFonts w:cs="Arial"/>
          <w:szCs w:val="24"/>
        </w:rPr>
        <w:t>. São</w:t>
      </w:r>
      <w:r>
        <w:rPr>
          <w:rFonts w:cs="Arial"/>
          <w:szCs w:val="24"/>
        </w:rPr>
        <w:t xml:space="preserve"> </w:t>
      </w:r>
      <w:r w:rsidRPr="00315E3D">
        <w:rPr>
          <w:rFonts w:cs="Arial"/>
          <w:szCs w:val="24"/>
        </w:rPr>
        <w:t>Paulo: Prentice Hall, 2004.</w:t>
      </w:r>
    </w:p>
    <w:p w14:paraId="36BA8CF0" w14:textId="717E48B6" w:rsidR="00315E3D" w:rsidRDefault="00315E3D" w:rsidP="0023701A">
      <w:pPr>
        <w:spacing w:line="240" w:lineRule="auto"/>
        <w:rPr>
          <w:rFonts w:cs="Arial"/>
          <w:szCs w:val="24"/>
        </w:rPr>
      </w:pPr>
    </w:p>
    <w:p w14:paraId="14B86D6C" w14:textId="301762AB" w:rsidR="00315E3D" w:rsidRDefault="00315E3D" w:rsidP="0023701A">
      <w:pPr>
        <w:spacing w:line="240" w:lineRule="auto"/>
        <w:rPr>
          <w:rFonts w:cs="Arial"/>
          <w:szCs w:val="24"/>
        </w:rPr>
      </w:pPr>
      <w:r w:rsidRPr="00315E3D">
        <w:rPr>
          <w:rFonts w:cs="Arial"/>
          <w:szCs w:val="24"/>
        </w:rPr>
        <w:t xml:space="preserve">MAXIMIANO, A. C. A. </w:t>
      </w:r>
      <w:r w:rsidRPr="00315E3D">
        <w:rPr>
          <w:rFonts w:cs="Arial"/>
          <w:b/>
          <w:szCs w:val="24"/>
        </w:rPr>
        <w:t>Teoria Geral da Administração</w:t>
      </w:r>
      <w:r w:rsidRPr="00315E3D">
        <w:rPr>
          <w:rFonts w:cs="Arial"/>
          <w:szCs w:val="24"/>
        </w:rPr>
        <w:t xml:space="preserve">. São Paulo: Editora Atlas, 2010. Acesso: 10 </w:t>
      </w:r>
      <w:r>
        <w:rPr>
          <w:rFonts w:cs="Arial"/>
          <w:szCs w:val="24"/>
        </w:rPr>
        <w:t>J</w:t>
      </w:r>
      <w:r w:rsidRPr="00315E3D">
        <w:rPr>
          <w:rFonts w:cs="Arial"/>
          <w:szCs w:val="24"/>
        </w:rPr>
        <w:t>un. 2018.</w:t>
      </w:r>
    </w:p>
    <w:p w14:paraId="01F99E72" w14:textId="77777777" w:rsidR="00315E3D" w:rsidRPr="0023701A" w:rsidRDefault="00315E3D" w:rsidP="0023701A">
      <w:pPr>
        <w:spacing w:line="240" w:lineRule="auto"/>
        <w:rPr>
          <w:rFonts w:cs="Arial"/>
          <w:szCs w:val="24"/>
        </w:rPr>
      </w:pPr>
    </w:p>
    <w:p w14:paraId="5D80C770" w14:textId="49241F74" w:rsidR="0023701A" w:rsidRDefault="0023701A" w:rsidP="0023701A">
      <w:pPr>
        <w:spacing w:line="240" w:lineRule="auto"/>
        <w:rPr>
          <w:rFonts w:cs="Arial"/>
          <w:szCs w:val="24"/>
        </w:rPr>
      </w:pPr>
      <w:r w:rsidRPr="0023701A">
        <w:rPr>
          <w:rFonts w:cs="Arial"/>
          <w:szCs w:val="24"/>
        </w:rPr>
        <w:t xml:space="preserve">MYSQL (Org.). </w:t>
      </w:r>
      <w:r w:rsidRPr="0023701A">
        <w:rPr>
          <w:rFonts w:cs="Arial"/>
          <w:b/>
          <w:szCs w:val="24"/>
        </w:rPr>
        <w:t>What is MySQL</w:t>
      </w:r>
      <w:r w:rsidRPr="0023701A">
        <w:rPr>
          <w:rFonts w:cs="Arial"/>
          <w:szCs w:val="24"/>
        </w:rPr>
        <w:t>. 2018. Disponível em: &lt;https://dev.mysql.com/doc/refman/8.0/en/what-is-mysql.html&gt; Acesso em: 25 Mai 2018</w:t>
      </w:r>
      <w:r>
        <w:rPr>
          <w:rFonts w:cs="Arial"/>
          <w:szCs w:val="24"/>
        </w:rPr>
        <w:t>.</w:t>
      </w:r>
    </w:p>
    <w:p w14:paraId="3070062E" w14:textId="5C130056" w:rsidR="0023701A" w:rsidRDefault="0023701A" w:rsidP="0023701A">
      <w:pPr>
        <w:spacing w:line="240" w:lineRule="auto"/>
        <w:rPr>
          <w:rFonts w:cs="Arial"/>
          <w:szCs w:val="24"/>
        </w:rPr>
      </w:pPr>
    </w:p>
    <w:p w14:paraId="17264305" w14:textId="38C5A404" w:rsidR="00C32064" w:rsidRDefault="00C32064" w:rsidP="00C32064">
      <w:pPr>
        <w:spacing w:line="240" w:lineRule="auto"/>
        <w:jc w:val="left"/>
        <w:rPr>
          <w:rFonts w:cs="Arial"/>
          <w:szCs w:val="24"/>
        </w:rPr>
      </w:pPr>
      <w:r>
        <w:rPr>
          <w:rFonts w:cs="Arial"/>
          <w:szCs w:val="24"/>
        </w:rPr>
        <w:t xml:space="preserve">NOVAK, J.D.; GOWIN D.B. </w:t>
      </w:r>
      <w:r w:rsidRPr="004E0082">
        <w:rPr>
          <w:rFonts w:cs="Arial"/>
          <w:b/>
          <w:szCs w:val="24"/>
        </w:rPr>
        <w:t>Aprender a Aprender</w:t>
      </w:r>
      <w:r>
        <w:rPr>
          <w:rFonts w:cs="Arial"/>
          <w:szCs w:val="24"/>
        </w:rPr>
        <w:t>. Lisboa: Plátano-Edições Técnicas, 1996.</w:t>
      </w:r>
    </w:p>
    <w:p w14:paraId="113208A5" w14:textId="47825797" w:rsidR="00A96260" w:rsidRDefault="00A96260" w:rsidP="00C32064">
      <w:pPr>
        <w:spacing w:line="240" w:lineRule="auto"/>
        <w:jc w:val="left"/>
        <w:rPr>
          <w:rFonts w:cs="Arial"/>
          <w:szCs w:val="24"/>
        </w:rPr>
      </w:pPr>
    </w:p>
    <w:p w14:paraId="6E6717CA" w14:textId="297DB495" w:rsidR="00A96260" w:rsidRDefault="00A96260" w:rsidP="00C32064">
      <w:pPr>
        <w:spacing w:line="240" w:lineRule="auto"/>
        <w:jc w:val="left"/>
        <w:rPr>
          <w:rFonts w:cs="Arial"/>
          <w:szCs w:val="24"/>
        </w:rPr>
      </w:pPr>
      <w:r w:rsidRPr="00A96260">
        <w:rPr>
          <w:rFonts w:cs="Arial"/>
          <w:b/>
          <w:szCs w:val="24"/>
        </w:rPr>
        <w:t>PAO DE AÇUCAR</w:t>
      </w:r>
      <w:r w:rsidRPr="00A96260">
        <w:rPr>
          <w:rFonts w:cs="Arial"/>
          <w:szCs w:val="24"/>
        </w:rPr>
        <w:t>.</w:t>
      </w:r>
      <w:r>
        <w:rPr>
          <w:rFonts w:cs="Arial"/>
          <w:szCs w:val="24"/>
        </w:rPr>
        <w:t xml:space="preserve"> </w:t>
      </w:r>
      <w:r w:rsidRPr="00A96260">
        <w:rPr>
          <w:rFonts w:cs="Arial"/>
          <w:szCs w:val="24"/>
        </w:rPr>
        <w:t>Disponível em:&lt;https://www.paodeacucar.com/&gt; Acesso em: 14 Out. 2018.</w:t>
      </w:r>
    </w:p>
    <w:p w14:paraId="6000BB82" w14:textId="568579B1" w:rsidR="00C32064" w:rsidRDefault="00C32064" w:rsidP="0023701A">
      <w:pPr>
        <w:spacing w:line="240" w:lineRule="auto"/>
        <w:rPr>
          <w:rFonts w:cs="Arial"/>
          <w:szCs w:val="24"/>
        </w:rPr>
      </w:pPr>
    </w:p>
    <w:p w14:paraId="599A52AA" w14:textId="7CD9FAE5" w:rsidR="00A96260" w:rsidRDefault="00A96260" w:rsidP="0023701A">
      <w:pPr>
        <w:spacing w:line="240" w:lineRule="auto"/>
        <w:rPr>
          <w:rFonts w:cs="Arial"/>
          <w:szCs w:val="24"/>
        </w:rPr>
      </w:pPr>
      <w:r w:rsidRPr="00A96260">
        <w:rPr>
          <w:rFonts w:cs="Arial"/>
          <w:b/>
          <w:szCs w:val="24"/>
        </w:rPr>
        <w:t>PESQUISA E COMPRA.</w:t>
      </w:r>
      <w:r>
        <w:rPr>
          <w:rFonts w:cs="Arial"/>
          <w:szCs w:val="24"/>
        </w:rPr>
        <w:t xml:space="preserve"> </w:t>
      </w:r>
      <w:r w:rsidRPr="00A96260">
        <w:rPr>
          <w:rFonts w:cs="Arial"/>
          <w:szCs w:val="24"/>
        </w:rPr>
        <w:t>Diposnível em:&lt;http://www.pesquisaecompra.com.br/&gt; Acesso em: 14 Out. 2018.</w:t>
      </w:r>
    </w:p>
    <w:p w14:paraId="5F19D3AA" w14:textId="77777777" w:rsidR="00A96260" w:rsidRPr="0023701A" w:rsidRDefault="00A96260" w:rsidP="0023701A">
      <w:pPr>
        <w:spacing w:line="240" w:lineRule="auto"/>
        <w:rPr>
          <w:rFonts w:cs="Arial"/>
          <w:szCs w:val="24"/>
        </w:rPr>
      </w:pPr>
    </w:p>
    <w:p w14:paraId="008CDD40" w14:textId="1C2817C2" w:rsidR="0023701A" w:rsidRDefault="0023701A" w:rsidP="0023701A">
      <w:pPr>
        <w:spacing w:line="240" w:lineRule="auto"/>
        <w:rPr>
          <w:rFonts w:cs="Arial"/>
          <w:szCs w:val="24"/>
        </w:rPr>
      </w:pPr>
      <w:r w:rsidRPr="0023701A">
        <w:rPr>
          <w:rFonts w:cs="Arial"/>
          <w:szCs w:val="24"/>
        </w:rPr>
        <w:t xml:space="preserve">PHP (Org.). </w:t>
      </w:r>
      <w:r w:rsidRPr="0023701A">
        <w:rPr>
          <w:rFonts w:cs="Arial"/>
          <w:b/>
          <w:szCs w:val="24"/>
        </w:rPr>
        <w:t>Manual do PHP: História do PHP</w:t>
      </w:r>
      <w:r w:rsidRPr="0023701A">
        <w:rPr>
          <w:rFonts w:cs="Arial"/>
          <w:szCs w:val="24"/>
        </w:rPr>
        <w:t>. 1997. Disponível em: &lt;http://php.net/history.php&gt; Acesso em: 23 Mai. 2018.</w:t>
      </w:r>
    </w:p>
    <w:p w14:paraId="37108E2F" w14:textId="77777777" w:rsidR="0023701A" w:rsidRPr="0023701A" w:rsidRDefault="0023701A" w:rsidP="0023701A">
      <w:pPr>
        <w:spacing w:line="240" w:lineRule="auto"/>
        <w:rPr>
          <w:rFonts w:cs="Arial"/>
          <w:szCs w:val="24"/>
        </w:rPr>
      </w:pPr>
    </w:p>
    <w:p w14:paraId="112B61D1" w14:textId="07982D27" w:rsidR="0023701A" w:rsidRDefault="0023701A" w:rsidP="0023701A">
      <w:pPr>
        <w:spacing w:line="240" w:lineRule="auto"/>
        <w:rPr>
          <w:rFonts w:cs="Arial"/>
          <w:szCs w:val="24"/>
        </w:rPr>
      </w:pPr>
      <w:r w:rsidRPr="0023701A">
        <w:rPr>
          <w:rFonts w:cs="Arial"/>
          <w:szCs w:val="24"/>
        </w:rPr>
        <w:t xml:space="preserve">PHP (Org.). </w:t>
      </w:r>
      <w:r w:rsidRPr="0023701A">
        <w:rPr>
          <w:rFonts w:cs="Arial"/>
          <w:b/>
          <w:szCs w:val="24"/>
        </w:rPr>
        <w:t>Manual do PHP: Prefácio</w:t>
      </w:r>
      <w:r w:rsidRPr="0023701A">
        <w:rPr>
          <w:rFonts w:cs="Arial"/>
          <w:szCs w:val="24"/>
        </w:rPr>
        <w:t>. 1997. Disponível em: &lt;http://php.net/manual/pt_BR/preface.php&gt; Acesso em: 23 Mai. 2018.</w:t>
      </w:r>
    </w:p>
    <w:p w14:paraId="7408F0A1" w14:textId="16044AED" w:rsidR="00D270C2" w:rsidRDefault="00D270C2" w:rsidP="0023701A">
      <w:pPr>
        <w:spacing w:line="240" w:lineRule="auto"/>
        <w:rPr>
          <w:rFonts w:cs="Arial"/>
          <w:szCs w:val="24"/>
        </w:rPr>
      </w:pPr>
    </w:p>
    <w:p w14:paraId="3DBB1215" w14:textId="0251EBA5" w:rsidR="00D270C2" w:rsidRDefault="00D270C2" w:rsidP="00D270C2">
      <w:pPr>
        <w:spacing w:line="240" w:lineRule="auto"/>
        <w:rPr>
          <w:rFonts w:cs="Arial"/>
          <w:szCs w:val="24"/>
        </w:rPr>
      </w:pPr>
      <w:r w:rsidRPr="00D270C2">
        <w:rPr>
          <w:rFonts w:cs="Arial"/>
          <w:szCs w:val="24"/>
        </w:rPr>
        <w:t xml:space="preserve">PRESSMAN, R. S.; MAXIM, BR.. </w:t>
      </w:r>
      <w:r w:rsidRPr="00D270C2">
        <w:rPr>
          <w:rFonts w:cs="Arial"/>
          <w:b/>
          <w:szCs w:val="24"/>
        </w:rPr>
        <w:t>Engenharia de Software – Uma abordagem Profissional</w:t>
      </w:r>
      <w:r>
        <w:rPr>
          <w:rFonts w:cs="Arial"/>
          <w:b/>
          <w:szCs w:val="24"/>
        </w:rPr>
        <w:t>.</w:t>
      </w:r>
      <w:r w:rsidRPr="00D270C2">
        <w:rPr>
          <w:rFonts w:cs="Arial"/>
          <w:szCs w:val="24"/>
        </w:rPr>
        <w:t xml:space="preserve"> 8ª Edição, Brasport, 2006.</w:t>
      </w:r>
      <w:r>
        <w:rPr>
          <w:rFonts w:cs="Arial"/>
          <w:szCs w:val="24"/>
        </w:rPr>
        <w:t xml:space="preserve"> </w:t>
      </w:r>
      <w:r w:rsidRPr="00D270C2">
        <w:rPr>
          <w:rFonts w:cs="Arial"/>
          <w:szCs w:val="24"/>
        </w:rPr>
        <w:t>Disponível em: &lt;https://books.google.com.br/books?hl=ptBR&amp;lr=lang_pt&amp;id=wexzCwAAQBAJ&amp;oi=fnd&amp;pg=PR1&amp;dq=Pressman+2016&amp;ots=0NZEpDIv5T&amp;sig=HoNZwvCF4PF16niFBgLm01VNeo#v=onepage&amp;q=prototipa&amp;f=false&gt; Acesso em: 25 Out. 2018.</w:t>
      </w:r>
    </w:p>
    <w:p w14:paraId="75C57F4A" w14:textId="065634BD" w:rsidR="0023701A" w:rsidRDefault="0023701A" w:rsidP="0023701A">
      <w:pPr>
        <w:spacing w:line="240" w:lineRule="auto"/>
        <w:rPr>
          <w:rFonts w:cs="Arial"/>
          <w:szCs w:val="24"/>
        </w:rPr>
      </w:pPr>
    </w:p>
    <w:p w14:paraId="68B35903" w14:textId="0333D02C" w:rsidR="00D270C2" w:rsidRDefault="00D270C2" w:rsidP="00D270C2">
      <w:pPr>
        <w:spacing w:line="240" w:lineRule="auto"/>
        <w:rPr>
          <w:rFonts w:cs="Arial"/>
          <w:szCs w:val="24"/>
        </w:rPr>
      </w:pPr>
      <w:r w:rsidRPr="00D270C2">
        <w:rPr>
          <w:rFonts w:cs="Arial"/>
          <w:szCs w:val="24"/>
        </w:rPr>
        <w:t xml:space="preserve">REZENDE, D. A.. </w:t>
      </w:r>
      <w:r w:rsidRPr="00D270C2">
        <w:rPr>
          <w:rFonts w:cs="Arial"/>
          <w:b/>
          <w:szCs w:val="24"/>
        </w:rPr>
        <w:t>Engenharia de Software e Sistemas de Informação</w:t>
      </w:r>
      <w:r w:rsidRPr="00D270C2">
        <w:rPr>
          <w:rFonts w:cs="Arial"/>
          <w:szCs w:val="24"/>
        </w:rPr>
        <w:t>. 3ª Edição, McGraw Hill, Brasil, 2016.</w:t>
      </w:r>
      <w:r>
        <w:rPr>
          <w:rFonts w:cs="Arial"/>
          <w:szCs w:val="24"/>
        </w:rPr>
        <w:t xml:space="preserve"> </w:t>
      </w:r>
      <w:r w:rsidRPr="00D270C2">
        <w:rPr>
          <w:rFonts w:cs="Arial"/>
          <w:szCs w:val="24"/>
        </w:rPr>
        <w:t>Disponível em: &lt;https://books.google.com.br/books?hl=pt-BR&amp;lr=lang_pt&amp;id=rtBvl_L1mcC&amp;oi=fnd&amp;pg=PT23&amp;dq=Engenharia+de+software:+uma+abordagem+profissional&amp;ots=9Aei3GXtXq&amp;sig=IAjlB7XZnYxS0bM7qkBSqylRxRU#v=onepage&amp;q=prototipagem&amp;f=false &gt; Acesso em: 25 Out. 2018.</w:t>
      </w:r>
    </w:p>
    <w:p w14:paraId="75C5D4B7" w14:textId="77777777" w:rsidR="00A96260" w:rsidRDefault="00A96260" w:rsidP="00D270C2">
      <w:pPr>
        <w:spacing w:line="240" w:lineRule="auto"/>
        <w:rPr>
          <w:rFonts w:cs="Arial"/>
          <w:szCs w:val="24"/>
        </w:rPr>
      </w:pPr>
    </w:p>
    <w:p w14:paraId="54C73DE1" w14:textId="32BDDCA0" w:rsidR="00A96260" w:rsidRDefault="00A96260" w:rsidP="00A96260">
      <w:pPr>
        <w:spacing w:line="240" w:lineRule="auto"/>
        <w:rPr>
          <w:rFonts w:cs="Arial"/>
          <w:szCs w:val="24"/>
        </w:rPr>
      </w:pPr>
      <w:r w:rsidRPr="00A96260">
        <w:rPr>
          <w:rFonts w:cs="Arial"/>
          <w:szCs w:val="24"/>
        </w:rPr>
        <w:t>REZ, R.</w:t>
      </w:r>
      <w:r w:rsidRPr="00A96260">
        <w:rPr>
          <w:rFonts w:cs="Arial"/>
          <w:b/>
          <w:szCs w:val="24"/>
        </w:rPr>
        <w:t xml:space="preserve"> O que é Marketing: conceitos e definições</w:t>
      </w:r>
      <w:r w:rsidRPr="00A96260">
        <w:rPr>
          <w:rFonts w:cs="Arial"/>
          <w:szCs w:val="24"/>
        </w:rPr>
        <w:t>. NOVA ESCOLA DE MARKETING.2018.</w:t>
      </w:r>
      <w:r>
        <w:rPr>
          <w:rFonts w:cs="Arial"/>
          <w:szCs w:val="24"/>
        </w:rPr>
        <w:t xml:space="preserve"> </w:t>
      </w:r>
      <w:r w:rsidRPr="00A96260">
        <w:rPr>
          <w:rFonts w:cs="Arial"/>
          <w:szCs w:val="24"/>
        </w:rPr>
        <w:t>Disponível em: &lt;https://novaescolademarketing.com.br/ma</w:t>
      </w:r>
      <w:r>
        <w:rPr>
          <w:rFonts w:cs="Arial"/>
          <w:szCs w:val="24"/>
        </w:rPr>
        <w:t xml:space="preserve"> </w:t>
      </w:r>
      <w:r w:rsidRPr="00A96260">
        <w:rPr>
          <w:rFonts w:cs="Arial"/>
          <w:szCs w:val="24"/>
        </w:rPr>
        <w:t>rketin</w:t>
      </w:r>
      <w:r>
        <w:rPr>
          <w:rFonts w:cs="Arial"/>
          <w:szCs w:val="24"/>
        </w:rPr>
        <w:t>g</w:t>
      </w:r>
      <w:r w:rsidRPr="00A96260">
        <w:rPr>
          <w:rFonts w:cs="Arial"/>
          <w:szCs w:val="24"/>
        </w:rPr>
        <w:t>/o-que-e-marketing-conceito-e-definicoes/&gt; Acesso em : 30 Out. 2018</w:t>
      </w:r>
      <w:r>
        <w:rPr>
          <w:rFonts w:cs="Arial"/>
          <w:szCs w:val="24"/>
        </w:rPr>
        <w:t>.</w:t>
      </w:r>
    </w:p>
    <w:p w14:paraId="124A7793" w14:textId="77777777" w:rsidR="00A96260" w:rsidRDefault="00A96260" w:rsidP="00A96260">
      <w:pPr>
        <w:spacing w:line="240" w:lineRule="auto"/>
        <w:rPr>
          <w:rFonts w:cs="Arial"/>
          <w:szCs w:val="24"/>
        </w:rPr>
      </w:pPr>
    </w:p>
    <w:p w14:paraId="27E12421" w14:textId="7A9DC98F" w:rsidR="00A96260" w:rsidRDefault="00A96260" w:rsidP="00A96260">
      <w:pPr>
        <w:spacing w:line="240" w:lineRule="auto"/>
        <w:rPr>
          <w:rFonts w:cs="Arial"/>
          <w:szCs w:val="24"/>
        </w:rPr>
      </w:pPr>
      <w:r w:rsidRPr="00A96260">
        <w:rPr>
          <w:rFonts w:cs="Arial"/>
          <w:szCs w:val="24"/>
        </w:rPr>
        <w:t>RICHERS,</w:t>
      </w:r>
      <w:r>
        <w:rPr>
          <w:rFonts w:cs="Arial"/>
          <w:szCs w:val="24"/>
        </w:rPr>
        <w:t xml:space="preserve"> </w:t>
      </w:r>
      <w:r w:rsidRPr="00A96260">
        <w:rPr>
          <w:rFonts w:cs="Arial"/>
          <w:szCs w:val="24"/>
        </w:rPr>
        <w:t>R.</w:t>
      </w:r>
      <w:r>
        <w:rPr>
          <w:rFonts w:cs="Arial"/>
          <w:szCs w:val="24"/>
        </w:rPr>
        <w:t xml:space="preserve"> </w:t>
      </w:r>
      <w:r w:rsidRPr="00A96260">
        <w:rPr>
          <w:rFonts w:cs="Arial"/>
          <w:b/>
          <w:szCs w:val="24"/>
        </w:rPr>
        <w:t>O que é marketing</w:t>
      </w:r>
      <w:r w:rsidRPr="00A96260">
        <w:rPr>
          <w:rFonts w:cs="Arial"/>
          <w:szCs w:val="24"/>
        </w:rPr>
        <w:t>. 22.ed. 2010. Disponível em:&lt;https://www.travessa.com.br/o-que-e-marketing/artigo/39811d88-8d3d-4201-a4b4-ffaf9f09d273&gt; Acesso em: 14 Out. 2018</w:t>
      </w:r>
      <w:r>
        <w:rPr>
          <w:rFonts w:cs="Arial"/>
          <w:szCs w:val="24"/>
        </w:rPr>
        <w:t>.</w:t>
      </w:r>
    </w:p>
    <w:p w14:paraId="0DB5B9CE" w14:textId="04629E51" w:rsidR="00D270C2" w:rsidRDefault="00D270C2" w:rsidP="0023701A">
      <w:pPr>
        <w:spacing w:line="240" w:lineRule="auto"/>
        <w:rPr>
          <w:rFonts w:cs="Arial"/>
          <w:szCs w:val="24"/>
        </w:rPr>
      </w:pPr>
    </w:p>
    <w:p w14:paraId="56604D9C" w14:textId="19B59C2C" w:rsidR="00315E3D" w:rsidRDefault="00315E3D" w:rsidP="00315E3D">
      <w:pPr>
        <w:spacing w:line="240" w:lineRule="auto"/>
        <w:rPr>
          <w:rFonts w:cs="Arial"/>
          <w:szCs w:val="24"/>
        </w:rPr>
      </w:pPr>
      <w:r w:rsidRPr="00315E3D">
        <w:rPr>
          <w:rFonts w:cs="Arial"/>
          <w:szCs w:val="24"/>
        </w:rPr>
        <w:t>S</w:t>
      </w:r>
      <w:r w:rsidR="00A96260">
        <w:rPr>
          <w:rFonts w:cs="Arial"/>
          <w:szCs w:val="24"/>
        </w:rPr>
        <w:t>TRAUSS</w:t>
      </w:r>
      <w:r w:rsidRPr="00315E3D">
        <w:rPr>
          <w:rFonts w:cs="Arial"/>
          <w:szCs w:val="24"/>
        </w:rPr>
        <w:t xml:space="preserve">, J. </w:t>
      </w:r>
      <w:r w:rsidRPr="00315E3D">
        <w:rPr>
          <w:rFonts w:cs="Arial"/>
          <w:b/>
          <w:szCs w:val="24"/>
        </w:rPr>
        <w:t>E-marketing</w:t>
      </w:r>
      <w:r w:rsidRPr="00315E3D">
        <w:rPr>
          <w:rFonts w:cs="Arial"/>
          <w:szCs w:val="24"/>
        </w:rPr>
        <w:t>. São</w:t>
      </w:r>
      <w:r>
        <w:rPr>
          <w:rFonts w:cs="Arial"/>
          <w:szCs w:val="24"/>
        </w:rPr>
        <w:t xml:space="preserve"> </w:t>
      </w:r>
      <w:r w:rsidRPr="00315E3D">
        <w:rPr>
          <w:rFonts w:cs="Arial"/>
          <w:szCs w:val="24"/>
        </w:rPr>
        <w:t>Paulo: Prentice Hall, 2012.</w:t>
      </w:r>
    </w:p>
    <w:p w14:paraId="5D6EF2B9" w14:textId="77777777" w:rsidR="00315E3D" w:rsidRDefault="00315E3D" w:rsidP="0023701A">
      <w:pPr>
        <w:spacing w:line="240" w:lineRule="auto"/>
        <w:rPr>
          <w:rFonts w:cs="Arial"/>
          <w:szCs w:val="24"/>
        </w:rPr>
      </w:pPr>
    </w:p>
    <w:p w14:paraId="7F93565C" w14:textId="53D61689" w:rsidR="00315E3D" w:rsidRDefault="00315E3D" w:rsidP="00315E3D">
      <w:pPr>
        <w:spacing w:line="240" w:lineRule="auto"/>
        <w:rPr>
          <w:rFonts w:cs="Arial"/>
          <w:szCs w:val="24"/>
        </w:rPr>
      </w:pPr>
      <w:r w:rsidRPr="00315E3D">
        <w:rPr>
          <w:rFonts w:cs="Arial"/>
          <w:szCs w:val="24"/>
        </w:rPr>
        <w:t xml:space="preserve">TURBAN, E.; RANIER JR., R. K.; POTTER, R.E. </w:t>
      </w:r>
      <w:r w:rsidRPr="00315E3D">
        <w:rPr>
          <w:rFonts w:cs="Arial"/>
          <w:b/>
          <w:szCs w:val="24"/>
        </w:rPr>
        <w:t>Introdução a sistemas de Informação uma abordagem gerencial</w:t>
      </w:r>
      <w:r w:rsidRPr="00315E3D">
        <w:rPr>
          <w:rFonts w:cs="Arial"/>
          <w:szCs w:val="24"/>
        </w:rPr>
        <w:t>. Tradução Daniel Vieira. Rio de Janeiro: Elsevier, 2007.</w:t>
      </w:r>
    </w:p>
    <w:p w14:paraId="00E5DE49" w14:textId="62738281" w:rsidR="00315E3D" w:rsidRDefault="00315E3D" w:rsidP="0023701A">
      <w:pPr>
        <w:spacing w:line="240" w:lineRule="auto"/>
        <w:rPr>
          <w:rFonts w:cs="Arial"/>
          <w:szCs w:val="24"/>
        </w:rPr>
      </w:pPr>
    </w:p>
    <w:p w14:paraId="04628C4C" w14:textId="0D0AC6EE" w:rsidR="00315E3D" w:rsidRDefault="00315E3D" w:rsidP="00315E3D">
      <w:pPr>
        <w:spacing w:line="240" w:lineRule="auto"/>
        <w:rPr>
          <w:rFonts w:cs="Arial"/>
          <w:szCs w:val="24"/>
        </w:rPr>
      </w:pPr>
      <w:r w:rsidRPr="00315E3D">
        <w:rPr>
          <w:rFonts w:cs="Arial"/>
          <w:szCs w:val="24"/>
        </w:rPr>
        <w:lastRenderedPageBreak/>
        <w:t>VAZ, C</w:t>
      </w:r>
      <w:r>
        <w:rPr>
          <w:rFonts w:cs="Arial"/>
          <w:szCs w:val="24"/>
        </w:rPr>
        <w:t>.</w:t>
      </w:r>
      <w:r w:rsidRPr="00315E3D">
        <w:rPr>
          <w:rFonts w:cs="Arial"/>
          <w:szCs w:val="24"/>
        </w:rPr>
        <w:t xml:space="preserve"> A. </w:t>
      </w:r>
      <w:r w:rsidRPr="00315E3D">
        <w:rPr>
          <w:rFonts w:cs="Arial"/>
          <w:b/>
          <w:szCs w:val="24"/>
        </w:rPr>
        <w:t>Google Marketing: O Guia Definitivo de Marketing Digital.</w:t>
      </w:r>
      <w:r>
        <w:rPr>
          <w:rFonts w:cs="Arial"/>
          <w:szCs w:val="24"/>
        </w:rPr>
        <w:t xml:space="preserve"> </w:t>
      </w:r>
      <w:r w:rsidRPr="00315E3D">
        <w:rPr>
          <w:rFonts w:cs="Arial"/>
          <w:szCs w:val="24"/>
        </w:rPr>
        <w:t>3 ed. São Paulo: Novatec, 2010.</w:t>
      </w:r>
    </w:p>
    <w:p w14:paraId="2D582045" w14:textId="77777777" w:rsidR="00315E3D" w:rsidRDefault="00315E3D" w:rsidP="0023701A">
      <w:pPr>
        <w:spacing w:line="240" w:lineRule="auto"/>
        <w:rPr>
          <w:rFonts w:cs="Arial"/>
          <w:szCs w:val="24"/>
        </w:rPr>
      </w:pPr>
    </w:p>
    <w:p w14:paraId="32B5FF15" w14:textId="77777777" w:rsidR="00D270C2" w:rsidRPr="00D270C2" w:rsidRDefault="00D270C2" w:rsidP="00D270C2">
      <w:pPr>
        <w:spacing w:line="240" w:lineRule="auto"/>
        <w:rPr>
          <w:rFonts w:cs="Arial"/>
          <w:szCs w:val="24"/>
        </w:rPr>
      </w:pPr>
      <w:r w:rsidRPr="00D270C2">
        <w:rPr>
          <w:rFonts w:cs="Arial"/>
          <w:szCs w:val="24"/>
        </w:rPr>
        <w:t xml:space="preserve">W3. HTML5. 2010. </w:t>
      </w:r>
      <w:r w:rsidRPr="00315E3D">
        <w:rPr>
          <w:rFonts w:cs="Arial"/>
          <w:b/>
          <w:szCs w:val="24"/>
        </w:rPr>
        <w:t>Documentação do HTML5</w:t>
      </w:r>
      <w:r w:rsidRPr="00D270C2">
        <w:rPr>
          <w:rFonts w:cs="Arial"/>
          <w:szCs w:val="24"/>
        </w:rPr>
        <w:t>. Disponível em: &lt;https://dev.w3.org/</w:t>
      </w:r>
    </w:p>
    <w:p w14:paraId="0B0791EA" w14:textId="7458A5B0" w:rsidR="00D270C2" w:rsidRPr="00D270C2" w:rsidRDefault="00D270C2" w:rsidP="00D270C2">
      <w:pPr>
        <w:spacing w:line="240" w:lineRule="auto"/>
        <w:rPr>
          <w:rFonts w:cs="Arial"/>
          <w:szCs w:val="24"/>
        </w:rPr>
      </w:pPr>
      <w:r w:rsidRPr="00D270C2">
        <w:rPr>
          <w:rFonts w:cs="Arial"/>
          <w:szCs w:val="24"/>
        </w:rPr>
        <w:t xml:space="preserve">html5/html-author/&gt;. Acesso em: 20 </w:t>
      </w:r>
      <w:r w:rsidR="00315E3D">
        <w:rPr>
          <w:rFonts w:cs="Arial"/>
          <w:szCs w:val="24"/>
        </w:rPr>
        <w:t>J</w:t>
      </w:r>
      <w:r w:rsidRPr="00D270C2">
        <w:rPr>
          <w:rFonts w:cs="Arial"/>
          <w:szCs w:val="24"/>
        </w:rPr>
        <w:t xml:space="preserve">un. 2017. </w:t>
      </w:r>
    </w:p>
    <w:p w14:paraId="3C7563D9" w14:textId="77777777" w:rsidR="00D270C2" w:rsidRPr="00D270C2" w:rsidRDefault="00D270C2" w:rsidP="00D270C2">
      <w:pPr>
        <w:spacing w:line="240" w:lineRule="auto"/>
        <w:rPr>
          <w:rFonts w:cs="Arial"/>
          <w:szCs w:val="24"/>
        </w:rPr>
      </w:pPr>
    </w:p>
    <w:p w14:paraId="46144E32" w14:textId="4046BF6B" w:rsidR="00D270C2" w:rsidRPr="00D270C2" w:rsidRDefault="00D270C2" w:rsidP="00D270C2">
      <w:pPr>
        <w:spacing w:line="240" w:lineRule="auto"/>
        <w:rPr>
          <w:rFonts w:cs="Arial"/>
          <w:szCs w:val="24"/>
        </w:rPr>
      </w:pPr>
      <w:r w:rsidRPr="00D270C2">
        <w:rPr>
          <w:rFonts w:cs="Arial"/>
          <w:szCs w:val="24"/>
        </w:rPr>
        <w:t xml:space="preserve">W3. Javascript. 2017. </w:t>
      </w:r>
      <w:r w:rsidRPr="00315E3D">
        <w:rPr>
          <w:rFonts w:cs="Arial"/>
          <w:b/>
          <w:szCs w:val="24"/>
        </w:rPr>
        <w:t>Documentação do Javascript</w:t>
      </w:r>
      <w:r w:rsidRPr="00D270C2">
        <w:rPr>
          <w:rFonts w:cs="Arial"/>
          <w:szCs w:val="24"/>
        </w:rPr>
        <w:t xml:space="preserve">. Disponível em: &lt;https://www.w3.org/standards/webdesign/script&gt;. Acesso em: 21 </w:t>
      </w:r>
      <w:r w:rsidR="00315E3D">
        <w:rPr>
          <w:rFonts w:cs="Arial"/>
          <w:szCs w:val="24"/>
        </w:rPr>
        <w:t>J</w:t>
      </w:r>
      <w:r w:rsidRPr="00D270C2">
        <w:rPr>
          <w:rFonts w:cs="Arial"/>
          <w:szCs w:val="24"/>
        </w:rPr>
        <w:t>ul. 2017.</w:t>
      </w:r>
    </w:p>
    <w:p w14:paraId="14089BA6" w14:textId="77777777" w:rsidR="00D270C2" w:rsidRPr="00D270C2" w:rsidRDefault="00D270C2" w:rsidP="00D270C2">
      <w:pPr>
        <w:spacing w:line="240" w:lineRule="auto"/>
        <w:rPr>
          <w:rFonts w:cs="Arial"/>
          <w:szCs w:val="24"/>
        </w:rPr>
      </w:pPr>
    </w:p>
    <w:p w14:paraId="125E2B8E" w14:textId="41B99B43" w:rsidR="00315E3D" w:rsidRDefault="00315E3D" w:rsidP="00315E3D">
      <w:pPr>
        <w:spacing w:line="240" w:lineRule="auto"/>
        <w:rPr>
          <w:rFonts w:cs="Arial"/>
          <w:szCs w:val="24"/>
        </w:rPr>
      </w:pPr>
      <w:r w:rsidRPr="0023701A">
        <w:rPr>
          <w:rFonts w:cs="Arial"/>
          <w:szCs w:val="24"/>
          <w:lang w:val="en-US"/>
        </w:rPr>
        <w:t xml:space="preserve">W3C (Org.), </w:t>
      </w:r>
      <w:r w:rsidRPr="0023701A">
        <w:rPr>
          <w:rFonts w:cs="Arial"/>
          <w:b/>
          <w:szCs w:val="24"/>
          <w:lang w:val="en-US"/>
        </w:rPr>
        <w:t>What is CSS</w:t>
      </w:r>
      <w:r w:rsidRPr="0023701A">
        <w:rPr>
          <w:rFonts w:cs="Arial"/>
          <w:szCs w:val="24"/>
          <w:lang w:val="en-US"/>
        </w:rPr>
        <w:t xml:space="preserve">. </w:t>
      </w:r>
      <w:r>
        <w:rPr>
          <w:rFonts w:cs="Arial"/>
          <w:szCs w:val="24"/>
          <w:lang w:val="en-US"/>
        </w:rPr>
        <w:t>2010</w:t>
      </w:r>
      <w:r w:rsidRPr="0023701A">
        <w:rPr>
          <w:rFonts w:cs="Arial"/>
          <w:szCs w:val="24"/>
          <w:lang w:val="en-US"/>
        </w:rPr>
        <w:t xml:space="preserve">. </w:t>
      </w:r>
      <w:r w:rsidRPr="0023701A">
        <w:rPr>
          <w:rFonts w:cs="Arial"/>
          <w:szCs w:val="24"/>
        </w:rPr>
        <w:t>Disponível em: &lt;https://www.w3.org/Style/CSS/Overview.en.html&gt; Acesso em: 25 Mai. 2018</w:t>
      </w:r>
    </w:p>
    <w:p w14:paraId="0886276B" w14:textId="77777777" w:rsidR="00315E3D" w:rsidRPr="0023701A" w:rsidRDefault="00315E3D" w:rsidP="00315E3D">
      <w:pPr>
        <w:spacing w:line="240" w:lineRule="auto"/>
        <w:rPr>
          <w:rFonts w:cs="Arial"/>
          <w:szCs w:val="24"/>
        </w:rPr>
      </w:pPr>
    </w:p>
    <w:p w14:paraId="2947EDB9" w14:textId="77777777" w:rsidR="00D270C2" w:rsidRPr="00D270C2" w:rsidRDefault="00D270C2" w:rsidP="00D270C2">
      <w:pPr>
        <w:spacing w:line="240" w:lineRule="auto"/>
        <w:rPr>
          <w:rFonts w:cs="Arial"/>
          <w:szCs w:val="24"/>
        </w:rPr>
      </w:pPr>
      <w:r w:rsidRPr="00D270C2">
        <w:rPr>
          <w:rFonts w:cs="Arial"/>
          <w:szCs w:val="24"/>
        </w:rPr>
        <w:t xml:space="preserve">W3SCHOOLS. CSS3. 2017. </w:t>
      </w:r>
      <w:r w:rsidRPr="00315E3D">
        <w:rPr>
          <w:rFonts w:cs="Arial"/>
          <w:b/>
          <w:szCs w:val="24"/>
        </w:rPr>
        <w:t>Documentação sobre CSS3</w:t>
      </w:r>
      <w:r w:rsidRPr="00D270C2">
        <w:rPr>
          <w:rFonts w:cs="Arial"/>
          <w:szCs w:val="24"/>
        </w:rPr>
        <w:t>. Disponível em: &lt;https:</w:t>
      </w:r>
    </w:p>
    <w:p w14:paraId="77E2A654" w14:textId="07D9526B" w:rsidR="00D270C2" w:rsidRPr="00315E3D" w:rsidRDefault="00D270C2" w:rsidP="00315E3D">
      <w:pPr>
        <w:spacing w:line="240" w:lineRule="auto"/>
        <w:rPr>
          <w:rFonts w:cs="Arial"/>
          <w:szCs w:val="24"/>
          <w:u w:val="single"/>
        </w:rPr>
      </w:pPr>
      <w:r w:rsidRPr="00D270C2">
        <w:rPr>
          <w:rFonts w:cs="Arial"/>
          <w:szCs w:val="24"/>
        </w:rPr>
        <w:t xml:space="preserve">//www.w3schools.com/css/css3_intro.asp&gt;. Acesso em: 24 </w:t>
      </w:r>
      <w:r w:rsidR="00315E3D">
        <w:rPr>
          <w:rFonts w:cs="Arial"/>
          <w:szCs w:val="24"/>
        </w:rPr>
        <w:t>J</w:t>
      </w:r>
      <w:r w:rsidRPr="00D270C2">
        <w:rPr>
          <w:rFonts w:cs="Arial"/>
          <w:szCs w:val="24"/>
        </w:rPr>
        <w:t xml:space="preserve">ul. 2017. </w:t>
      </w:r>
    </w:p>
    <w:p w14:paraId="4DA3ADBC" w14:textId="77777777" w:rsidR="0023701A" w:rsidRPr="0023701A" w:rsidRDefault="0023701A" w:rsidP="0023701A">
      <w:pPr>
        <w:spacing w:line="240" w:lineRule="auto"/>
        <w:rPr>
          <w:rFonts w:cs="Arial"/>
          <w:szCs w:val="24"/>
        </w:rPr>
      </w:pPr>
    </w:p>
    <w:p w14:paraId="2FC1CD9D" w14:textId="3EFC6B5C" w:rsidR="00D66634" w:rsidRDefault="005A67D7" w:rsidP="00843A0C">
      <w:pPr>
        <w:pStyle w:val="Ttulo1"/>
        <w:numPr>
          <w:ilvl w:val="0"/>
          <w:numId w:val="0"/>
        </w:numPr>
        <w:spacing w:line="240" w:lineRule="auto"/>
        <w:ind w:left="432"/>
      </w:pPr>
      <w:r w:rsidRPr="0023701A">
        <w:rPr>
          <w:rFonts w:cs="Arial"/>
          <w:sz w:val="24"/>
          <w:szCs w:val="24"/>
        </w:rPr>
        <w:br w:type="page"/>
      </w:r>
      <w:bookmarkEnd w:id="96"/>
      <w:bookmarkEnd w:id="97"/>
      <w:bookmarkEnd w:id="98"/>
      <w:bookmarkEnd w:id="99"/>
    </w:p>
    <w:p w14:paraId="74AF7465" w14:textId="671DF933" w:rsidR="00843A0C" w:rsidRPr="002166BD" w:rsidRDefault="00843A0C" w:rsidP="004432BB">
      <w:pPr>
        <w:pStyle w:val="Ttulo1"/>
        <w:numPr>
          <w:ilvl w:val="0"/>
          <w:numId w:val="0"/>
        </w:numPr>
        <w:ind w:left="432"/>
      </w:pPr>
      <w:bookmarkStart w:id="105" w:name="_Toc497732444"/>
      <w:bookmarkStart w:id="106" w:name="_Toc516513811"/>
      <w:bookmarkStart w:id="107" w:name="_Toc528790973"/>
      <w:r w:rsidRPr="002166BD">
        <w:lastRenderedPageBreak/>
        <w:t xml:space="preserve">APÊNDICE </w:t>
      </w:r>
      <w:r>
        <w:rPr>
          <w:noProof/>
        </w:rPr>
        <w:fldChar w:fldCharType="begin"/>
      </w:r>
      <w:r>
        <w:rPr>
          <w:noProof/>
        </w:rPr>
        <w:instrText xml:space="preserve"> SEQ APENDICE \* MERGEFORMAT \* ALPHABETIC \* MERGEFORMAT </w:instrText>
      </w:r>
      <w:r>
        <w:rPr>
          <w:noProof/>
        </w:rPr>
        <w:fldChar w:fldCharType="separate"/>
      </w:r>
      <w:r>
        <w:rPr>
          <w:noProof/>
        </w:rPr>
        <w:t>A</w:t>
      </w:r>
      <w:r>
        <w:rPr>
          <w:noProof/>
        </w:rPr>
        <w:fldChar w:fldCharType="end"/>
      </w:r>
      <w:r w:rsidRPr="002166BD">
        <w:t xml:space="preserve"> – </w:t>
      </w:r>
      <w:bookmarkEnd w:id="105"/>
      <w:bookmarkEnd w:id="106"/>
      <w:r w:rsidR="00275301">
        <w:rPr>
          <w:rFonts w:cs="Arial"/>
        </w:rPr>
        <w:t>requisitos do sistema</w:t>
      </w:r>
      <w:bookmarkEnd w:id="107"/>
    </w:p>
    <w:p w14:paraId="0A114DF1" w14:textId="77777777" w:rsidR="00843A0C" w:rsidRPr="002166BD" w:rsidRDefault="00843A0C" w:rsidP="00843A0C">
      <w:pPr>
        <w:tabs>
          <w:tab w:val="left" w:pos="3682"/>
        </w:tabs>
        <w:rPr>
          <w:rFonts w:cs="Arial"/>
        </w:rPr>
      </w:pPr>
    </w:p>
    <w:p w14:paraId="54E7C4C8" w14:textId="77777777" w:rsidR="00843A0C" w:rsidRPr="002166BD" w:rsidRDefault="00843A0C" w:rsidP="00843A0C">
      <w:pPr>
        <w:pStyle w:val="Ttulo2"/>
        <w:numPr>
          <w:ilvl w:val="0"/>
          <w:numId w:val="0"/>
        </w:numPr>
        <w:ind w:left="576"/>
        <w:rPr>
          <w:u w:val="single"/>
        </w:rPr>
      </w:pPr>
      <w:bookmarkStart w:id="108" w:name="_Toc516513812"/>
      <w:bookmarkStart w:id="109" w:name="_Toc528790974"/>
      <w:r w:rsidRPr="00965EF9">
        <w:t>REQUISITOS FUNCIONAIS</w:t>
      </w:r>
      <w:bookmarkEnd w:id="108"/>
      <w:bookmarkEnd w:id="109"/>
    </w:p>
    <w:p w14:paraId="5A750944" w14:textId="77777777" w:rsidR="00843A0C" w:rsidRDefault="00843A0C" w:rsidP="00843A0C">
      <w:pPr>
        <w:tabs>
          <w:tab w:val="left" w:pos="3682"/>
        </w:tabs>
      </w:pPr>
      <w:r>
        <w:rPr>
          <w:b/>
        </w:rPr>
        <w:t xml:space="preserve">      </w:t>
      </w:r>
      <w:r w:rsidRPr="006503C5">
        <w:rPr>
          <w:b/>
        </w:rPr>
        <w:t xml:space="preserve">Observações: </w:t>
      </w:r>
      <w:r>
        <w:t>Dados marcados com * (asterisco) serão considerados campos de preenchimento obrigatório.</w:t>
      </w:r>
    </w:p>
    <w:p w14:paraId="5831A333" w14:textId="77777777" w:rsidR="004C5720" w:rsidRDefault="004C5720" w:rsidP="00843A0C">
      <w:pPr>
        <w:tabs>
          <w:tab w:val="left" w:pos="3692"/>
          <w:tab w:val="left" w:pos="3976"/>
          <w:tab w:val="left" w:pos="4260"/>
          <w:tab w:val="left" w:pos="5591"/>
        </w:tabs>
      </w:pPr>
    </w:p>
    <w:p w14:paraId="33A584CE" w14:textId="5A6BB581" w:rsidR="004C5720" w:rsidRPr="0094494B" w:rsidRDefault="004C5720" w:rsidP="0094494B">
      <w:pPr>
        <w:rPr>
          <w:b/>
        </w:rPr>
      </w:pPr>
      <w:bookmarkStart w:id="110" w:name="_Toc516513814"/>
      <w:r w:rsidRPr="0094494B">
        <w:rPr>
          <w:b/>
        </w:rPr>
        <w:t>RF0</w:t>
      </w:r>
      <w:r w:rsidR="00615210" w:rsidRPr="0094494B">
        <w:rPr>
          <w:b/>
        </w:rPr>
        <w:t>1</w:t>
      </w:r>
      <w:ins w:id="111" w:author="LUAN FIRMINO DE PAULA PEREIRA DA SILVA [2]" w:date="2018-08-27T16:28:00Z">
        <w:del w:id="112" w:author="Windows10" w:date="2018-08-28T16:54:00Z">
          <w:r w:rsidRPr="0094494B" w:rsidDel="00B25572">
            <w:rPr>
              <w:b/>
            </w:rPr>
            <w:delText>3</w:delText>
          </w:r>
        </w:del>
      </w:ins>
      <w:del w:id="113" w:author="LUAN FIRMINO DE PAULA PEREIRA DA SILVA [2]" w:date="2018-08-27T16:28:00Z">
        <w:r w:rsidRPr="0094494B" w:rsidDel="00006537">
          <w:rPr>
            <w:b/>
          </w:rPr>
          <w:delText>2</w:delText>
        </w:r>
      </w:del>
      <w:r w:rsidRPr="0094494B">
        <w:rPr>
          <w:b/>
        </w:rPr>
        <w:t xml:space="preserve"> Efetuar </w:t>
      </w:r>
      <w:ins w:id="114" w:author="LUAN FIRMINO DE PAULA PEREIRA DA SILVA [2]" w:date="2018-08-21T17:57:00Z">
        <w:r w:rsidRPr="0094494B">
          <w:rPr>
            <w:b/>
            <w:i/>
          </w:rPr>
          <w:t>L</w:t>
        </w:r>
      </w:ins>
      <w:del w:id="115" w:author="LUAN FIRMINO DE PAULA PEREIRA DA SILVA [2]" w:date="2018-08-21T17:57:00Z">
        <w:r w:rsidRPr="0094494B" w:rsidDel="008467C6">
          <w:rPr>
            <w:b/>
            <w:i/>
          </w:rPr>
          <w:delText>l</w:delText>
        </w:r>
      </w:del>
      <w:r w:rsidRPr="0094494B">
        <w:rPr>
          <w:b/>
          <w:i/>
        </w:rPr>
        <w:t>ogin</w:t>
      </w:r>
      <w:bookmarkEnd w:id="110"/>
    </w:p>
    <w:p w14:paraId="6FE4ACBF" w14:textId="76A29E92" w:rsidR="004C5720" w:rsidRDefault="00615210" w:rsidP="004C5720">
      <w:pPr>
        <w:tabs>
          <w:tab w:val="left" w:pos="3682"/>
        </w:tabs>
        <w:rPr>
          <w:ins w:id="116" w:author="LUAN FIRMINO DE PAULA PEREIRA DA SILVA [2]" w:date="2018-08-21T17:59:00Z"/>
        </w:rPr>
      </w:pPr>
      <w:r>
        <w:rPr>
          <w:b/>
        </w:rPr>
        <w:t>1</w:t>
      </w:r>
      <w:ins w:id="117" w:author="LUAN FIRMINO DE PAULA PEREIRA DA SILVA [2]" w:date="2018-08-27T16:28:00Z">
        <w:del w:id="118" w:author="Windows10" w:date="2018-08-28T16:54:00Z">
          <w:r w:rsidR="004C5720" w:rsidDel="00B25572">
            <w:rPr>
              <w:b/>
            </w:rPr>
            <w:delText>3</w:delText>
          </w:r>
        </w:del>
      </w:ins>
      <w:del w:id="119" w:author="LUAN FIRMINO DE PAULA PEREIRA DA SILVA [2]" w:date="2018-08-27T16:28:00Z">
        <w:r w:rsidR="004C5720" w:rsidRPr="00991AF3" w:rsidDel="00006537">
          <w:rPr>
            <w:b/>
          </w:rPr>
          <w:delText>2</w:delText>
        </w:r>
      </w:del>
      <w:r w:rsidR="004C5720" w:rsidRPr="00991AF3">
        <w:rPr>
          <w:b/>
        </w:rPr>
        <w:t xml:space="preserve">.1 </w:t>
      </w:r>
      <w:r w:rsidR="004C5720">
        <w:t xml:space="preserve">O sistema </w:t>
      </w:r>
      <w:del w:id="120" w:author="LUAN FIRMINO DE PAULA PEREIRA DA SILVA [2]" w:date="2018-08-27T15:44:00Z">
        <w:r w:rsidR="004C5720" w:rsidDel="00D90162">
          <w:delText xml:space="preserve">deve </w:delText>
        </w:r>
      </w:del>
      <w:r w:rsidR="004C5720">
        <w:t>controlar</w:t>
      </w:r>
      <w:ins w:id="121" w:author="LUAN FIRMINO DE PAULA PEREIRA DA SILVA [2]" w:date="2018-08-27T15:44:00Z">
        <w:r w:rsidR="004C5720">
          <w:t>á</w:t>
        </w:r>
      </w:ins>
      <w:r w:rsidR="004C5720">
        <w:t xml:space="preserve"> o acesso de todos os usuários que utilizam os serviços e recursos oferecidos pelo sistema por meio do </w:t>
      </w:r>
      <w:r w:rsidR="004C5720" w:rsidRPr="00615210">
        <w:rPr>
          <w:i/>
        </w:rPr>
        <w:t>login</w:t>
      </w:r>
      <w:r w:rsidR="004C5720">
        <w:t xml:space="preserve">, que é composto dos seguintes itens: Tipo de usuário (Consumidor/Comerciante)*, </w:t>
      </w:r>
      <w:commentRangeStart w:id="122"/>
      <w:commentRangeStart w:id="123"/>
      <w:commentRangeStart w:id="124"/>
      <w:del w:id="125" w:author="LUAN FIRMINO DE PAULA PEREIRA DA SILVA [2]" w:date="2018-08-27T15:09:00Z">
        <w:r w:rsidR="004C5720" w:rsidRPr="00615210" w:rsidDel="00654C75">
          <w:rPr>
            <w:i/>
          </w:rPr>
          <w:delText>Login</w:delText>
        </w:r>
      </w:del>
      <w:ins w:id="126" w:author="LUAN FIRMINO DE PAULA PEREIRA DA SILVA [2]" w:date="2018-08-21T17:56:00Z">
        <w:r w:rsidR="004C5720" w:rsidRPr="00615210">
          <w:rPr>
            <w:i/>
          </w:rPr>
          <w:t>E-</w:t>
        </w:r>
      </w:ins>
      <w:ins w:id="127" w:author="LUAN FIRMINO DE PAULA PEREIRA DA SILVA [2]" w:date="2018-08-21T17:55:00Z">
        <w:r w:rsidR="004C5720" w:rsidRPr="00615210">
          <w:rPr>
            <w:i/>
          </w:rPr>
          <w:t>mail</w:t>
        </w:r>
      </w:ins>
      <w:ins w:id="128" w:author="LUAN FIRMINO DE PAULA PEREIRA DA SILVA [2]" w:date="2018-08-21T17:56:00Z">
        <w:del w:id="129" w:author="Windows10" w:date="2018-08-28T17:06:00Z">
          <w:r w:rsidR="004C5720" w:rsidDel="006155B3">
            <w:delText xml:space="preserve"> </w:delText>
          </w:r>
        </w:del>
      </w:ins>
      <w:commentRangeEnd w:id="122"/>
      <w:ins w:id="130" w:author="LUAN FIRMINO DE PAULA PEREIRA DA SILVA [2]" w:date="2018-08-21T21:28:00Z">
        <w:r w:rsidR="004C5720">
          <w:rPr>
            <w:rStyle w:val="Refdecomentrio"/>
          </w:rPr>
          <w:commentReference w:id="122"/>
        </w:r>
      </w:ins>
      <w:commentRangeEnd w:id="123"/>
      <w:r w:rsidR="004C5720">
        <w:rPr>
          <w:rStyle w:val="Refdecomentrio"/>
        </w:rPr>
        <w:commentReference w:id="123"/>
      </w:r>
      <w:commentRangeEnd w:id="124"/>
      <w:r w:rsidR="004C5720">
        <w:rPr>
          <w:rStyle w:val="Refdecomentrio"/>
        </w:rPr>
        <w:commentReference w:id="124"/>
      </w:r>
      <w:r w:rsidR="004C5720">
        <w:t xml:space="preserve">* e </w:t>
      </w:r>
      <w:r w:rsidR="004C5720" w:rsidRPr="00EC60AB">
        <w:t>Senha</w:t>
      </w:r>
      <w:r w:rsidR="004C5720">
        <w:t>*</w:t>
      </w:r>
      <w:del w:id="131" w:author="LUAN FIRMINO DE PAULA PEREIRA DA SILVA [2]" w:date="2018-08-21T18:01:00Z">
        <w:r w:rsidR="004C5720" w:rsidDel="00357E12">
          <w:delText>, Tipo de usuário* (Consumidor ou Comerciante)</w:delText>
        </w:r>
      </w:del>
      <w:r w:rsidR="004C5720">
        <w:t>.</w:t>
      </w:r>
    </w:p>
    <w:p w14:paraId="32C41A64" w14:textId="16FD30CF" w:rsidR="004C5720" w:rsidRDefault="00615210" w:rsidP="004C5720">
      <w:pPr>
        <w:tabs>
          <w:tab w:val="left" w:pos="3682"/>
        </w:tabs>
        <w:rPr>
          <w:ins w:id="132" w:author="Windows10" w:date="2018-08-28T17:08:00Z"/>
        </w:rPr>
      </w:pPr>
      <w:r>
        <w:rPr>
          <w:b/>
        </w:rPr>
        <w:t>1</w:t>
      </w:r>
      <w:ins w:id="133" w:author="LUAN FIRMINO DE PAULA PEREIRA DA SILVA [2]" w:date="2018-08-27T16:28:00Z">
        <w:del w:id="134" w:author="Windows10" w:date="2018-08-28T16:54:00Z">
          <w:r w:rsidR="004C5720" w:rsidDel="00B25572">
            <w:rPr>
              <w:b/>
            </w:rPr>
            <w:delText>3</w:delText>
          </w:r>
        </w:del>
      </w:ins>
      <w:ins w:id="135" w:author="LUAN FIRMINO DE PAULA PEREIRA DA SILVA [2]" w:date="2018-08-21T18:00:00Z">
        <w:r w:rsidR="004C5720" w:rsidRPr="00991AF3">
          <w:rPr>
            <w:b/>
          </w:rPr>
          <w:t>.1.1</w:t>
        </w:r>
        <w:r w:rsidR="004C5720">
          <w:rPr>
            <w:b/>
          </w:rPr>
          <w:t xml:space="preserve"> </w:t>
        </w:r>
        <w:r w:rsidR="004C5720">
          <w:t xml:space="preserve">O </w:t>
        </w:r>
      </w:ins>
      <w:r w:rsidR="004C5720">
        <w:t>t</w:t>
      </w:r>
      <w:ins w:id="136" w:author="LUAN FIRMINO DE PAULA PEREIRA DA SILVA [2]" w:date="2018-08-21T18:00:00Z">
        <w:r w:rsidR="004C5720">
          <w:t>ipo de usuário</w:t>
        </w:r>
      </w:ins>
      <w:ins w:id="137" w:author="LUAN FIRMINO DE PAULA PEREIRA DA SILVA [2]" w:date="2018-08-21T18:01:00Z">
        <w:r w:rsidR="004C5720">
          <w:t xml:space="preserve"> (Consumidor</w:t>
        </w:r>
      </w:ins>
      <w:r w:rsidR="004C5720">
        <w:t>/</w:t>
      </w:r>
      <w:ins w:id="138" w:author="LUAN FIRMINO DE PAULA PEREIRA DA SILVA [2]" w:date="2018-08-21T18:01:00Z">
        <w:r w:rsidR="004C5720">
          <w:t xml:space="preserve">Comerciante) </w:t>
        </w:r>
        <w:del w:id="139" w:author="Windows10" w:date="2018-08-28T17:07:00Z">
          <w:r w:rsidR="004C5720" w:rsidDel="006155B3">
            <w:delText>devem efetuar</w:delText>
          </w:r>
        </w:del>
      </w:ins>
      <w:ins w:id="140" w:author="Windows10" w:date="2018-08-28T17:07:00Z">
        <w:r w:rsidR="004C5720">
          <w:t>efetuará</w:t>
        </w:r>
      </w:ins>
      <w:ins w:id="141" w:author="LUAN FIRMINO DE PAULA PEREIRA DA SILVA [2]" w:date="2018-08-21T18:01:00Z">
        <w:r w:rsidR="004C5720">
          <w:t xml:space="preserve"> </w:t>
        </w:r>
        <w:r w:rsidR="004C5720" w:rsidRPr="00615210">
          <w:t>login</w:t>
        </w:r>
      </w:ins>
      <w:r w:rsidR="004C5720">
        <w:t xml:space="preserve"> na mesma janela, porém, terá janelas de cadastro e de conta no sistema diferentes.</w:t>
      </w:r>
    </w:p>
    <w:p w14:paraId="283543AC" w14:textId="52877D01" w:rsidR="004C5720" w:rsidRDefault="00615210" w:rsidP="004C5720">
      <w:pPr>
        <w:tabs>
          <w:tab w:val="left" w:pos="3682"/>
        </w:tabs>
      </w:pPr>
      <w:r>
        <w:rPr>
          <w:b/>
        </w:rPr>
        <w:t>1</w:t>
      </w:r>
      <w:ins w:id="142" w:author="LUAN FIRMINO DE PAULA PEREIRA DA SILVA [2]" w:date="2018-08-27T16:28:00Z">
        <w:del w:id="143" w:author="Windows10" w:date="2018-08-28T16:54:00Z">
          <w:r w:rsidR="004C5720" w:rsidDel="00B25572">
            <w:rPr>
              <w:b/>
            </w:rPr>
            <w:delText>3</w:delText>
          </w:r>
        </w:del>
      </w:ins>
      <w:del w:id="144" w:author="LUAN FIRMINO DE PAULA PEREIRA DA SILVA [2]" w:date="2018-08-27T16:28:00Z">
        <w:r w:rsidR="004C5720" w:rsidRPr="00991AF3" w:rsidDel="00006537">
          <w:rPr>
            <w:b/>
          </w:rPr>
          <w:delText>2</w:delText>
        </w:r>
      </w:del>
      <w:r w:rsidR="004C5720" w:rsidRPr="00991AF3">
        <w:rPr>
          <w:b/>
        </w:rPr>
        <w:t>.</w:t>
      </w:r>
      <w:r w:rsidR="004C5720">
        <w:rPr>
          <w:b/>
        </w:rPr>
        <w:t>2</w:t>
      </w:r>
      <w:r w:rsidR="004C5720">
        <w:t xml:space="preserve"> O sistema </w:t>
      </w:r>
      <w:del w:id="145" w:author="LUAN FIRMINO DE PAULA PEREIRA DA SILVA [2]" w:date="2018-08-27T15:44:00Z">
        <w:r w:rsidR="004C5720" w:rsidDel="00D90162">
          <w:delText xml:space="preserve">deve </w:delText>
        </w:r>
      </w:del>
      <w:r w:rsidR="004C5720">
        <w:t>verificar</w:t>
      </w:r>
      <w:ins w:id="146" w:author="LUAN FIRMINO DE PAULA PEREIRA DA SILVA [2]" w:date="2018-08-27T15:44:00Z">
        <w:r w:rsidR="004C5720">
          <w:t>á</w:t>
        </w:r>
      </w:ins>
      <w:r w:rsidR="004C5720">
        <w:t xml:space="preserve"> variante ao tipo de usuário, quais atividades serão permitidas a uso.</w:t>
      </w:r>
    </w:p>
    <w:p w14:paraId="56F16306" w14:textId="58C6A841" w:rsidR="00843A0C" w:rsidRPr="006503C5" w:rsidRDefault="00843A0C" w:rsidP="00843A0C">
      <w:pPr>
        <w:tabs>
          <w:tab w:val="left" w:pos="3692"/>
          <w:tab w:val="left" w:pos="3976"/>
          <w:tab w:val="left" w:pos="4260"/>
          <w:tab w:val="left" w:pos="5591"/>
        </w:tabs>
        <w:rPr>
          <w:b/>
        </w:rPr>
      </w:pPr>
      <w:r w:rsidRPr="002166BD">
        <w:tab/>
        <w:t xml:space="preserve"> </w:t>
      </w:r>
      <w:r w:rsidRPr="002166BD">
        <w:tab/>
      </w:r>
      <w:r w:rsidRPr="002166BD">
        <w:tab/>
      </w:r>
      <w:r>
        <w:tab/>
      </w:r>
    </w:p>
    <w:p w14:paraId="0570B78C" w14:textId="44FB8D05" w:rsidR="00843A0C" w:rsidRPr="0094494B" w:rsidRDefault="00843A0C" w:rsidP="0094494B">
      <w:pPr>
        <w:rPr>
          <w:ins w:id="147" w:author="Windows10" w:date="2018-08-28T15:40:00Z"/>
          <w:b/>
        </w:rPr>
      </w:pPr>
      <w:bookmarkStart w:id="148" w:name="_Toc516513813"/>
      <w:ins w:id="149" w:author="Windows10" w:date="2018-08-28T15:40:00Z">
        <w:r w:rsidRPr="0094494B">
          <w:rPr>
            <w:b/>
          </w:rPr>
          <w:t>RF0</w:t>
        </w:r>
      </w:ins>
      <w:r w:rsidR="00615210" w:rsidRPr="0094494B">
        <w:rPr>
          <w:b/>
        </w:rPr>
        <w:t>2</w:t>
      </w:r>
      <w:r w:rsidR="006808D7" w:rsidRPr="0094494B">
        <w:rPr>
          <w:b/>
        </w:rPr>
        <w:t xml:space="preserve"> </w:t>
      </w:r>
      <w:ins w:id="150" w:author="Windows10" w:date="2018-08-28T15:40:00Z">
        <w:r w:rsidRPr="0094494B">
          <w:rPr>
            <w:b/>
          </w:rPr>
          <w:t>Criar conta</w:t>
        </w:r>
      </w:ins>
    </w:p>
    <w:p w14:paraId="503E2B95" w14:textId="3E538E7A" w:rsidR="00843A0C" w:rsidRDefault="00615210" w:rsidP="0094494B">
      <w:r w:rsidRPr="0094494B">
        <w:rPr>
          <w:b/>
        </w:rPr>
        <w:t>2.1</w:t>
      </w:r>
      <w:r>
        <w:t xml:space="preserve">  </w:t>
      </w:r>
      <w:ins w:id="151" w:author="Windows10" w:date="2018-08-28T15:41:00Z">
        <w:r w:rsidR="00843A0C" w:rsidRPr="00615210">
          <w:t xml:space="preserve">O sistema </w:t>
        </w:r>
      </w:ins>
      <w:ins w:id="152" w:author="Windows10" w:date="2018-08-28T15:42:00Z">
        <w:r w:rsidR="00843A0C" w:rsidRPr="00615210">
          <w:t>permitirá</w:t>
        </w:r>
      </w:ins>
      <w:ins w:id="153" w:author="Windows10" w:date="2018-08-28T15:43:00Z">
        <w:r w:rsidR="00843A0C" w:rsidRPr="00615210">
          <w:t xml:space="preserve"> incluir, alterar, consultar e excluir conta de usuário.</w:t>
        </w:r>
      </w:ins>
    </w:p>
    <w:p w14:paraId="219E1E33" w14:textId="4167704D" w:rsidR="009B0066" w:rsidRDefault="00615210" w:rsidP="0094494B">
      <w:pPr>
        <w:rPr>
          <w:ins w:id="154" w:author="Windows10" w:date="2018-08-28T15:43:00Z"/>
        </w:rPr>
      </w:pPr>
      <w:r w:rsidRPr="00615210">
        <w:rPr>
          <w:b/>
        </w:rPr>
        <w:t>2.2</w:t>
      </w:r>
      <w:r>
        <w:t xml:space="preserve"> </w:t>
      </w:r>
      <w:ins w:id="155" w:author="Windows10" w:date="2018-08-28T15:58:00Z">
        <w:r w:rsidR="009B0066">
          <w:t xml:space="preserve">O sistema solicitará durante criar uma conta para o usuário, </w:t>
        </w:r>
      </w:ins>
      <w:r w:rsidR="009B0066">
        <w:t xml:space="preserve">qual </w:t>
      </w:r>
      <w:r>
        <w:t>t</w:t>
      </w:r>
      <w:r w:rsidR="009B0066">
        <w:t>ipo de usuário</w:t>
      </w:r>
      <w:r w:rsidR="00EC60AB">
        <w:t xml:space="preserve"> (</w:t>
      </w:r>
      <w:ins w:id="156" w:author="Windows10" w:date="2018-08-28T15:59:00Z">
        <w:r w:rsidR="009B0066">
          <w:t>Consumidor</w:t>
        </w:r>
      </w:ins>
      <w:r w:rsidR="00EC60AB">
        <w:t>/</w:t>
      </w:r>
      <w:ins w:id="157" w:author="Windows10" w:date="2018-08-28T15:59:00Z">
        <w:r w:rsidR="009B0066">
          <w:t>Comerciante</w:t>
        </w:r>
      </w:ins>
      <w:r w:rsidR="00EC60AB">
        <w:t>)</w:t>
      </w:r>
      <w:ins w:id="158" w:author="Windows10" w:date="2018-08-28T15:59:00Z">
        <w:r w:rsidR="009B0066">
          <w:t>.</w:t>
        </w:r>
      </w:ins>
    </w:p>
    <w:p w14:paraId="7C1AD608" w14:textId="11261FD4" w:rsidR="00843A0C" w:rsidRDefault="00615210" w:rsidP="0094494B">
      <w:pPr>
        <w:rPr>
          <w:ins w:id="159" w:author="Windows10" w:date="2018-08-28T15:45:00Z"/>
        </w:rPr>
        <w:pPrChange w:id="160" w:author="Windows10" w:date="2018-08-28T15:43:00Z">
          <w:pPr>
            <w:pStyle w:val="Ttulo3"/>
            <w:numPr>
              <w:ilvl w:val="0"/>
              <w:numId w:val="0"/>
            </w:numPr>
            <w:ind w:left="0" w:firstLine="0"/>
          </w:pPr>
        </w:pPrChange>
      </w:pPr>
      <w:r w:rsidRPr="00615210">
        <w:rPr>
          <w:b/>
        </w:rPr>
        <w:t>2.3</w:t>
      </w:r>
      <w:r>
        <w:t xml:space="preserve"> </w:t>
      </w:r>
      <w:ins w:id="161" w:author="Windows10" w:date="2018-08-28T15:44:00Z">
        <w:r w:rsidR="00843A0C">
          <w:t>O sistema solicitará durante criar uma conta para o usuário</w:t>
        </w:r>
      </w:ins>
      <w:ins w:id="162" w:author="Windows10" w:date="2018-08-28T15:45:00Z">
        <w:r w:rsidR="00843A0C">
          <w:t xml:space="preserve">: </w:t>
        </w:r>
      </w:ins>
      <w:r w:rsidR="006C6BDE">
        <w:t xml:space="preserve">Tipo de usuário (Consumidor/Comerciante)*, </w:t>
      </w:r>
      <w:ins w:id="163" w:author="Windows10" w:date="2018-08-28T15:45:00Z">
        <w:r w:rsidR="00843A0C" w:rsidRPr="00EC60AB">
          <w:rPr>
            <w:i/>
          </w:rPr>
          <w:t>E-mail</w:t>
        </w:r>
        <w:r w:rsidR="00843A0C">
          <w:t>* e Senha*.</w:t>
        </w:r>
      </w:ins>
    </w:p>
    <w:p w14:paraId="7482A06F" w14:textId="20E109C1" w:rsidR="00843A0C" w:rsidRPr="00615210" w:rsidRDefault="00615210" w:rsidP="0094494B">
      <w:pPr>
        <w:rPr>
          <w:ins w:id="164" w:author="Windows10" w:date="2018-08-28T15:58:00Z"/>
        </w:rPr>
        <w:pPrChange w:id="165" w:author="Windows10" w:date="2018-08-28T15:54:00Z">
          <w:pPr>
            <w:pStyle w:val="Ttulo3"/>
            <w:numPr>
              <w:ilvl w:val="0"/>
              <w:numId w:val="0"/>
            </w:numPr>
            <w:ind w:left="0" w:firstLine="0"/>
          </w:pPr>
        </w:pPrChange>
      </w:pPr>
      <w:r w:rsidRPr="0094494B">
        <w:rPr>
          <w:b/>
        </w:rPr>
        <w:t>2.4</w:t>
      </w:r>
      <w:r>
        <w:t xml:space="preserve"> </w:t>
      </w:r>
      <w:ins w:id="166" w:author="Windows10" w:date="2018-08-28T15:45:00Z">
        <w:r w:rsidR="00843A0C" w:rsidRPr="00615210">
          <w:t xml:space="preserve">O sistema </w:t>
        </w:r>
      </w:ins>
      <w:ins w:id="167" w:author="Windows10" w:date="2018-08-28T15:51:00Z">
        <w:r w:rsidR="00843A0C" w:rsidRPr="00615210">
          <w:t>solicitará durante criar uma conta para o usuário</w:t>
        </w:r>
      </w:ins>
      <w:ins w:id="168" w:author="Windows10" w:date="2018-08-28T15:52:00Z">
        <w:r w:rsidR="00843A0C" w:rsidRPr="00615210">
          <w:t xml:space="preserve">, se ele aceita a </w:t>
        </w:r>
      </w:ins>
      <w:r w:rsidR="006808D7" w:rsidRPr="00615210">
        <w:t>p</w:t>
      </w:r>
      <w:ins w:id="169" w:author="Windows10" w:date="2018-08-28T15:56:00Z">
        <w:r w:rsidR="00843A0C" w:rsidRPr="00615210">
          <w:t>olítica</w:t>
        </w:r>
      </w:ins>
      <w:ins w:id="170" w:author="Windows10" w:date="2018-08-28T15:53:00Z">
        <w:r w:rsidR="00843A0C" w:rsidRPr="00615210">
          <w:t xml:space="preserve"> de Privacidade</w:t>
        </w:r>
      </w:ins>
      <w:r w:rsidR="00843A0C" w:rsidRPr="00615210">
        <w:t>* e</w:t>
      </w:r>
      <w:ins w:id="171" w:author="Windows10" w:date="2018-08-28T15:53:00Z">
        <w:r w:rsidR="00843A0C" w:rsidRPr="00615210">
          <w:t xml:space="preserve"> os </w:t>
        </w:r>
      </w:ins>
      <w:ins w:id="172" w:author="Windows10" w:date="2018-08-28T15:54:00Z">
        <w:r w:rsidR="00843A0C" w:rsidRPr="00615210">
          <w:t>Termos e Condições</w:t>
        </w:r>
      </w:ins>
      <w:r w:rsidR="00843A0C" w:rsidRPr="00615210">
        <w:t>*</w:t>
      </w:r>
      <w:ins w:id="173" w:author="Windows10" w:date="2018-08-28T15:54:00Z">
        <w:r w:rsidR="00843A0C" w:rsidRPr="00615210">
          <w:t xml:space="preserve"> </w:t>
        </w:r>
      </w:ins>
      <w:ins w:id="174" w:author="Windows10" w:date="2018-08-28T15:53:00Z">
        <w:r w:rsidR="00843A0C" w:rsidRPr="00615210">
          <w:t>do sistema</w:t>
        </w:r>
      </w:ins>
      <w:ins w:id="175" w:author="Windows10" w:date="2018-08-28T15:57:00Z">
        <w:r w:rsidR="00843A0C" w:rsidRPr="00615210">
          <w:t>.</w:t>
        </w:r>
      </w:ins>
    </w:p>
    <w:p w14:paraId="25F9A2DC" w14:textId="14DA344E" w:rsidR="00843A0C" w:rsidRDefault="00615210" w:rsidP="0094494B">
      <w:pPr>
        <w:rPr>
          <w:ins w:id="176" w:author="Windows10" w:date="2018-08-28T15:57:00Z"/>
        </w:rPr>
      </w:pPr>
      <w:r w:rsidRPr="0094494B">
        <w:rPr>
          <w:b/>
        </w:rPr>
        <w:t>2.5</w:t>
      </w:r>
      <w:r>
        <w:t xml:space="preserve"> </w:t>
      </w:r>
      <w:r w:rsidR="00843A0C">
        <w:t>O sistema permitirá apenas ao usuário Administrador excluir qualquer conta do sistema.</w:t>
      </w:r>
    </w:p>
    <w:p w14:paraId="74E98638" w14:textId="77777777" w:rsidR="00843A0C" w:rsidRPr="009C48B7" w:rsidRDefault="00843A0C" w:rsidP="00843A0C">
      <w:pPr>
        <w:rPr>
          <w:ins w:id="177" w:author="Windows10" w:date="2018-08-28T15:40:00Z"/>
        </w:rPr>
        <w:pPrChange w:id="178" w:author="Windows10" w:date="2018-08-28T15:40:00Z">
          <w:pPr>
            <w:pStyle w:val="Ttulo3"/>
            <w:numPr>
              <w:ilvl w:val="0"/>
              <w:numId w:val="0"/>
            </w:numPr>
            <w:ind w:left="0" w:firstLine="0"/>
          </w:pPr>
        </w:pPrChange>
      </w:pPr>
    </w:p>
    <w:p w14:paraId="3DCF0A4E" w14:textId="3AD0C465" w:rsidR="00843A0C" w:rsidRPr="00A238A7" w:rsidRDefault="00843A0C" w:rsidP="00A238A7">
      <w:pPr>
        <w:rPr>
          <w:b/>
        </w:rPr>
      </w:pPr>
      <w:r w:rsidRPr="00A238A7">
        <w:rPr>
          <w:b/>
        </w:rPr>
        <w:t>RF0</w:t>
      </w:r>
      <w:r w:rsidR="007B45BB" w:rsidRPr="00A238A7">
        <w:rPr>
          <w:b/>
        </w:rPr>
        <w:t>3</w:t>
      </w:r>
      <w:del w:id="179" w:author="Windows10" w:date="2018-08-28T16:01:00Z">
        <w:r w:rsidRPr="00A238A7" w:rsidDel="001E2012">
          <w:rPr>
            <w:b/>
          </w:rPr>
          <w:delText>1</w:delText>
        </w:r>
      </w:del>
      <w:r w:rsidRPr="00A238A7">
        <w:rPr>
          <w:b/>
        </w:rPr>
        <w:t xml:space="preserve"> </w:t>
      </w:r>
      <w:del w:id="180" w:author="Windows10" w:date="2018-08-28T16:01:00Z">
        <w:r w:rsidRPr="00A238A7" w:rsidDel="001E2012">
          <w:rPr>
            <w:b/>
          </w:rPr>
          <w:delText xml:space="preserve">Cadastrar </w:delText>
        </w:r>
      </w:del>
      <w:ins w:id="181" w:author="Windows10" w:date="2018-08-28T16:01:00Z">
        <w:r w:rsidRPr="00A238A7">
          <w:rPr>
            <w:b/>
          </w:rPr>
          <w:t xml:space="preserve">Criar conta </w:t>
        </w:r>
      </w:ins>
      <w:del w:id="182" w:author="LUAN FIRMINO DE PAULA PEREIRA DA SILVA [2]" w:date="2018-08-27T16:27:00Z">
        <w:r w:rsidRPr="00A238A7" w:rsidDel="00006537">
          <w:rPr>
            <w:b/>
          </w:rPr>
          <w:delText>Usuário</w:delText>
        </w:r>
      </w:del>
      <w:bookmarkEnd w:id="148"/>
      <w:r w:rsidR="00EC60AB" w:rsidRPr="00A238A7">
        <w:rPr>
          <w:b/>
        </w:rPr>
        <w:t>Comerciante</w:t>
      </w:r>
    </w:p>
    <w:p w14:paraId="4ACB24D5" w14:textId="4930634C" w:rsidR="00843A0C" w:rsidRDefault="007B45BB" w:rsidP="00843A0C">
      <w:pPr>
        <w:tabs>
          <w:tab w:val="left" w:pos="3682"/>
        </w:tabs>
      </w:pPr>
      <w:r>
        <w:rPr>
          <w:b/>
        </w:rPr>
        <w:t>3</w:t>
      </w:r>
      <w:del w:id="183" w:author="Windows10" w:date="2018-08-28T16:01:00Z">
        <w:r w:rsidR="00843A0C" w:rsidRPr="00965EF9" w:rsidDel="001E2012">
          <w:rPr>
            <w:b/>
          </w:rPr>
          <w:delText>1</w:delText>
        </w:r>
      </w:del>
      <w:r w:rsidR="00843A0C" w:rsidRPr="00965EF9">
        <w:rPr>
          <w:b/>
        </w:rPr>
        <w:t>.1</w:t>
      </w:r>
      <w:r w:rsidR="00843A0C">
        <w:t xml:space="preserve"> O </w:t>
      </w:r>
      <w:del w:id="184" w:author="Windows10" w:date="2018-08-28T15:43:00Z">
        <w:r w:rsidR="00843A0C" w:rsidDel="007220DE">
          <w:delText>S</w:delText>
        </w:r>
      </w:del>
      <w:ins w:id="185" w:author="Windows10" w:date="2018-08-28T15:43:00Z">
        <w:r w:rsidR="00843A0C">
          <w:t>s</w:t>
        </w:r>
      </w:ins>
      <w:r w:rsidR="00843A0C">
        <w:t>istema</w:t>
      </w:r>
      <w:ins w:id="186" w:author="Windows10" w:date="2018-08-28T15:42:00Z">
        <w:r w:rsidR="00843A0C">
          <w:t xml:space="preserve"> permitirá</w:t>
        </w:r>
      </w:ins>
      <w:del w:id="187" w:author="Windows10" w:date="2018-08-28T15:42:00Z">
        <w:r w:rsidR="00843A0C" w:rsidDel="007220DE">
          <w:delText xml:space="preserve"> </w:delText>
        </w:r>
      </w:del>
      <w:del w:id="188" w:author="LUAN FIRMINO DE PAULA PEREIRA DA SILVA [2]" w:date="2018-08-27T15:43:00Z">
        <w:r w:rsidR="00843A0C" w:rsidDel="006806B8">
          <w:delText xml:space="preserve">deve </w:delText>
        </w:r>
      </w:del>
      <w:del w:id="189" w:author="Windows10" w:date="2018-08-28T15:42:00Z">
        <w:r w:rsidR="00843A0C" w:rsidDel="007220DE">
          <w:delText>permitir</w:delText>
        </w:r>
      </w:del>
      <w:ins w:id="190" w:author="LUAN FIRMINO DE PAULA PEREIRA DA SILVA [2]" w:date="2018-08-27T15:43:00Z">
        <w:del w:id="191" w:author="Windows10" w:date="2018-08-28T15:42:00Z">
          <w:r w:rsidR="00843A0C" w:rsidDel="007220DE">
            <w:delText>á</w:delText>
          </w:r>
        </w:del>
      </w:ins>
      <w:r w:rsidR="00843A0C">
        <w:t xml:space="preserve"> incluir, alterar, consultar e excluir conta</w:t>
      </w:r>
      <w:del w:id="192" w:author="Windows10" w:date="2018-08-28T16:02:00Z">
        <w:r w:rsidR="00843A0C" w:rsidDel="001E2012">
          <w:delText>s</w:delText>
        </w:r>
      </w:del>
      <w:r w:rsidR="00843A0C">
        <w:t xml:space="preserve"> de usuário</w:t>
      </w:r>
      <w:ins w:id="193" w:author="Windows10" w:date="2018-08-28T16:47:00Z">
        <w:r w:rsidR="00843A0C">
          <w:t xml:space="preserve"> Consumidor</w:t>
        </w:r>
      </w:ins>
      <w:r w:rsidR="00843A0C">
        <w:t>.</w:t>
      </w:r>
    </w:p>
    <w:p w14:paraId="6E50D8B1" w14:textId="73EF55B9" w:rsidR="00843A0C" w:rsidRDefault="007B45BB" w:rsidP="00843A0C">
      <w:pPr>
        <w:tabs>
          <w:tab w:val="left" w:pos="3682"/>
        </w:tabs>
      </w:pPr>
      <w:r>
        <w:rPr>
          <w:b/>
        </w:rPr>
        <w:t>3.</w:t>
      </w:r>
      <w:ins w:id="194" w:author="Windows10" w:date="2018-08-28T16:45:00Z">
        <w:r w:rsidR="00843A0C" w:rsidRPr="00CD6B96">
          <w:rPr>
            <w:b/>
            <w:rPrChange w:id="195" w:author="Windows10" w:date="2018-08-28T16:45:00Z">
              <w:rPr/>
            </w:rPrChange>
          </w:rPr>
          <w:t xml:space="preserve">2 </w:t>
        </w:r>
      </w:ins>
      <w:del w:id="196" w:author="Windows10" w:date="2018-08-28T16:45:00Z">
        <w:r w:rsidR="00843A0C" w:rsidRPr="00965EF9" w:rsidDel="00CD6B96">
          <w:rPr>
            <w:b/>
          </w:rPr>
          <w:delText>.2</w:delText>
        </w:r>
        <w:r w:rsidR="00843A0C" w:rsidDel="00CD6B96">
          <w:delText xml:space="preserve"> </w:delText>
        </w:r>
      </w:del>
      <w:r w:rsidR="00843A0C">
        <w:t>O</w:t>
      </w:r>
      <w:ins w:id="197" w:author="Windows10" w:date="2018-08-28T16:45:00Z">
        <w:r w:rsidR="00843A0C">
          <w:t xml:space="preserve"> </w:t>
        </w:r>
      </w:ins>
      <w:del w:id="198" w:author="Windows10" w:date="2018-08-28T16:45:00Z">
        <w:r w:rsidR="00843A0C" w:rsidDel="00CD6B96">
          <w:delText xml:space="preserve"> </w:delText>
        </w:r>
      </w:del>
      <w:r w:rsidR="00843A0C">
        <w:t xml:space="preserve">sistema </w:t>
      </w:r>
      <w:del w:id="199" w:author="LUAN FIRMINO DE PAULA PEREIRA DA SILVA [2]" w:date="2018-08-27T15:43:00Z">
        <w:r w:rsidR="00843A0C" w:rsidDel="006806B8">
          <w:delText xml:space="preserve">deve </w:delText>
        </w:r>
      </w:del>
      <w:r w:rsidR="00843A0C">
        <w:t>solicitar</w:t>
      </w:r>
      <w:ins w:id="200" w:author="LUAN FIRMINO DE PAULA PEREIRA DA SILVA [2]" w:date="2018-08-27T15:43:00Z">
        <w:r w:rsidR="00843A0C">
          <w:t>á</w:t>
        </w:r>
      </w:ins>
      <w:r w:rsidR="00843A0C">
        <w:t xml:space="preserve"> durante </w:t>
      </w:r>
      <w:del w:id="201" w:author="Windows10" w:date="2018-08-28T16:41:00Z">
        <w:r w:rsidR="00843A0C" w:rsidDel="00CD6B96">
          <w:delText xml:space="preserve">cadastro </w:delText>
        </w:r>
      </w:del>
      <w:ins w:id="202" w:author="Windows10" w:date="2018-08-28T16:41:00Z">
        <w:r w:rsidR="00843A0C">
          <w:t xml:space="preserve">criar uma conta </w:t>
        </w:r>
      </w:ins>
      <w:r w:rsidR="00843A0C">
        <w:t>para o usuário</w:t>
      </w:r>
      <w:ins w:id="203" w:author="Windows10" w:date="2018-08-28T16:47:00Z">
        <w:r w:rsidR="00843A0C">
          <w:t xml:space="preserve"> Consumidor</w:t>
        </w:r>
      </w:ins>
      <w:r w:rsidR="00843A0C">
        <w:t>: Nome</w:t>
      </w:r>
      <w:r w:rsidR="009B0066">
        <w:t xml:space="preserve"> </w:t>
      </w:r>
      <w:r w:rsidR="00EC60AB">
        <w:t>do Usuário</w:t>
      </w:r>
      <w:r w:rsidR="009B0066">
        <w:t>*</w:t>
      </w:r>
      <w:ins w:id="204" w:author="Windows10" w:date="2018-08-28T16:03:00Z">
        <w:r w:rsidR="00843A0C">
          <w:t xml:space="preserve">, </w:t>
        </w:r>
      </w:ins>
      <w:ins w:id="205" w:author="LUAN FIRMINO DE PAULA PEREIRA DA SILVA [2]" w:date="2018-08-27T15:04:00Z">
        <w:del w:id="206" w:author="Windows10" w:date="2018-08-28T16:03:00Z">
          <w:r w:rsidR="00843A0C" w:rsidDel="001E2012">
            <w:delText xml:space="preserve"> Completo</w:delText>
          </w:r>
        </w:del>
      </w:ins>
      <w:del w:id="207" w:author="Windows10" w:date="2018-08-28T16:02:00Z">
        <w:r w:rsidR="00843A0C" w:rsidDel="001E2012">
          <w:delText>*</w:delText>
        </w:r>
      </w:del>
      <w:del w:id="208" w:author="Windows10" w:date="2018-08-28T16:03:00Z">
        <w:r w:rsidR="00843A0C" w:rsidDel="001E2012">
          <w:delText xml:space="preserve">, </w:delText>
        </w:r>
      </w:del>
      <w:del w:id="209" w:author="LUAN FIRMINO DE PAULA PEREIRA DA SILVA [2]" w:date="2018-08-21T16:45:00Z">
        <w:r w:rsidR="00843A0C" w:rsidDel="00BA6054">
          <w:delText xml:space="preserve">Sobrenome*, Data de Nascimento*, </w:delText>
        </w:r>
      </w:del>
      <w:del w:id="210" w:author="Windows10" w:date="2018-08-28T16:02:00Z">
        <w:r w:rsidR="00843A0C" w:rsidDel="001E2012">
          <w:delText>*</w:delText>
        </w:r>
      </w:del>
      <w:del w:id="211" w:author="Windows10" w:date="2018-08-28T16:03:00Z">
        <w:r w:rsidR="00843A0C" w:rsidDel="001E2012">
          <w:delText>CPF</w:delText>
        </w:r>
      </w:del>
      <w:del w:id="212" w:author="Windows10" w:date="2018-08-28T16:02:00Z">
        <w:r w:rsidR="00843A0C" w:rsidDel="001E2012">
          <w:delText>*</w:delText>
        </w:r>
      </w:del>
      <w:del w:id="213" w:author="Windows10" w:date="2018-08-28T16:03:00Z">
        <w:r w:rsidR="00843A0C" w:rsidDel="001E2012">
          <w:delText xml:space="preserve">, </w:delText>
        </w:r>
      </w:del>
      <w:del w:id="214" w:author="LUAN FIRMINO DE PAULA PEREIRA DA SILVA [2]" w:date="2018-08-21T16:46:00Z">
        <w:r w:rsidR="00843A0C" w:rsidDel="00BA6054">
          <w:delText xml:space="preserve">Telefone fixo, </w:delText>
        </w:r>
      </w:del>
      <w:ins w:id="215" w:author="LUAN FIRMINO DE PAULA PEREIRA DA SILVA [2]" w:date="2018-08-21T17:51:00Z">
        <w:del w:id="216" w:author="Windows10" w:date="2018-08-28T16:03:00Z">
          <w:r w:rsidR="00843A0C" w:rsidDel="001E2012">
            <w:delText>T</w:delText>
          </w:r>
        </w:del>
      </w:ins>
      <w:r w:rsidR="009B0066">
        <w:t>T</w:t>
      </w:r>
      <w:ins w:id="217" w:author="LUAN FIRMINO DE PAULA PEREIRA DA SILVA [2]" w:date="2018-08-21T17:51:00Z">
        <w:r w:rsidR="00843A0C">
          <w:t>elefone</w:t>
        </w:r>
      </w:ins>
      <w:r w:rsidR="00EC60AB">
        <w:t xml:space="preserve"> Pessoal*</w:t>
      </w:r>
      <w:ins w:id="218" w:author="LUAN FIRMINO DE PAULA PEREIRA DA SILVA [2]" w:date="2018-08-21T17:51:00Z">
        <w:del w:id="219" w:author="Windows10" w:date="2018-08-28T16:03:00Z">
          <w:r w:rsidR="00843A0C" w:rsidRPr="00F47A63" w:rsidDel="001E2012">
            <w:delText>*</w:delText>
          </w:r>
        </w:del>
      </w:ins>
      <w:del w:id="220" w:author="LUAN FIRMINO DE PAULA PEREIRA DA SILVA [2]" w:date="2018-08-21T17:51:00Z">
        <w:r w:rsidR="00843A0C" w:rsidRPr="00F47A63" w:rsidDel="00F47A63">
          <w:delText>Celular*</w:delText>
        </w:r>
      </w:del>
      <w:r w:rsidR="00843A0C" w:rsidRPr="00F47A63">
        <w:t>,</w:t>
      </w:r>
      <w:r w:rsidR="00843A0C">
        <w:t xml:space="preserve"> </w:t>
      </w:r>
      <w:r w:rsidR="00EC60AB">
        <w:t xml:space="preserve">Nome da Empresa*, Telefone Comercial, CEP*, </w:t>
      </w:r>
      <w:ins w:id="221" w:author="LUAN FIRMINO DE PAULA PEREIRA DA SILVA [2]" w:date="2018-08-27T15:05:00Z">
        <w:r w:rsidR="00843A0C">
          <w:t>Endereço</w:t>
        </w:r>
      </w:ins>
      <w:r w:rsidR="00112B72">
        <w:t>*</w:t>
      </w:r>
      <w:ins w:id="222" w:author="LUAN FIRMINO DE PAULA PEREIRA DA SILVA [2]" w:date="2018-08-27T15:05:00Z">
        <w:del w:id="223" w:author="Windows10" w:date="2018-08-28T16:04:00Z">
          <w:r w:rsidR="00843A0C" w:rsidDel="001E2012">
            <w:delText>*</w:delText>
          </w:r>
        </w:del>
        <w:del w:id="224" w:author="Windows10" w:date="2018-08-28T16:06:00Z">
          <w:r w:rsidR="00843A0C" w:rsidDel="001E2012">
            <w:delText xml:space="preserve">, </w:delText>
          </w:r>
        </w:del>
      </w:ins>
      <w:ins w:id="225" w:author="Windows10" w:date="2018-08-28T16:06:00Z">
        <w:r w:rsidR="00843A0C">
          <w:t>,</w:t>
        </w:r>
      </w:ins>
      <w:ins w:id="226" w:author="Windows10" w:date="2018-08-28T16:05:00Z">
        <w:r w:rsidR="00843A0C">
          <w:t xml:space="preserve"> </w:t>
        </w:r>
      </w:ins>
      <w:del w:id="227" w:author="LUAN FIRMINO DE PAULA PEREIRA DA SILVA [2]" w:date="2018-08-21T21:27:00Z">
        <w:r w:rsidR="00843A0C" w:rsidDel="00B6135B">
          <w:delText xml:space="preserve">Endereço*, </w:delText>
        </w:r>
      </w:del>
      <w:r w:rsidR="00843A0C">
        <w:t>Cidade</w:t>
      </w:r>
      <w:r w:rsidR="00EC60AB">
        <w:t xml:space="preserve">*, </w:t>
      </w:r>
      <w:ins w:id="228" w:author="LUAN FIRMINO DE PAULA PEREIRA DA SILVA [2]" w:date="2018-08-21T16:46:00Z">
        <w:r w:rsidR="00843A0C">
          <w:t>Estado</w:t>
        </w:r>
      </w:ins>
      <w:r w:rsidR="00EC60AB">
        <w:t>* e CNPJ*</w:t>
      </w:r>
      <w:ins w:id="229" w:author="LUAN FIRMINO DE PAULA PEREIRA DA SILVA [2]" w:date="2018-08-21T17:51:00Z">
        <w:del w:id="230" w:author="Windows10" w:date="2018-08-28T16:04:00Z">
          <w:r w:rsidR="00843A0C" w:rsidDel="001E2012">
            <w:delText>*</w:delText>
          </w:r>
        </w:del>
      </w:ins>
      <w:ins w:id="231" w:author="LUAN FIRMINO DE PAULA PEREIRA DA SILVA [2]" w:date="2018-08-21T16:46:00Z">
        <w:del w:id="232" w:author="Windows10" w:date="2018-08-28T16:07:00Z">
          <w:r w:rsidR="00843A0C" w:rsidDel="001E2012">
            <w:delText>,</w:delText>
          </w:r>
        </w:del>
      </w:ins>
      <w:del w:id="233" w:author="Windows10" w:date="2018-08-28T16:07:00Z">
        <w:r w:rsidR="00843A0C" w:rsidDel="001E2012">
          <w:delText xml:space="preserve"> </w:delText>
        </w:r>
      </w:del>
      <w:del w:id="234" w:author="LUAN FIRMINO DE PAULA PEREIRA DA SILVA [2]" w:date="2018-08-21T16:46:00Z">
        <w:r w:rsidR="00843A0C" w:rsidDel="00BA6054">
          <w:delText xml:space="preserve">UF*, </w:delText>
        </w:r>
      </w:del>
      <w:del w:id="235" w:author="Windows10" w:date="2018-08-28T16:07:00Z">
        <w:r w:rsidR="00843A0C" w:rsidDel="001E2012">
          <w:delText>CEP</w:delText>
        </w:r>
      </w:del>
      <w:del w:id="236" w:author="Windows10" w:date="2018-08-28T16:04:00Z">
        <w:r w:rsidR="00843A0C" w:rsidDel="001E2012">
          <w:delText>*</w:delText>
        </w:r>
      </w:del>
      <w:ins w:id="237" w:author="LUAN FIRMINO DE PAULA PEREIRA DA SILVA [2]" w:date="2018-08-27T15:05:00Z">
        <w:del w:id="238" w:author="Windows10" w:date="2018-08-28T16:07:00Z">
          <w:r w:rsidR="00843A0C" w:rsidDel="001E2012">
            <w:delText xml:space="preserve"> e</w:delText>
          </w:r>
        </w:del>
      </w:ins>
      <w:del w:id="239" w:author="LUAN FIRMINO DE PAULA PEREIRA DA SILVA [2]" w:date="2018-08-27T15:05:00Z">
        <w:r w:rsidR="00843A0C" w:rsidDel="00654C75">
          <w:delText>,</w:delText>
        </w:r>
      </w:del>
      <w:del w:id="240" w:author="LUAN FIRMINO DE PAULA PEREIRA DA SILVA [2]" w:date="2018-08-21T16:46:00Z">
        <w:r w:rsidR="00843A0C" w:rsidDel="00BA6054">
          <w:delText xml:space="preserve"> Login*, Usuário: (Consumidor/Comerciante)*,</w:delText>
        </w:r>
      </w:del>
      <w:del w:id="241" w:author="Windows10" w:date="2018-08-28T16:07:00Z">
        <w:r w:rsidR="00843A0C" w:rsidDel="001E2012">
          <w:delText xml:space="preserve"> </w:delText>
        </w:r>
      </w:del>
      <w:del w:id="242" w:author="Windows10" w:date="2018-08-28T16:04:00Z">
        <w:r w:rsidR="00843A0C" w:rsidDel="001E2012">
          <w:delText>Senha*</w:delText>
        </w:r>
      </w:del>
      <w:del w:id="243" w:author="LUAN FIRMINO DE PAULA PEREIRA DA SILVA [2]" w:date="2018-08-21T16:46:00Z">
        <w:r w:rsidR="00843A0C" w:rsidDel="00BA6054">
          <w:delText xml:space="preserve"> e Confirmar senha*</w:delText>
        </w:r>
      </w:del>
      <w:del w:id="244" w:author="Windows10" w:date="2018-08-28T16:07:00Z">
        <w:r w:rsidR="00843A0C" w:rsidDel="001E2012">
          <w:delText>.</w:delText>
        </w:r>
      </w:del>
      <w:ins w:id="245" w:author="Windows10" w:date="2018-08-28T16:07:00Z">
        <w:r w:rsidR="00843A0C">
          <w:t>.</w:t>
        </w:r>
      </w:ins>
    </w:p>
    <w:p w14:paraId="7634AB6C" w14:textId="061B8036" w:rsidR="00EC60AB" w:rsidRDefault="007B45BB" w:rsidP="00EC60AB">
      <w:pPr>
        <w:tabs>
          <w:tab w:val="left" w:pos="3682"/>
        </w:tabs>
      </w:pPr>
      <w:r>
        <w:rPr>
          <w:b/>
        </w:rPr>
        <w:lastRenderedPageBreak/>
        <w:t>3</w:t>
      </w:r>
      <w:del w:id="246" w:author="Windows10" w:date="2018-08-28T16:10:00Z">
        <w:r w:rsidR="00843A0C" w:rsidRPr="00965EF9" w:rsidDel="001E2012">
          <w:rPr>
            <w:b/>
          </w:rPr>
          <w:delText>1</w:delText>
        </w:r>
      </w:del>
      <w:r w:rsidR="00843A0C" w:rsidRPr="00965EF9">
        <w:rPr>
          <w:b/>
        </w:rPr>
        <w:t>.3</w:t>
      </w:r>
      <w:r w:rsidR="00843A0C">
        <w:t xml:space="preserve"> O sistema </w:t>
      </w:r>
      <w:del w:id="247" w:author="LUAN FIRMINO DE PAULA PEREIRA DA SILVA [2]" w:date="2018-08-27T15:43:00Z">
        <w:r w:rsidR="00843A0C" w:rsidDel="006806B8">
          <w:delText xml:space="preserve">deve </w:delText>
        </w:r>
      </w:del>
      <w:r w:rsidR="00843A0C">
        <w:t>permitir</w:t>
      </w:r>
      <w:ins w:id="248" w:author="LUAN FIRMINO DE PAULA PEREIRA DA SILVA [2]" w:date="2018-08-27T15:43:00Z">
        <w:r w:rsidR="00843A0C">
          <w:t>á</w:t>
        </w:r>
      </w:ins>
      <w:r w:rsidR="00843A0C">
        <w:t xml:space="preserve"> a alteração do cadastro do usuário</w:t>
      </w:r>
      <w:ins w:id="249" w:author="Windows10" w:date="2018-08-28T16:47:00Z">
        <w:r w:rsidR="00843A0C">
          <w:t xml:space="preserve"> Consumidor</w:t>
        </w:r>
      </w:ins>
      <w:r w:rsidR="00843A0C">
        <w:t>:</w:t>
      </w:r>
      <w:ins w:id="250" w:author="Windows10" w:date="2018-08-28T16:09:00Z">
        <w:r w:rsidR="00843A0C">
          <w:t xml:space="preserve"> </w:t>
        </w:r>
      </w:ins>
      <w:r w:rsidR="00EC60AB">
        <w:t>Nome do Usuário*</w:t>
      </w:r>
      <w:ins w:id="251" w:author="Windows10" w:date="2018-08-28T16:03:00Z">
        <w:r w:rsidR="00EC60AB">
          <w:t xml:space="preserve">, </w:t>
        </w:r>
      </w:ins>
      <w:ins w:id="252" w:author="LUAN FIRMINO DE PAULA PEREIRA DA SILVA [2]" w:date="2018-08-27T15:04:00Z">
        <w:del w:id="253" w:author="Windows10" w:date="2018-08-28T16:03:00Z">
          <w:r w:rsidR="00EC60AB" w:rsidDel="001E2012">
            <w:delText xml:space="preserve"> Completo</w:delText>
          </w:r>
        </w:del>
      </w:ins>
      <w:del w:id="254" w:author="Windows10" w:date="2018-08-28T16:02:00Z">
        <w:r w:rsidR="00EC60AB" w:rsidDel="001E2012">
          <w:delText>*</w:delText>
        </w:r>
      </w:del>
      <w:del w:id="255" w:author="Windows10" w:date="2018-08-28T16:03:00Z">
        <w:r w:rsidR="00EC60AB" w:rsidDel="001E2012">
          <w:delText xml:space="preserve">, </w:delText>
        </w:r>
      </w:del>
      <w:del w:id="256" w:author="LUAN FIRMINO DE PAULA PEREIRA DA SILVA [2]" w:date="2018-08-21T16:45:00Z">
        <w:r w:rsidR="00EC60AB" w:rsidDel="00BA6054">
          <w:delText xml:space="preserve">Sobrenome*, Data de Nascimento*, </w:delText>
        </w:r>
      </w:del>
      <w:del w:id="257" w:author="Windows10" w:date="2018-08-28T16:02:00Z">
        <w:r w:rsidR="00EC60AB" w:rsidDel="001E2012">
          <w:delText>*</w:delText>
        </w:r>
      </w:del>
      <w:del w:id="258" w:author="Windows10" w:date="2018-08-28T16:03:00Z">
        <w:r w:rsidR="00EC60AB" w:rsidDel="001E2012">
          <w:delText>CPF</w:delText>
        </w:r>
      </w:del>
      <w:del w:id="259" w:author="Windows10" w:date="2018-08-28T16:02:00Z">
        <w:r w:rsidR="00EC60AB" w:rsidDel="001E2012">
          <w:delText>*</w:delText>
        </w:r>
      </w:del>
      <w:del w:id="260" w:author="Windows10" w:date="2018-08-28T16:03:00Z">
        <w:r w:rsidR="00EC60AB" w:rsidDel="001E2012">
          <w:delText xml:space="preserve">, </w:delText>
        </w:r>
      </w:del>
      <w:del w:id="261" w:author="LUAN FIRMINO DE PAULA PEREIRA DA SILVA [2]" w:date="2018-08-21T16:46:00Z">
        <w:r w:rsidR="00EC60AB" w:rsidDel="00BA6054">
          <w:delText xml:space="preserve">Telefone fixo, </w:delText>
        </w:r>
      </w:del>
      <w:ins w:id="262" w:author="LUAN FIRMINO DE PAULA PEREIRA DA SILVA [2]" w:date="2018-08-21T17:51:00Z">
        <w:del w:id="263" w:author="Windows10" w:date="2018-08-28T16:03:00Z">
          <w:r w:rsidR="00EC60AB" w:rsidDel="001E2012">
            <w:delText>T</w:delText>
          </w:r>
        </w:del>
      </w:ins>
      <w:r w:rsidR="00EC60AB">
        <w:t>T</w:t>
      </w:r>
      <w:ins w:id="264" w:author="LUAN FIRMINO DE PAULA PEREIRA DA SILVA [2]" w:date="2018-08-21T17:51:00Z">
        <w:r w:rsidR="00EC60AB">
          <w:t>elefone</w:t>
        </w:r>
      </w:ins>
      <w:r w:rsidR="00EC60AB">
        <w:t xml:space="preserve"> Pessoal*</w:t>
      </w:r>
      <w:ins w:id="265" w:author="LUAN FIRMINO DE PAULA PEREIRA DA SILVA [2]" w:date="2018-08-21T17:51:00Z">
        <w:del w:id="266" w:author="Windows10" w:date="2018-08-28T16:03:00Z">
          <w:r w:rsidR="00EC60AB" w:rsidRPr="00F47A63" w:rsidDel="001E2012">
            <w:delText>*</w:delText>
          </w:r>
        </w:del>
      </w:ins>
      <w:del w:id="267" w:author="LUAN FIRMINO DE PAULA PEREIRA DA SILVA [2]" w:date="2018-08-21T17:51:00Z">
        <w:r w:rsidR="00EC60AB" w:rsidRPr="00F47A63" w:rsidDel="00F47A63">
          <w:delText>Celular*</w:delText>
        </w:r>
      </w:del>
      <w:r w:rsidR="00EC60AB" w:rsidRPr="00F47A63">
        <w:t>,</w:t>
      </w:r>
      <w:r w:rsidR="00EC60AB">
        <w:t xml:space="preserve"> Nome da Empresa*, Telefone Comercial, CEP*, </w:t>
      </w:r>
      <w:ins w:id="268" w:author="LUAN FIRMINO DE PAULA PEREIRA DA SILVA [2]" w:date="2018-08-27T15:05:00Z">
        <w:r w:rsidR="00EC60AB">
          <w:t>Endereço</w:t>
        </w:r>
      </w:ins>
      <w:r w:rsidR="00EC60AB">
        <w:t>*</w:t>
      </w:r>
      <w:ins w:id="269" w:author="LUAN FIRMINO DE PAULA PEREIRA DA SILVA [2]" w:date="2018-08-27T15:05:00Z">
        <w:del w:id="270" w:author="Windows10" w:date="2018-08-28T16:04:00Z">
          <w:r w:rsidR="00EC60AB" w:rsidDel="001E2012">
            <w:delText>*</w:delText>
          </w:r>
        </w:del>
        <w:del w:id="271" w:author="Windows10" w:date="2018-08-28T16:06:00Z">
          <w:r w:rsidR="00EC60AB" w:rsidDel="001E2012">
            <w:delText xml:space="preserve">, </w:delText>
          </w:r>
        </w:del>
      </w:ins>
      <w:ins w:id="272" w:author="Windows10" w:date="2018-08-28T16:06:00Z">
        <w:r w:rsidR="00EC60AB">
          <w:t>,</w:t>
        </w:r>
      </w:ins>
      <w:ins w:id="273" w:author="Windows10" w:date="2018-08-28T16:05:00Z">
        <w:r w:rsidR="00EC60AB">
          <w:t xml:space="preserve"> </w:t>
        </w:r>
      </w:ins>
      <w:del w:id="274" w:author="LUAN FIRMINO DE PAULA PEREIRA DA SILVA [2]" w:date="2018-08-21T21:27:00Z">
        <w:r w:rsidR="00EC60AB" w:rsidDel="00B6135B">
          <w:delText xml:space="preserve">Endereço*, </w:delText>
        </w:r>
      </w:del>
      <w:r w:rsidR="00EC60AB">
        <w:t xml:space="preserve">Cidade*, </w:t>
      </w:r>
      <w:ins w:id="275" w:author="LUAN FIRMINO DE PAULA PEREIRA DA SILVA [2]" w:date="2018-08-21T16:46:00Z">
        <w:r w:rsidR="00EC60AB">
          <w:t>Estado</w:t>
        </w:r>
      </w:ins>
      <w:r w:rsidR="00EC60AB">
        <w:t>* e CNPJ*</w:t>
      </w:r>
      <w:ins w:id="276" w:author="LUAN FIRMINO DE PAULA PEREIRA DA SILVA [2]" w:date="2018-08-21T17:51:00Z">
        <w:del w:id="277" w:author="Windows10" w:date="2018-08-28T16:04:00Z">
          <w:r w:rsidR="00EC60AB" w:rsidDel="001E2012">
            <w:delText>*</w:delText>
          </w:r>
        </w:del>
      </w:ins>
      <w:ins w:id="278" w:author="LUAN FIRMINO DE PAULA PEREIRA DA SILVA [2]" w:date="2018-08-21T16:46:00Z">
        <w:del w:id="279" w:author="Windows10" w:date="2018-08-28T16:07:00Z">
          <w:r w:rsidR="00EC60AB" w:rsidDel="001E2012">
            <w:delText>,</w:delText>
          </w:r>
        </w:del>
      </w:ins>
      <w:del w:id="280" w:author="Windows10" w:date="2018-08-28T16:07:00Z">
        <w:r w:rsidR="00EC60AB" w:rsidDel="001E2012">
          <w:delText xml:space="preserve"> </w:delText>
        </w:r>
      </w:del>
      <w:del w:id="281" w:author="LUAN FIRMINO DE PAULA PEREIRA DA SILVA [2]" w:date="2018-08-21T16:46:00Z">
        <w:r w:rsidR="00EC60AB" w:rsidDel="00BA6054">
          <w:delText xml:space="preserve">UF*, </w:delText>
        </w:r>
      </w:del>
      <w:del w:id="282" w:author="Windows10" w:date="2018-08-28T16:07:00Z">
        <w:r w:rsidR="00EC60AB" w:rsidDel="001E2012">
          <w:delText>CEP</w:delText>
        </w:r>
      </w:del>
      <w:del w:id="283" w:author="Windows10" w:date="2018-08-28T16:04:00Z">
        <w:r w:rsidR="00EC60AB" w:rsidDel="001E2012">
          <w:delText>*</w:delText>
        </w:r>
      </w:del>
      <w:ins w:id="284" w:author="LUAN FIRMINO DE PAULA PEREIRA DA SILVA [2]" w:date="2018-08-27T15:05:00Z">
        <w:del w:id="285" w:author="Windows10" w:date="2018-08-28T16:07:00Z">
          <w:r w:rsidR="00EC60AB" w:rsidDel="001E2012">
            <w:delText xml:space="preserve"> e</w:delText>
          </w:r>
        </w:del>
      </w:ins>
      <w:del w:id="286" w:author="LUAN FIRMINO DE PAULA PEREIRA DA SILVA [2]" w:date="2018-08-27T15:05:00Z">
        <w:r w:rsidR="00EC60AB" w:rsidDel="00654C75">
          <w:delText>,</w:delText>
        </w:r>
      </w:del>
      <w:del w:id="287" w:author="LUAN FIRMINO DE PAULA PEREIRA DA SILVA [2]" w:date="2018-08-21T16:46:00Z">
        <w:r w:rsidR="00EC60AB" w:rsidDel="00BA6054">
          <w:delText xml:space="preserve"> Login*, Usuário: (Consumidor/Comerciante)*,</w:delText>
        </w:r>
      </w:del>
      <w:del w:id="288" w:author="Windows10" w:date="2018-08-28T16:07:00Z">
        <w:r w:rsidR="00EC60AB" w:rsidDel="001E2012">
          <w:delText xml:space="preserve"> </w:delText>
        </w:r>
      </w:del>
      <w:del w:id="289" w:author="Windows10" w:date="2018-08-28T16:04:00Z">
        <w:r w:rsidR="00EC60AB" w:rsidDel="001E2012">
          <w:delText>Senha*</w:delText>
        </w:r>
      </w:del>
      <w:del w:id="290" w:author="LUAN FIRMINO DE PAULA PEREIRA DA SILVA [2]" w:date="2018-08-21T16:46:00Z">
        <w:r w:rsidR="00EC60AB" w:rsidDel="00BA6054">
          <w:delText xml:space="preserve"> e Confirmar senha*</w:delText>
        </w:r>
      </w:del>
      <w:del w:id="291" w:author="Windows10" w:date="2018-08-28T16:07:00Z">
        <w:r w:rsidR="00EC60AB" w:rsidDel="001E2012">
          <w:delText>.</w:delText>
        </w:r>
      </w:del>
      <w:ins w:id="292" w:author="Windows10" w:date="2018-08-28T16:07:00Z">
        <w:r w:rsidR="00EC60AB">
          <w:t>.</w:t>
        </w:r>
      </w:ins>
    </w:p>
    <w:p w14:paraId="48888CAF" w14:textId="1E2E6DBD" w:rsidR="00843A0C" w:rsidDel="001E2012" w:rsidRDefault="00843A0C" w:rsidP="00843A0C">
      <w:pPr>
        <w:tabs>
          <w:tab w:val="left" w:pos="3682"/>
        </w:tabs>
        <w:rPr>
          <w:del w:id="293" w:author="Windows10" w:date="2018-08-28T16:08:00Z"/>
        </w:rPr>
      </w:pPr>
      <w:del w:id="294" w:author="Windows10" w:date="2018-08-28T16:08:00Z">
        <w:r w:rsidDel="001E2012">
          <w:delText>Nome</w:delText>
        </w:r>
      </w:del>
      <w:ins w:id="295" w:author="LUAN FIRMINO DE PAULA PEREIRA DA SILVA [2]" w:date="2018-08-27T15:06:00Z">
        <w:del w:id="296" w:author="Windows10" w:date="2018-08-28T16:08:00Z">
          <w:r w:rsidDel="001E2012">
            <w:delText xml:space="preserve"> Completo</w:delText>
          </w:r>
        </w:del>
      </w:ins>
      <w:del w:id="297" w:author="Windows10" w:date="2018-08-28T16:08:00Z">
        <w:r w:rsidDel="001E2012">
          <w:delText>*, Nome*, Sobrenome*, Data de Nascimento*, E-mail*, CPF*, Telefone</w:delText>
        </w:r>
      </w:del>
      <w:ins w:id="298" w:author="LUAN FIRMINO DE PAULA PEREIRA DA SILVA [2]" w:date="2018-08-27T15:07:00Z">
        <w:del w:id="299" w:author="Windows10" w:date="2018-08-28T16:08:00Z">
          <w:r w:rsidDel="001E2012">
            <w:delText>*</w:delText>
          </w:r>
        </w:del>
      </w:ins>
      <w:del w:id="300" w:author="Windows10" w:date="2018-08-28T16:08:00Z">
        <w:r w:rsidDel="001E2012">
          <w:delText xml:space="preserve"> fixo, Celular*, Endereço*, Cidade*,</w:delText>
        </w:r>
      </w:del>
      <w:ins w:id="301" w:author="LUAN FIRMINO DE PAULA PEREIRA DA SILVA [2]" w:date="2018-08-21T17:50:00Z">
        <w:del w:id="302" w:author="Windows10" w:date="2018-08-28T16:08:00Z">
          <w:r w:rsidDel="001E2012">
            <w:delText xml:space="preserve"> Estado,</w:delText>
          </w:r>
        </w:del>
      </w:ins>
      <w:del w:id="303" w:author="Windows10" w:date="2018-08-28T16:08:00Z">
        <w:r w:rsidDel="001E2012">
          <w:delText xml:space="preserve"> UF*, CEP*, Login*, Senha* e Confirmar senha*.</w:delText>
        </w:r>
      </w:del>
    </w:p>
    <w:p w14:paraId="3989E825" w14:textId="2E71D5E1" w:rsidR="00843A0C" w:rsidDel="001E2012" w:rsidRDefault="007B45BB" w:rsidP="00843A0C">
      <w:pPr>
        <w:tabs>
          <w:tab w:val="left" w:pos="3682"/>
        </w:tabs>
        <w:rPr>
          <w:del w:id="304" w:author="Windows10" w:date="2018-08-28T16:10:00Z"/>
        </w:rPr>
      </w:pPr>
      <w:r>
        <w:rPr>
          <w:b/>
        </w:rPr>
        <w:t>3</w:t>
      </w:r>
      <w:del w:id="305" w:author="Windows10" w:date="2018-08-28T16:10:00Z">
        <w:r w:rsidR="00843A0C" w:rsidRPr="00965EF9" w:rsidDel="001E2012">
          <w:rPr>
            <w:b/>
          </w:rPr>
          <w:delText>1</w:delText>
        </w:r>
      </w:del>
      <w:r w:rsidR="00843A0C" w:rsidRPr="00965EF9">
        <w:rPr>
          <w:b/>
        </w:rPr>
        <w:t>.4</w:t>
      </w:r>
      <w:r w:rsidR="00843A0C">
        <w:t xml:space="preserve"> O sistema </w:t>
      </w:r>
      <w:del w:id="306" w:author="LUAN FIRMINO DE PAULA PEREIRA DA SILVA [2]" w:date="2018-08-27T15:43:00Z">
        <w:r w:rsidR="00843A0C" w:rsidDel="006806B8">
          <w:delText>deve</w:delText>
        </w:r>
      </w:del>
      <w:del w:id="307" w:author="Windows10" w:date="2018-08-28T16:10:00Z">
        <w:r w:rsidR="00843A0C" w:rsidDel="001E2012">
          <w:delText xml:space="preserve"> </w:delText>
        </w:r>
      </w:del>
      <w:r w:rsidR="00843A0C">
        <w:t>permitir</w:t>
      </w:r>
      <w:ins w:id="308" w:author="LUAN FIRMINO DE PAULA PEREIRA DA SILVA [2]" w:date="2018-08-27T15:43:00Z">
        <w:r w:rsidR="00843A0C">
          <w:t>á</w:t>
        </w:r>
      </w:ins>
      <w:r w:rsidR="00843A0C">
        <w:t xml:space="preserve"> apenas ao </w:t>
      </w:r>
      <w:ins w:id="309" w:author="Windows10" w:date="2018-08-28T16:11:00Z">
        <w:r w:rsidR="00843A0C">
          <w:t xml:space="preserve">Administrador e usuário </w:t>
        </w:r>
      </w:ins>
      <w:del w:id="310" w:author="Windows10" w:date="2018-08-28T16:11:00Z">
        <w:r w:rsidR="00843A0C" w:rsidDel="00525C6F">
          <w:delText xml:space="preserve">usuário </w:delText>
        </w:r>
      </w:del>
      <w:r w:rsidR="00843A0C">
        <w:t>autor da conta visualizar suas próprias informações</w:t>
      </w:r>
      <w:ins w:id="311" w:author="Windows10" w:date="2018-08-28T16:10:00Z">
        <w:r w:rsidR="00843A0C">
          <w:t>.</w:t>
        </w:r>
      </w:ins>
      <w:del w:id="312" w:author="Windows10" w:date="2018-08-28T16:10:00Z">
        <w:r w:rsidR="00843A0C" w:rsidDel="001E2012">
          <w:delText xml:space="preserve"> privadas.</w:delText>
        </w:r>
      </w:del>
    </w:p>
    <w:p w14:paraId="7A9BB3B9" w14:textId="77777777" w:rsidR="00843A0C" w:rsidRDefault="00843A0C" w:rsidP="00843A0C">
      <w:pPr>
        <w:tabs>
          <w:tab w:val="left" w:pos="3682"/>
        </w:tabs>
        <w:rPr>
          <w:ins w:id="313" w:author="Windows10" w:date="2018-08-28T16:10:00Z"/>
          <w:b/>
        </w:rPr>
      </w:pPr>
    </w:p>
    <w:p w14:paraId="424AA9B5" w14:textId="2F03DDD6" w:rsidR="00843A0C" w:rsidRDefault="007B45BB" w:rsidP="00843A0C">
      <w:pPr>
        <w:tabs>
          <w:tab w:val="left" w:pos="3682"/>
        </w:tabs>
        <w:rPr>
          <w:ins w:id="314" w:author="Windows10" w:date="2018-08-28T16:32:00Z"/>
        </w:rPr>
      </w:pPr>
      <w:r>
        <w:rPr>
          <w:b/>
        </w:rPr>
        <w:t>3</w:t>
      </w:r>
      <w:del w:id="315" w:author="Windows10" w:date="2018-08-28T16:10:00Z">
        <w:r w:rsidR="00843A0C" w:rsidRPr="00965EF9" w:rsidDel="001E2012">
          <w:rPr>
            <w:b/>
          </w:rPr>
          <w:delText>1</w:delText>
        </w:r>
      </w:del>
      <w:r w:rsidR="00843A0C" w:rsidRPr="00965EF9">
        <w:rPr>
          <w:b/>
        </w:rPr>
        <w:t>.5</w:t>
      </w:r>
      <w:r w:rsidR="00843A0C">
        <w:t xml:space="preserve"> O sistema </w:t>
      </w:r>
      <w:del w:id="316" w:author="LUAN FIRMINO DE PAULA PEREIRA DA SILVA [2]" w:date="2018-08-27T15:43:00Z">
        <w:r w:rsidR="00843A0C" w:rsidDel="006806B8">
          <w:delText xml:space="preserve">deve </w:delText>
        </w:r>
      </w:del>
      <w:r w:rsidR="00843A0C">
        <w:t>permitir</w:t>
      </w:r>
      <w:ins w:id="317" w:author="LUAN FIRMINO DE PAULA PEREIRA DA SILVA [2]" w:date="2018-08-27T15:43:00Z">
        <w:r w:rsidR="00843A0C">
          <w:t>á</w:t>
        </w:r>
      </w:ins>
      <w:r w:rsidR="00843A0C">
        <w:t xml:space="preserve"> a exclusão da conta apenas para o </w:t>
      </w:r>
      <w:ins w:id="318" w:author="Windows10" w:date="2018-08-28T16:12:00Z">
        <w:r w:rsidR="00843A0C">
          <w:t>A</w:t>
        </w:r>
      </w:ins>
      <w:del w:id="319" w:author="Windows10" w:date="2018-08-28T16:12:00Z">
        <w:r w:rsidR="00843A0C" w:rsidDel="00525C6F">
          <w:delText>a</w:delText>
        </w:r>
      </w:del>
      <w:r w:rsidR="00843A0C">
        <w:t xml:space="preserve">dministrador e para o usuário </w:t>
      </w:r>
      <w:del w:id="320" w:author="Windows10" w:date="2018-08-28T16:12:00Z">
        <w:r w:rsidR="00843A0C" w:rsidDel="00525C6F">
          <w:delText xml:space="preserve">dono </w:delText>
        </w:r>
      </w:del>
      <w:ins w:id="321" w:author="Windows10" w:date="2018-08-28T16:12:00Z">
        <w:r w:rsidR="00843A0C">
          <w:t xml:space="preserve">autor </w:t>
        </w:r>
      </w:ins>
      <w:r w:rsidR="00843A0C">
        <w:t>da respectiva conta.</w:t>
      </w:r>
    </w:p>
    <w:p w14:paraId="455D5501" w14:textId="77777777" w:rsidR="00843A0C" w:rsidRDefault="00843A0C" w:rsidP="00843A0C">
      <w:pPr>
        <w:tabs>
          <w:tab w:val="left" w:pos="3682"/>
        </w:tabs>
        <w:rPr>
          <w:ins w:id="322" w:author="LUAN FIRMINO DE PAULA PEREIRA DA SILVA [2]" w:date="2018-08-27T16:27:00Z"/>
        </w:rPr>
      </w:pPr>
    </w:p>
    <w:p w14:paraId="2892CF72" w14:textId="77777777" w:rsidR="00843A0C" w:rsidRPr="00A238A7" w:rsidDel="002D5A3A" w:rsidRDefault="00843A0C" w:rsidP="00A238A7">
      <w:pPr>
        <w:rPr>
          <w:ins w:id="323" w:author="LUAN FIRMINO DE PAULA PEREIRA DA SILVA [2]" w:date="2018-08-27T16:27:00Z"/>
          <w:del w:id="324" w:author="Windows10" w:date="2018-08-28T16:29:00Z"/>
          <w:b/>
        </w:rPr>
      </w:pPr>
    </w:p>
    <w:p w14:paraId="232D1837" w14:textId="332CEDF9" w:rsidR="00843A0C" w:rsidRPr="00A238A7" w:rsidRDefault="00843A0C" w:rsidP="00A238A7">
      <w:pPr>
        <w:rPr>
          <w:ins w:id="325" w:author="LUAN FIRMINO DE PAULA PEREIRA DA SILVA [2]" w:date="2018-08-27T16:27:00Z"/>
          <w:b/>
        </w:rPr>
      </w:pPr>
      <w:ins w:id="326" w:author="LUAN FIRMINO DE PAULA PEREIRA DA SILVA [2]" w:date="2018-08-27T16:27:00Z">
        <w:r w:rsidRPr="00A238A7">
          <w:rPr>
            <w:b/>
          </w:rPr>
          <w:t>RF0</w:t>
        </w:r>
      </w:ins>
      <w:r w:rsidR="007B45BB" w:rsidRPr="00A238A7">
        <w:rPr>
          <w:b/>
        </w:rPr>
        <w:t>4</w:t>
      </w:r>
      <w:ins w:id="327" w:author="LUAN FIRMINO DE PAULA PEREIRA DA SILVA [2]" w:date="2018-08-27T16:28:00Z">
        <w:del w:id="328" w:author="Windows10" w:date="2018-08-28T16:29:00Z">
          <w:r w:rsidRPr="00A238A7" w:rsidDel="002D5A3A">
            <w:rPr>
              <w:b/>
            </w:rPr>
            <w:delText>2</w:delText>
          </w:r>
        </w:del>
      </w:ins>
      <w:ins w:id="329" w:author="LUAN FIRMINO DE PAULA PEREIRA DA SILVA [2]" w:date="2018-08-27T16:27:00Z">
        <w:r w:rsidRPr="00A238A7">
          <w:rPr>
            <w:b/>
          </w:rPr>
          <w:t xml:space="preserve"> </w:t>
        </w:r>
      </w:ins>
      <w:ins w:id="330" w:author="Windows10" w:date="2018-08-28T16:29:00Z">
        <w:r w:rsidRPr="00A238A7">
          <w:rPr>
            <w:b/>
          </w:rPr>
          <w:t xml:space="preserve">Criar conta </w:t>
        </w:r>
      </w:ins>
      <w:ins w:id="331" w:author="LUAN FIRMINO DE PAULA PEREIRA DA SILVA [2]" w:date="2018-08-27T16:27:00Z">
        <w:del w:id="332" w:author="Windows10" w:date="2018-08-28T16:29:00Z">
          <w:r w:rsidRPr="00A238A7" w:rsidDel="002D5A3A">
            <w:rPr>
              <w:b/>
            </w:rPr>
            <w:delText xml:space="preserve">Cadastrar </w:delText>
          </w:r>
        </w:del>
      </w:ins>
      <w:r w:rsidR="00EC60AB" w:rsidRPr="00A238A7">
        <w:rPr>
          <w:b/>
        </w:rPr>
        <w:t>Consumidor</w:t>
      </w:r>
    </w:p>
    <w:p w14:paraId="1406BA9E" w14:textId="185D50DD" w:rsidR="00843A0C" w:rsidRDefault="007B45BB" w:rsidP="00843A0C">
      <w:pPr>
        <w:tabs>
          <w:tab w:val="left" w:pos="3682"/>
        </w:tabs>
        <w:rPr>
          <w:ins w:id="333" w:author="LUAN FIRMINO DE PAULA PEREIRA DA SILVA [2]" w:date="2018-08-27T16:27:00Z"/>
        </w:rPr>
      </w:pPr>
      <w:r>
        <w:rPr>
          <w:b/>
        </w:rPr>
        <w:t>4</w:t>
      </w:r>
      <w:ins w:id="334" w:author="LUAN FIRMINO DE PAULA PEREIRA DA SILVA [2]" w:date="2018-08-27T16:28:00Z">
        <w:del w:id="335" w:author="Windows10" w:date="2018-08-28T16:47:00Z">
          <w:r w:rsidR="00843A0C" w:rsidDel="00CD6B96">
            <w:rPr>
              <w:b/>
            </w:rPr>
            <w:delText>2</w:delText>
          </w:r>
        </w:del>
      </w:ins>
      <w:ins w:id="336" w:author="LUAN FIRMINO DE PAULA PEREIRA DA SILVA [2]" w:date="2018-08-27T16:27:00Z">
        <w:r w:rsidR="00843A0C" w:rsidRPr="00965EF9">
          <w:rPr>
            <w:b/>
          </w:rPr>
          <w:t>.1</w:t>
        </w:r>
        <w:r w:rsidR="00843A0C">
          <w:t xml:space="preserve"> O </w:t>
        </w:r>
      </w:ins>
      <w:ins w:id="337" w:author="Windows10" w:date="2018-08-28T16:32:00Z">
        <w:r w:rsidR="00843A0C">
          <w:t>s</w:t>
        </w:r>
      </w:ins>
      <w:ins w:id="338" w:author="LUAN FIRMINO DE PAULA PEREIRA DA SILVA [2]" w:date="2018-08-27T16:27:00Z">
        <w:del w:id="339" w:author="Windows10" w:date="2018-08-28T16:32:00Z">
          <w:r w:rsidR="00843A0C" w:rsidDel="00283340">
            <w:delText>S</w:delText>
          </w:r>
        </w:del>
        <w:r w:rsidR="00843A0C">
          <w:t>istema permitirá incluir, alterar, consultar e excluir conta</w:t>
        </w:r>
        <w:del w:id="340" w:author="Windows10" w:date="2018-08-28T16:32:00Z">
          <w:r w:rsidR="00843A0C" w:rsidDel="00283340">
            <w:delText>s</w:delText>
          </w:r>
        </w:del>
        <w:r w:rsidR="00843A0C">
          <w:t xml:space="preserve"> de usuário</w:t>
        </w:r>
      </w:ins>
      <w:ins w:id="341" w:author="Windows10" w:date="2018-08-28T16:47:00Z">
        <w:r w:rsidR="00843A0C">
          <w:t xml:space="preserve"> Comerciante</w:t>
        </w:r>
      </w:ins>
      <w:ins w:id="342" w:author="LUAN FIRMINO DE PAULA PEREIRA DA SILVA [2]" w:date="2018-08-27T16:27:00Z">
        <w:r w:rsidR="00843A0C">
          <w:t>.</w:t>
        </w:r>
      </w:ins>
    </w:p>
    <w:p w14:paraId="6132018F" w14:textId="2A18F1A7" w:rsidR="00843A0C" w:rsidRDefault="007B45BB" w:rsidP="00843A0C">
      <w:pPr>
        <w:tabs>
          <w:tab w:val="left" w:pos="3682"/>
        </w:tabs>
        <w:rPr>
          <w:ins w:id="343" w:author="LUAN FIRMINO DE PAULA PEREIRA DA SILVA [2]" w:date="2018-08-27T16:27:00Z"/>
        </w:rPr>
      </w:pPr>
      <w:r>
        <w:rPr>
          <w:b/>
        </w:rPr>
        <w:t>4</w:t>
      </w:r>
      <w:ins w:id="344" w:author="LUAN FIRMINO DE PAULA PEREIRA DA SILVA [2]" w:date="2018-08-27T16:28:00Z">
        <w:del w:id="345" w:author="Windows10" w:date="2018-08-28T16:47:00Z">
          <w:r w:rsidR="00843A0C" w:rsidDel="00CD6B96">
            <w:rPr>
              <w:b/>
            </w:rPr>
            <w:delText>2</w:delText>
          </w:r>
        </w:del>
      </w:ins>
      <w:ins w:id="346" w:author="LUAN FIRMINO DE PAULA PEREIRA DA SILVA [2]" w:date="2018-08-27T16:27:00Z">
        <w:r w:rsidR="00843A0C" w:rsidRPr="00965EF9">
          <w:rPr>
            <w:b/>
          </w:rPr>
          <w:t>.2</w:t>
        </w:r>
        <w:r w:rsidR="00843A0C">
          <w:t xml:space="preserve"> O sistema solicitará durante </w:t>
        </w:r>
        <w:del w:id="347" w:author="Windows10" w:date="2018-08-28T16:41:00Z">
          <w:r w:rsidR="00843A0C" w:rsidDel="00283340">
            <w:delText>cadastro</w:delText>
          </w:r>
        </w:del>
      </w:ins>
      <w:ins w:id="348" w:author="Windows10" w:date="2018-08-28T16:46:00Z">
        <w:r w:rsidR="00843A0C">
          <w:t xml:space="preserve">criar uma conta </w:t>
        </w:r>
      </w:ins>
      <w:ins w:id="349" w:author="LUAN FIRMINO DE PAULA PEREIRA DA SILVA [2]" w:date="2018-08-27T16:27:00Z">
        <w:del w:id="350" w:author="Windows10" w:date="2018-08-28T16:45:00Z">
          <w:r w:rsidR="00843A0C" w:rsidDel="00CD6B96">
            <w:delText xml:space="preserve"> </w:delText>
          </w:r>
        </w:del>
        <w:del w:id="351" w:author="Windows10" w:date="2018-08-28T16:46:00Z">
          <w:r w:rsidR="00843A0C" w:rsidDel="00CD6B96">
            <w:delText xml:space="preserve">para </w:delText>
          </w:r>
        </w:del>
      </w:ins>
      <w:ins w:id="352" w:author="Windows10" w:date="2018-08-28T16:46:00Z">
        <w:r w:rsidR="00843A0C">
          <w:t xml:space="preserve">para </w:t>
        </w:r>
      </w:ins>
      <w:ins w:id="353" w:author="LUAN FIRMINO DE PAULA PEREIRA DA SILVA [2]" w:date="2018-08-27T16:27:00Z">
        <w:r w:rsidR="00843A0C">
          <w:t>o usuário</w:t>
        </w:r>
      </w:ins>
      <w:ins w:id="354" w:author="Windows10" w:date="2018-08-28T16:48:00Z">
        <w:r w:rsidR="00843A0C">
          <w:t xml:space="preserve"> Comerciante</w:t>
        </w:r>
      </w:ins>
      <w:ins w:id="355" w:author="LUAN FIRMINO DE PAULA PEREIRA DA SILVA [2]" w:date="2018-08-27T16:27:00Z">
        <w:r w:rsidR="00843A0C">
          <w:t xml:space="preserve">: </w:t>
        </w:r>
      </w:ins>
      <w:ins w:id="356" w:author="Windows10" w:date="2018-08-28T16:40:00Z">
        <w:r w:rsidR="00843A0C">
          <w:t>Nome</w:t>
        </w:r>
      </w:ins>
      <w:r w:rsidR="00CF7BB9">
        <w:t>*</w:t>
      </w:r>
      <w:ins w:id="357" w:author="Windows10" w:date="2018-08-28T16:40:00Z">
        <w:r w:rsidR="00843A0C">
          <w:t>, Telefone</w:t>
        </w:r>
      </w:ins>
      <w:r w:rsidR="00112B72">
        <w:t>*</w:t>
      </w:r>
      <w:ins w:id="358" w:author="Windows10" w:date="2018-08-28T16:40:00Z">
        <w:r w:rsidR="00843A0C" w:rsidRPr="00F47A63">
          <w:t>,</w:t>
        </w:r>
        <w:r w:rsidR="00843A0C">
          <w:t xml:space="preserve"> Endereço</w:t>
        </w:r>
      </w:ins>
      <w:r w:rsidR="00112B72">
        <w:t>*</w:t>
      </w:r>
      <w:ins w:id="359" w:author="Windows10" w:date="2018-08-28T16:40:00Z">
        <w:r w:rsidR="00843A0C">
          <w:t>, CEP</w:t>
        </w:r>
      </w:ins>
      <w:r w:rsidR="00112B72">
        <w:t>*</w:t>
      </w:r>
      <w:ins w:id="360" w:author="Windows10" w:date="2018-08-28T16:40:00Z">
        <w:r w:rsidR="00843A0C">
          <w:t>,</w:t>
        </w:r>
        <w:r w:rsidR="00843A0C" w:rsidDel="00B6135B">
          <w:t xml:space="preserve"> </w:t>
        </w:r>
        <w:r w:rsidR="00843A0C">
          <w:t>Cidade</w:t>
        </w:r>
      </w:ins>
      <w:r w:rsidR="00EC60AB">
        <w:t>*</w:t>
      </w:r>
      <w:ins w:id="361" w:author="Windows10" w:date="2018-08-28T16:40:00Z">
        <w:r w:rsidR="00843A0C">
          <w:t>, Estado</w:t>
        </w:r>
      </w:ins>
      <w:r w:rsidR="00EC60AB">
        <w:t>* e Bairro*.</w:t>
      </w:r>
      <w:ins w:id="362" w:author="LUAN FIRMINO DE PAULA PEREIRA DA SILVA [2]" w:date="2018-08-27T16:27:00Z">
        <w:del w:id="363" w:author="Windows10" w:date="2018-08-28T16:40:00Z">
          <w:r w:rsidR="00843A0C" w:rsidDel="00283340">
            <w:delText>Nome Completo*, E-mail*, CPF*, Telefone</w:delText>
          </w:r>
          <w:r w:rsidR="00843A0C" w:rsidRPr="00F47A63" w:rsidDel="00283340">
            <w:delText>*,</w:delText>
          </w:r>
          <w:r w:rsidR="00843A0C" w:rsidDel="00283340">
            <w:delText xml:space="preserve"> Endereço*, Cidade*, Estado*, CEP* e Senha*.</w:delText>
          </w:r>
        </w:del>
      </w:ins>
    </w:p>
    <w:p w14:paraId="2A9E9CB2" w14:textId="6E3FDD57" w:rsidR="00EC60AB" w:rsidRDefault="007B45BB" w:rsidP="00EC60AB">
      <w:pPr>
        <w:tabs>
          <w:tab w:val="left" w:pos="3682"/>
        </w:tabs>
        <w:rPr>
          <w:ins w:id="364" w:author="LUAN FIRMINO DE PAULA PEREIRA DA SILVA [2]" w:date="2018-08-27T16:27:00Z"/>
        </w:rPr>
      </w:pPr>
      <w:r>
        <w:rPr>
          <w:b/>
        </w:rPr>
        <w:t>4</w:t>
      </w:r>
      <w:ins w:id="365" w:author="LUAN FIRMINO DE PAULA PEREIRA DA SILVA [2]" w:date="2018-08-27T16:28:00Z">
        <w:del w:id="366" w:author="Windows10" w:date="2018-08-28T16:52:00Z">
          <w:r w:rsidR="00843A0C" w:rsidDel="00AE4093">
            <w:rPr>
              <w:b/>
            </w:rPr>
            <w:delText>2</w:delText>
          </w:r>
        </w:del>
      </w:ins>
      <w:ins w:id="367" w:author="LUAN FIRMINO DE PAULA PEREIRA DA SILVA [2]" w:date="2018-08-27T16:27:00Z">
        <w:r w:rsidR="00843A0C" w:rsidRPr="00965EF9">
          <w:rPr>
            <w:b/>
          </w:rPr>
          <w:t>.3</w:t>
        </w:r>
        <w:r w:rsidR="00843A0C">
          <w:t xml:space="preserve"> </w:t>
        </w:r>
      </w:ins>
      <w:ins w:id="368" w:author="Windows10" w:date="2018-08-28T16:51:00Z">
        <w:r w:rsidR="00843A0C">
          <w:t xml:space="preserve">O sistema permitirá a alteração do cadastro do usuário Comerciante: </w:t>
        </w:r>
      </w:ins>
      <w:ins w:id="369" w:author="Windows10" w:date="2018-08-28T16:40:00Z">
        <w:r w:rsidR="00EC60AB">
          <w:t>Nome</w:t>
        </w:r>
      </w:ins>
      <w:r w:rsidR="00EC60AB">
        <w:t>*</w:t>
      </w:r>
      <w:ins w:id="370" w:author="Windows10" w:date="2018-08-28T16:40:00Z">
        <w:r w:rsidR="00EC60AB">
          <w:t>, Telefone</w:t>
        </w:r>
      </w:ins>
      <w:r w:rsidR="00EC60AB">
        <w:t>*</w:t>
      </w:r>
      <w:ins w:id="371" w:author="Windows10" w:date="2018-08-28T16:40:00Z">
        <w:r w:rsidR="00EC60AB" w:rsidRPr="00F47A63">
          <w:t>,</w:t>
        </w:r>
        <w:r w:rsidR="00EC60AB">
          <w:t xml:space="preserve"> Endereço</w:t>
        </w:r>
      </w:ins>
      <w:r w:rsidR="00EC60AB">
        <w:t>*</w:t>
      </w:r>
      <w:ins w:id="372" w:author="Windows10" w:date="2018-08-28T16:40:00Z">
        <w:r w:rsidR="00EC60AB">
          <w:t>, CEP</w:t>
        </w:r>
      </w:ins>
      <w:r w:rsidR="00EC60AB">
        <w:t>*</w:t>
      </w:r>
      <w:ins w:id="373" w:author="Windows10" w:date="2018-08-28T16:40:00Z">
        <w:r w:rsidR="00EC60AB">
          <w:t>,</w:t>
        </w:r>
        <w:r w:rsidR="00EC60AB" w:rsidDel="00B6135B">
          <w:t xml:space="preserve"> </w:t>
        </w:r>
        <w:r w:rsidR="00EC60AB">
          <w:t>Cidade</w:t>
        </w:r>
      </w:ins>
      <w:r w:rsidR="00EC60AB">
        <w:t>*</w:t>
      </w:r>
      <w:ins w:id="374" w:author="Windows10" w:date="2018-08-28T16:40:00Z">
        <w:r w:rsidR="00EC60AB">
          <w:t>, Estado</w:t>
        </w:r>
      </w:ins>
      <w:r w:rsidR="00EC60AB">
        <w:t>* e Bairro*.</w:t>
      </w:r>
      <w:ins w:id="375" w:author="LUAN FIRMINO DE PAULA PEREIRA DA SILVA [2]" w:date="2018-08-27T16:27:00Z">
        <w:del w:id="376" w:author="Windows10" w:date="2018-08-28T16:40:00Z">
          <w:r w:rsidR="00EC60AB" w:rsidDel="00283340">
            <w:delText>Nome Completo*, E-mail*, CPF*, Telefone</w:delText>
          </w:r>
          <w:r w:rsidR="00EC60AB" w:rsidRPr="00F47A63" w:rsidDel="00283340">
            <w:delText>*,</w:delText>
          </w:r>
          <w:r w:rsidR="00EC60AB" w:rsidDel="00283340">
            <w:delText xml:space="preserve"> Endereço*, Cidade*, Estado*, CEP* e Senha*.</w:delText>
          </w:r>
        </w:del>
      </w:ins>
    </w:p>
    <w:p w14:paraId="76F361B7" w14:textId="65874A2B" w:rsidR="00843A0C" w:rsidRDefault="007B45BB" w:rsidP="00843A0C">
      <w:pPr>
        <w:tabs>
          <w:tab w:val="left" w:pos="3682"/>
        </w:tabs>
        <w:rPr>
          <w:ins w:id="377" w:author="Windows10" w:date="2018-08-28T16:53:00Z"/>
        </w:rPr>
      </w:pPr>
      <w:r>
        <w:rPr>
          <w:b/>
        </w:rPr>
        <w:t>4</w:t>
      </w:r>
      <w:ins w:id="378" w:author="LUAN FIRMINO DE PAULA PEREIRA DA SILVA [2]" w:date="2018-08-27T16:28:00Z">
        <w:del w:id="379" w:author="Windows10" w:date="2018-08-28T16:52:00Z">
          <w:r w:rsidR="00843A0C" w:rsidDel="00AE4093">
            <w:rPr>
              <w:b/>
            </w:rPr>
            <w:delText>2</w:delText>
          </w:r>
        </w:del>
      </w:ins>
      <w:ins w:id="380" w:author="LUAN FIRMINO DE PAULA PEREIRA DA SILVA [2]" w:date="2018-08-27T16:27:00Z">
        <w:r w:rsidR="00843A0C" w:rsidRPr="00965EF9">
          <w:rPr>
            <w:b/>
          </w:rPr>
          <w:t>.4</w:t>
        </w:r>
        <w:r w:rsidR="00843A0C">
          <w:t xml:space="preserve"> </w:t>
        </w:r>
      </w:ins>
      <w:ins w:id="381" w:author="Windows10" w:date="2018-08-28T16:53:00Z">
        <w:r w:rsidR="00843A0C">
          <w:t>O sistema permitirá apenas ao Administrador e usuário autor da conta visualizar suas próprias informações.</w:t>
        </w:r>
      </w:ins>
    </w:p>
    <w:p w14:paraId="71F89BE5" w14:textId="05E1AB15" w:rsidR="00843A0C" w:rsidDel="00B25572" w:rsidRDefault="007B45BB" w:rsidP="00843A0C">
      <w:pPr>
        <w:tabs>
          <w:tab w:val="left" w:pos="3682"/>
        </w:tabs>
        <w:rPr>
          <w:ins w:id="382" w:author="LUAN FIRMINO DE PAULA PEREIRA DA SILVA [2]" w:date="2018-08-27T16:27:00Z"/>
          <w:del w:id="383" w:author="Windows10" w:date="2018-08-28T16:53:00Z"/>
        </w:rPr>
      </w:pPr>
      <w:r>
        <w:rPr>
          <w:b/>
        </w:rPr>
        <w:t>4</w:t>
      </w:r>
      <w:ins w:id="384" w:author="Windows10" w:date="2018-08-28T16:53:00Z">
        <w:r w:rsidR="00843A0C" w:rsidRPr="00965EF9">
          <w:rPr>
            <w:b/>
          </w:rPr>
          <w:t>.5</w:t>
        </w:r>
        <w:r w:rsidR="00843A0C">
          <w:t xml:space="preserve"> O sistema permitirá a exclusão da conta apenas para o Administrador e para o usuário autor da respectiva conta.</w:t>
        </w:r>
      </w:ins>
      <w:ins w:id="385" w:author="LUAN FIRMINO DE PAULA PEREIRA DA SILVA [2]" w:date="2018-08-27T16:27:00Z">
        <w:del w:id="386" w:author="Windows10" w:date="2018-08-28T16:53:00Z">
          <w:r w:rsidR="00843A0C" w:rsidDel="00B25572">
            <w:delText xml:space="preserve">O </w:delText>
          </w:r>
        </w:del>
      </w:ins>
      <w:ins w:id="387" w:author="LUAN FIRMINO DE PAULA PEREIRA DA SILVA [2]" w:date="2018-08-27T16:28:00Z">
        <w:del w:id="388" w:author="Windows10" w:date="2018-08-28T16:53:00Z">
          <w:r w:rsidR="00843A0C" w:rsidDel="00B25572">
            <w:delText>sistema permitirá</w:delText>
          </w:r>
        </w:del>
      </w:ins>
      <w:ins w:id="389" w:author="LUAN FIRMINO DE PAULA PEREIRA DA SILVA [2]" w:date="2018-08-27T16:27:00Z">
        <w:del w:id="390" w:author="Windows10" w:date="2018-08-28T16:53:00Z">
          <w:r w:rsidR="00843A0C" w:rsidDel="00B25572">
            <w:delText xml:space="preserve"> apenas ao usuário autor da conta visualizar suas próprias informações</w:delText>
          </w:r>
        </w:del>
        <w:del w:id="391" w:author="Windows10" w:date="2018-08-28T16:52:00Z">
          <w:r w:rsidR="00843A0C" w:rsidDel="00AE4093">
            <w:delText xml:space="preserve"> privadas.</w:delText>
          </w:r>
        </w:del>
      </w:ins>
    </w:p>
    <w:p w14:paraId="6981881D" w14:textId="77777777" w:rsidR="00843A0C" w:rsidDel="00B25572" w:rsidRDefault="00843A0C" w:rsidP="00843A0C">
      <w:pPr>
        <w:tabs>
          <w:tab w:val="left" w:pos="3682"/>
        </w:tabs>
        <w:rPr>
          <w:ins w:id="392" w:author="LUAN FIRMINO DE PAULA PEREIRA DA SILVA [2]" w:date="2018-08-27T16:27:00Z"/>
          <w:del w:id="393" w:author="Windows10" w:date="2018-08-28T16:53:00Z"/>
        </w:rPr>
      </w:pPr>
      <w:ins w:id="394" w:author="LUAN FIRMINO DE PAULA PEREIRA DA SILVA [2]" w:date="2018-08-27T16:28:00Z">
        <w:del w:id="395" w:author="Windows10" w:date="2018-08-28T16:52:00Z">
          <w:r w:rsidDel="00AE4093">
            <w:rPr>
              <w:b/>
            </w:rPr>
            <w:delText>2</w:delText>
          </w:r>
        </w:del>
      </w:ins>
      <w:ins w:id="396" w:author="LUAN FIRMINO DE PAULA PEREIRA DA SILVA [2]" w:date="2018-08-27T16:27:00Z">
        <w:del w:id="397" w:author="Windows10" w:date="2018-08-28T16:53:00Z">
          <w:r w:rsidRPr="00965EF9" w:rsidDel="00B25572">
            <w:rPr>
              <w:b/>
            </w:rPr>
            <w:delText>.5</w:delText>
          </w:r>
          <w:r w:rsidDel="00B25572">
            <w:delText xml:space="preserve"> O sistema permitirá a exclusão da conta apenas para o administrador e para o usuário dono da respectiva conta.</w:delText>
          </w:r>
        </w:del>
      </w:ins>
    </w:p>
    <w:p w14:paraId="7345E878" w14:textId="77777777" w:rsidR="00843A0C" w:rsidRDefault="00843A0C" w:rsidP="00843A0C">
      <w:pPr>
        <w:tabs>
          <w:tab w:val="left" w:pos="3682"/>
        </w:tabs>
      </w:pPr>
    </w:p>
    <w:p w14:paraId="601BB5F6" w14:textId="77777777" w:rsidR="00843A0C" w:rsidRDefault="00843A0C" w:rsidP="00843A0C">
      <w:pPr>
        <w:tabs>
          <w:tab w:val="left" w:pos="3682"/>
        </w:tabs>
      </w:pPr>
    </w:p>
    <w:p w14:paraId="222089BE" w14:textId="66189E51" w:rsidR="00843A0C" w:rsidRPr="00E87AD2" w:rsidRDefault="00843A0C" w:rsidP="00843A0C">
      <w:pPr>
        <w:tabs>
          <w:tab w:val="left" w:pos="3682"/>
        </w:tabs>
        <w:rPr>
          <w:b/>
        </w:rPr>
      </w:pPr>
      <w:del w:id="398" w:author="LUAN FIRMINO DE PAULA PEREIRA DA SILVA [2]" w:date="2018-08-27T16:28:00Z">
        <w:r w:rsidRPr="00E87AD2" w:rsidDel="00006537">
          <w:rPr>
            <w:b/>
          </w:rPr>
          <w:delText>3</w:delText>
        </w:r>
      </w:del>
      <w:del w:id="399" w:author="LUAN FIRMINO DE PAULA PEREIRA DA SILVA [2]" w:date="2018-08-27T15:45:00Z">
        <w:r w:rsidRPr="00E87AD2" w:rsidDel="00D90162">
          <w:rPr>
            <w:b/>
          </w:rPr>
          <w:delText>deve permitir</w:delText>
        </w:r>
      </w:del>
      <w:bookmarkStart w:id="400" w:name="_Toc516513816"/>
      <w:r w:rsidRPr="00E87AD2">
        <w:rPr>
          <w:b/>
        </w:rPr>
        <w:t>RF0</w:t>
      </w:r>
      <w:ins w:id="401" w:author="LUAN FIRMINO DE PAULA PEREIRA DA SILVA [2]" w:date="2018-08-27T16:29:00Z">
        <w:r w:rsidRPr="00E87AD2">
          <w:rPr>
            <w:b/>
          </w:rPr>
          <w:t>5</w:t>
        </w:r>
      </w:ins>
      <w:del w:id="402" w:author="LUAN FIRMINO DE PAULA PEREIRA DA SILVA [2]" w:date="2018-08-27T16:29:00Z">
        <w:r w:rsidRPr="00E87AD2" w:rsidDel="00006537">
          <w:rPr>
            <w:b/>
          </w:rPr>
          <w:delText>4</w:delText>
        </w:r>
      </w:del>
      <w:r w:rsidRPr="00E87AD2">
        <w:rPr>
          <w:b/>
        </w:rPr>
        <w:t xml:space="preserve"> Cadastrar Categoria</w:t>
      </w:r>
      <w:bookmarkEnd w:id="400"/>
    </w:p>
    <w:p w14:paraId="5550FCAA" w14:textId="77777777" w:rsidR="00843A0C" w:rsidRDefault="00843A0C" w:rsidP="00843A0C">
      <w:pPr>
        <w:tabs>
          <w:tab w:val="left" w:pos="3682"/>
        </w:tabs>
      </w:pPr>
      <w:ins w:id="403" w:author="LUAN FIRMINO DE PAULA PEREIRA DA SILVA [2]" w:date="2018-08-27T16:29:00Z">
        <w:r>
          <w:rPr>
            <w:b/>
          </w:rPr>
          <w:t>5</w:t>
        </w:r>
      </w:ins>
      <w:del w:id="404" w:author="LUAN FIRMINO DE PAULA PEREIRA DA SILVA [2]" w:date="2018-08-27T16:29:00Z">
        <w:r w:rsidRPr="004B3F87" w:rsidDel="00006537">
          <w:rPr>
            <w:b/>
          </w:rPr>
          <w:delText>4</w:delText>
        </w:r>
      </w:del>
      <w:r w:rsidRPr="004B3F87">
        <w:rPr>
          <w:b/>
        </w:rPr>
        <w:t>.1</w:t>
      </w:r>
      <w:r>
        <w:t xml:space="preserve"> </w:t>
      </w:r>
      <w:ins w:id="405" w:author="LUAN FIRMINO DE PAULA PEREIRA DA SILVA [2]" w:date="2018-08-27T16:27:00Z">
        <w:r>
          <w:t xml:space="preserve">O </w:t>
        </w:r>
      </w:ins>
      <w:ins w:id="406" w:author="Windows10" w:date="2018-08-28T16:32:00Z">
        <w:r>
          <w:t>s</w:t>
        </w:r>
      </w:ins>
      <w:ins w:id="407" w:author="LUAN FIRMINO DE PAULA PEREIRA DA SILVA [2]" w:date="2018-08-27T16:27:00Z">
        <w:del w:id="408" w:author="Windows10" w:date="2018-08-28T16:32:00Z">
          <w:r w:rsidDel="00283340">
            <w:delText>S</w:delText>
          </w:r>
        </w:del>
        <w:r>
          <w:t>istema permitirá incluir, alterar, consultar e excluir</w:t>
        </w:r>
      </w:ins>
      <w:r>
        <w:t xml:space="preserve"> informações referentes à categoria do produto.</w:t>
      </w:r>
    </w:p>
    <w:p w14:paraId="72294C14" w14:textId="74A53F7A" w:rsidR="00843A0C" w:rsidRDefault="00843A0C" w:rsidP="00843A0C">
      <w:pPr>
        <w:tabs>
          <w:tab w:val="left" w:pos="3682"/>
        </w:tabs>
      </w:pPr>
      <w:ins w:id="409" w:author="LUAN FIRMINO DE PAULA PEREIRA DA SILVA [2]" w:date="2018-08-27T16:29:00Z">
        <w:r>
          <w:rPr>
            <w:b/>
          </w:rPr>
          <w:t>5</w:t>
        </w:r>
      </w:ins>
      <w:del w:id="410" w:author="LUAN FIRMINO DE PAULA PEREIRA DA SILVA [2]" w:date="2018-08-27T16:29:00Z">
        <w:r w:rsidRPr="004B3F87" w:rsidDel="00006537">
          <w:rPr>
            <w:b/>
          </w:rPr>
          <w:delText>4</w:delText>
        </w:r>
      </w:del>
      <w:r w:rsidRPr="004B3F87">
        <w:rPr>
          <w:b/>
        </w:rPr>
        <w:t>.</w:t>
      </w:r>
      <w:r>
        <w:rPr>
          <w:b/>
        </w:rPr>
        <w:t>2</w:t>
      </w:r>
      <w:r>
        <w:t xml:space="preserve"> O sistema </w:t>
      </w:r>
      <w:ins w:id="411" w:author="LUAN FIRMINO DE PAULA PEREIRA DA SILVA [2]" w:date="2018-08-27T15:46:00Z">
        <w:r>
          <w:t>permitirá</w:t>
        </w:r>
        <w:r w:rsidDel="00D90162">
          <w:t xml:space="preserve"> </w:t>
        </w:r>
      </w:ins>
      <w:del w:id="412" w:author="LUAN FIRMINO DE PAULA PEREIRA DA SILVA [2]" w:date="2018-08-27T15:46:00Z">
        <w:r w:rsidDel="00D90162">
          <w:delText xml:space="preserve">deve permitir </w:delText>
        </w:r>
      </w:del>
      <w:r>
        <w:t>que o usuário insira</w:t>
      </w:r>
      <w:ins w:id="413" w:author="Gabriela Marques" w:date="2018-08-22T19:35:00Z">
        <w:r>
          <w:t xml:space="preserve"> a</w:t>
        </w:r>
      </w:ins>
      <w:r>
        <w:t xml:space="preserve"> categoria </w:t>
      </w:r>
      <w:ins w:id="414" w:author="Gabriela Marques" w:date="2018-08-22T19:35:00Z">
        <w:r>
          <w:t>d</w:t>
        </w:r>
      </w:ins>
      <w:r>
        <w:t>o seu</w:t>
      </w:r>
      <w:ins w:id="415" w:author="Gabriela Marques" w:date="2018-08-22T19:35:00Z">
        <w:r>
          <w:t xml:space="preserve"> produto caso não esteja cadastrada.</w:t>
        </w:r>
      </w:ins>
      <w:del w:id="416" w:author="Gabriela Marques" w:date="2018-08-22T19:35:00Z">
        <w:r w:rsidDel="007732FC">
          <w:delText>caso</w:delText>
        </w:r>
      </w:del>
      <w:r>
        <w:t xml:space="preserve"> </w:t>
      </w:r>
      <w:del w:id="417" w:author="Gabriela Marques" w:date="2018-08-22T19:35:00Z">
        <w:r w:rsidDel="007732FC">
          <w:delText>a categoria de seu produto não esteja cadastrada.</w:delText>
        </w:r>
      </w:del>
    </w:p>
    <w:p w14:paraId="3558A150" w14:textId="72AB435A" w:rsidR="00843A0C" w:rsidRDefault="00843A0C" w:rsidP="00843A0C">
      <w:pPr>
        <w:tabs>
          <w:tab w:val="left" w:pos="3682"/>
        </w:tabs>
        <w:rPr>
          <w:ins w:id="418" w:author="LUAN FIRMINO DE PAULA PEREIRA DA SILVA [2]" w:date="2018-08-27T15:21:00Z"/>
        </w:rPr>
      </w:pPr>
      <w:ins w:id="419" w:author="LUAN FIRMINO DE PAULA PEREIRA DA SILVA [2]" w:date="2018-08-27T16:29:00Z">
        <w:r>
          <w:rPr>
            <w:b/>
          </w:rPr>
          <w:t>5</w:t>
        </w:r>
      </w:ins>
      <w:del w:id="420" w:author="LUAN FIRMINO DE PAULA PEREIRA DA SILVA [2]" w:date="2018-08-27T16:29:00Z">
        <w:r w:rsidRPr="004B3F87" w:rsidDel="00006537">
          <w:rPr>
            <w:b/>
          </w:rPr>
          <w:delText>4</w:delText>
        </w:r>
      </w:del>
      <w:r w:rsidRPr="004B3F87">
        <w:rPr>
          <w:b/>
        </w:rPr>
        <w:t>.</w:t>
      </w:r>
      <w:r>
        <w:rPr>
          <w:b/>
        </w:rPr>
        <w:t>3</w:t>
      </w:r>
      <w:r>
        <w:t xml:space="preserve"> O</w:t>
      </w:r>
      <w:ins w:id="421" w:author="Gabriela Marques" w:date="2018-08-22T19:36:00Z">
        <w:r>
          <w:t xml:space="preserve"> dado requerido para o cadastro será</w:t>
        </w:r>
      </w:ins>
      <w:del w:id="422" w:author="Gabriela Marques" w:date="2018-08-22T19:36:00Z">
        <w:r w:rsidDel="007732FC">
          <w:delText xml:space="preserve"> sistema deve solicitar durante cadastro</w:delText>
        </w:r>
      </w:del>
      <w:r>
        <w:t xml:space="preserve">: </w:t>
      </w:r>
      <w:r w:rsidR="001B5527">
        <w:t>Nova C</w:t>
      </w:r>
      <w:r>
        <w:t>ategoria</w:t>
      </w:r>
      <w:r w:rsidR="001B5527">
        <w:t>*</w:t>
      </w:r>
      <w:del w:id="423" w:author="LUAN FIRMINO DE PAULA PEREIRA DA SILVA [2]" w:date="2018-08-21T20:58:00Z">
        <w:r w:rsidDel="00356CFF">
          <w:delText xml:space="preserve"> e Descrição*</w:delText>
        </w:r>
      </w:del>
      <w:r w:rsidR="00112B72">
        <w:t xml:space="preserve"> e Descrição.</w:t>
      </w:r>
    </w:p>
    <w:p w14:paraId="24315241" w14:textId="77777777" w:rsidR="00843A0C" w:rsidRDefault="00843A0C" w:rsidP="00843A0C">
      <w:pPr>
        <w:tabs>
          <w:tab w:val="left" w:pos="3682"/>
        </w:tabs>
      </w:pPr>
      <w:ins w:id="424" w:author="LUAN FIRMINO DE PAULA PEREIRA DA SILVA [2]" w:date="2018-08-27T16:29:00Z">
        <w:r w:rsidRPr="00006537">
          <w:rPr>
            <w:b/>
            <w:rPrChange w:id="425" w:author="LUAN FIRMINO DE PAULA PEREIRA DA SILVA [2]" w:date="2018-08-27T16:29:00Z">
              <w:rPr/>
            </w:rPrChange>
          </w:rPr>
          <w:t>5</w:t>
        </w:r>
      </w:ins>
      <w:ins w:id="426" w:author="LUAN FIRMINO DE PAULA PEREIRA DA SILVA [2]" w:date="2018-08-27T15:21:00Z">
        <w:r w:rsidRPr="00006537">
          <w:rPr>
            <w:b/>
            <w:rPrChange w:id="427" w:author="LUAN FIRMINO DE PAULA PEREIRA DA SILVA [2]" w:date="2018-08-27T16:29:00Z">
              <w:rPr/>
            </w:rPrChange>
          </w:rPr>
          <w:t>.4</w:t>
        </w:r>
        <w:r>
          <w:t xml:space="preserve"> O sistema </w:t>
        </w:r>
      </w:ins>
      <w:ins w:id="428" w:author="LUAN FIRMINO DE PAULA PEREIRA DA SILVA [2]" w:date="2018-08-27T15:46:00Z">
        <w:r>
          <w:t>permitirá</w:t>
        </w:r>
      </w:ins>
      <w:ins w:id="429" w:author="LUAN FIRMINO DE PAULA PEREIRA DA SILVA [2]" w:date="2018-08-27T15:21:00Z">
        <w:r>
          <w:t xml:space="preserve"> </w:t>
        </w:r>
      </w:ins>
      <w:ins w:id="430" w:author="LUAN FIRMINO DE PAULA PEREIRA DA SILVA [2]" w:date="2018-08-27T15:22:00Z">
        <w:r>
          <w:t>ao</w:t>
        </w:r>
      </w:ins>
      <w:ins w:id="431" w:author="LUAN FIRMINO DE PAULA PEREIRA DA SILVA [2]" w:date="2018-08-27T15:21:00Z">
        <w:r>
          <w:t xml:space="preserve"> usuário Administrador</w:t>
        </w:r>
      </w:ins>
      <w:r>
        <w:t xml:space="preserve"> e usuário Comerciante,</w:t>
      </w:r>
      <w:ins w:id="432" w:author="LUAN FIRMINO DE PAULA PEREIRA DA SILVA [2]" w:date="2018-08-27T15:21:00Z">
        <w:r>
          <w:t xml:space="preserve"> alterar e excluir </w:t>
        </w:r>
      </w:ins>
      <w:ins w:id="433" w:author="LUAN FIRMINO DE PAULA PEREIRA DA SILVA [2]" w:date="2018-08-27T15:25:00Z">
        <w:r>
          <w:t xml:space="preserve">as informações referentes </w:t>
        </w:r>
      </w:ins>
      <w:r>
        <w:t>à</w:t>
      </w:r>
      <w:ins w:id="434" w:author="LUAN FIRMINO DE PAULA PEREIRA DA SILVA [2]" w:date="2018-08-27T15:25:00Z">
        <w:r>
          <w:t xml:space="preserve"> </w:t>
        </w:r>
      </w:ins>
      <w:r>
        <w:t>c</w:t>
      </w:r>
      <w:ins w:id="435" w:author="LUAN FIRMINO DE PAULA PEREIRA DA SILVA [2]" w:date="2018-08-27T15:21:00Z">
        <w:r>
          <w:t>ategoria.</w:t>
        </w:r>
      </w:ins>
    </w:p>
    <w:p w14:paraId="132D5970" w14:textId="77777777" w:rsidR="00843A0C" w:rsidRDefault="00843A0C" w:rsidP="00843A0C">
      <w:pPr>
        <w:tabs>
          <w:tab w:val="left" w:pos="3682"/>
        </w:tabs>
      </w:pPr>
    </w:p>
    <w:p w14:paraId="4DCCDEA6" w14:textId="77777777" w:rsidR="00843A0C" w:rsidRPr="00A238A7" w:rsidRDefault="00843A0C" w:rsidP="00A238A7">
      <w:pPr>
        <w:rPr>
          <w:b/>
        </w:rPr>
      </w:pPr>
      <w:bookmarkStart w:id="436" w:name="_Toc516513817"/>
      <w:r w:rsidRPr="00A238A7">
        <w:rPr>
          <w:b/>
        </w:rPr>
        <w:t>RF0</w:t>
      </w:r>
      <w:ins w:id="437" w:author="LUAN FIRMINO DE PAULA PEREIRA DA SILVA [2]" w:date="2018-08-27T16:29:00Z">
        <w:r w:rsidRPr="00A238A7">
          <w:rPr>
            <w:b/>
          </w:rPr>
          <w:t>6</w:t>
        </w:r>
      </w:ins>
      <w:del w:id="438" w:author="LUAN FIRMINO DE PAULA PEREIRA DA SILVA [2]" w:date="2018-08-27T16:29:00Z">
        <w:r w:rsidRPr="00A238A7" w:rsidDel="00006537">
          <w:rPr>
            <w:b/>
          </w:rPr>
          <w:delText>5</w:delText>
        </w:r>
      </w:del>
      <w:r w:rsidRPr="00A238A7">
        <w:rPr>
          <w:b/>
        </w:rPr>
        <w:t xml:space="preserve"> </w:t>
      </w:r>
      <w:commentRangeStart w:id="439"/>
      <w:r w:rsidRPr="00A238A7">
        <w:rPr>
          <w:b/>
        </w:rPr>
        <w:t>Cadastrar Produto</w:t>
      </w:r>
      <w:bookmarkEnd w:id="436"/>
      <w:commentRangeEnd w:id="439"/>
      <w:r w:rsidRPr="00A238A7">
        <w:rPr>
          <w:rStyle w:val="Refdecomentrio"/>
          <w:b/>
        </w:rPr>
        <w:commentReference w:id="439"/>
      </w:r>
    </w:p>
    <w:p w14:paraId="478672A7" w14:textId="77777777" w:rsidR="00843A0C" w:rsidDel="00997806" w:rsidRDefault="00843A0C" w:rsidP="00843A0C">
      <w:pPr>
        <w:tabs>
          <w:tab w:val="left" w:pos="3682"/>
        </w:tabs>
        <w:rPr>
          <w:del w:id="440" w:author="LUAN FIRMINO DE PAULA PEREIRA DA SILVA [2]" w:date="2018-08-22T20:03:00Z"/>
        </w:rPr>
      </w:pPr>
      <w:ins w:id="441" w:author="LUAN FIRMINO DE PAULA PEREIRA DA SILVA [2]" w:date="2018-08-27T16:29:00Z">
        <w:r>
          <w:rPr>
            <w:b/>
          </w:rPr>
          <w:t>6</w:t>
        </w:r>
      </w:ins>
      <w:del w:id="442" w:author="LUAN FIRMINO DE PAULA PEREIRA DA SILVA [2]" w:date="2018-08-27T16:29:00Z">
        <w:r w:rsidDel="00006537">
          <w:rPr>
            <w:b/>
          </w:rPr>
          <w:delText>5</w:delText>
        </w:r>
      </w:del>
      <w:r w:rsidRPr="004B3F87">
        <w:rPr>
          <w:b/>
        </w:rPr>
        <w:t>.1</w:t>
      </w:r>
      <w:r>
        <w:t xml:space="preserve"> O sistema </w:t>
      </w:r>
      <w:ins w:id="443" w:author="LUAN FIRMINO DE PAULA PEREIRA DA SILVA [2]" w:date="2018-08-27T15:46:00Z">
        <w:r>
          <w:t>permitirá</w:t>
        </w:r>
      </w:ins>
      <w:del w:id="444" w:author="LUAN FIRMINO DE PAULA PEREIRA DA SILVA [2]" w:date="2018-08-27T15:46:00Z">
        <w:r w:rsidDel="00D90162">
          <w:delText>deve permitir</w:delText>
        </w:r>
      </w:del>
      <w:r>
        <w:t xml:space="preserve"> </w:t>
      </w:r>
      <w:ins w:id="445" w:author="LUAN FIRMINO DE PAULA PEREIRA DA SILVA [2]" w:date="2018-08-27T16:27:00Z">
        <w:r>
          <w:t>incluir, alterar, consultar e excluir</w:t>
        </w:r>
      </w:ins>
      <w:r>
        <w:t xml:space="preserve"> as informações </w:t>
      </w:r>
      <w:del w:id="446" w:author="Gabriela Marques" w:date="2018-08-22T19:39:00Z">
        <w:r w:rsidDel="007732FC">
          <w:delText>r</w:delText>
        </w:r>
      </w:del>
      <w:ins w:id="447" w:author="Gabriela Marques" w:date="2018-08-22T19:39:00Z">
        <w:r>
          <w:t>r</w:t>
        </w:r>
      </w:ins>
      <w:r>
        <w:t>eferentes ao</w:t>
      </w:r>
    </w:p>
    <w:p w14:paraId="0BE93D2C" w14:textId="77777777" w:rsidR="00843A0C" w:rsidRDefault="00843A0C" w:rsidP="00843A0C">
      <w:pPr>
        <w:tabs>
          <w:tab w:val="left" w:pos="3682"/>
        </w:tabs>
      </w:pPr>
      <w:del w:id="448" w:author="Gabriela Marques" w:date="2018-08-22T19:39:00Z">
        <w:r w:rsidDel="007732FC">
          <w:delText>P</w:delText>
        </w:r>
      </w:del>
      <w:ins w:id="449" w:author="Gabriela Marques" w:date="2018-08-22T19:39:00Z">
        <w:r>
          <w:t xml:space="preserve"> p</w:t>
        </w:r>
      </w:ins>
      <w:r>
        <w:t>roduto.</w:t>
      </w:r>
    </w:p>
    <w:p w14:paraId="0DDC85EC" w14:textId="77777777" w:rsidR="00843A0C" w:rsidRDefault="00843A0C" w:rsidP="00843A0C">
      <w:pPr>
        <w:tabs>
          <w:tab w:val="left" w:pos="3682"/>
        </w:tabs>
        <w:jc w:val="left"/>
      </w:pPr>
      <w:ins w:id="450" w:author="LUAN FIRMINO DE PAULA PEREIRA DA SILVA [2]" w:date="2018-08-27T16:29:00Z">
        <w:r>
          <w:rPr>
            <w:b/>
          </w:rPr>
          <w:t>6</w:t>
        </w:r>
      </w:ins>
      <w:del w:id="451" w:author="LUAN FIRMINO DE PAULA PEREIRA DA SILVA [2]" w:date="2018-08-27T16:29:00Z">
        <w:r w:rsidDel="00006537">
          <w:rPr>
            <w:b/>
          </w:rPr>
          <w:delText>5</w:delText>
        </w:r>
      </w:del>
      <w:r w:rsidRPr="004B3F87">
        <w:rPr>
          <w:b/>
        </w:rPr>
        <w:t>.2</w:t>
      </w:r>
      <w:r>
        <w:t xml:space="preserve"> O sistema </w:t>
      </w:r>
      <w:ins w:id="452" w:author="LUAN FIRMINO DE PAULA PEREIRA DA SILVA [2]" w:date="2018-08-27T15:46:00Z">
        <w:r>
          <w:t>permitirá</w:t>
        </w:r>
      </w:ins>
      <w:del w:id="453" w:author="LUAN FIRMINO DE PAULA PEREIRA DA SILVA [2]" w:date="2018-08-27T15:46:00Z">
        <w:r w:rsidDel="00D90162">
          <w:delText>deve permitir</w:delText>
        </w:r>
      </w:del>
      <w:del w:id="454" w:author="LUAN FIRMINO DE PAULA PEREIRA DA SILVA [2]" w:date="2018-08-27T15:26:00Z">
        <w:r w:rsidDel="003F1F98">
          <w:delText xml:space="preserve"> que</w:delText>
        </w:r>
      </w:del>
      <w:r>
        <w:t xml:space="preserve"> apenas o usuário </w:t>
      </w:r>
      <w:ins w:id="455" w:author="Gabriela Marques" w:date="2018-08-22T19:37:00Z">
        <w:r>
          <w:t xml:space="preserve">do tipo </w:t>
        </w:r>
      </w:ins>
      <w:del w:id="456" w:author="Gabriela Marques" w:date="2018-08-22T19:37:00Z">
        <w:r w:rsidDel="007732FC">
          <w:delText>C</w:delText>
        </w:r>
      </w:del>
      <w:r>
        <w:t>Comerciante possa cadastrar seu produto.</w:t>
      </w:r>
    </w:p>
    <w:p w14:paraId="30D420FA" w14:textId="3C289865" w:rsidR="00112B72" w:rsidRDefault="00843A0C" w:rsidP="00843A0C">
      <w:pPr>
        <w:tabs>
          <w:tab w:val="left" w:pos="3682"/>
        </w:tabs>
        <w:jc w:val="left"/>
      </w:pPr>
      <w:ins w:id="457" w:author="LUAN FIRMINO DE PAULA PEREIRA DA SILVA [2]" w:date="2018-08-27T16:29:00Z">
        <w:r>
          <w:rPr>
            <w:b/>
          </w:rPr>
          <w:lastRenderedPageBreak/>
          <w:t>6</w:t>
        </w:r>
      </w:ins>
      <w:del w:id="458" w:author="LUAN FIRMINO DE PAULA PEREIRA DA SILVA [2]" w:date="2018-08-27T16:29:00Z">
        <w:r w:rsidDel="00006537">
          <w:rPr>
            <w:b/>
          </w:rPr>
          <w:delText>5</w:delText>
        </w:r>
      </w:del>
      <w:r w:rsidRPr="004B3F87">
        <w:rPr>
          <w:b/>
        </w:rPr>
        <w:t>.3</w:t>
      </w:r>
      <w:r>
        <w:t xml:space="preserve"> O sistema </w:t>
      </w:r>
      <w:del w:id="459" w:author="LUAN FIRMINO DE PAULA PEREIRA DA SILVA [2]" w:date="2018-08-27T15:46:00Z">
        <w:r w:rsidDel="00D90162">
          <w:delText xml:space="preserve">deve </w:delText>
        </w:r>
      </w:del>
      <w:r>
        <w:t>solicitar</w:t>
      </w:r>
      <w:ins w:id="460" w:author="LUAN FIRMINO DE PAULA PEREIRA DA SILVA [2]" w:date="2018-08-27T15:47:00Z">
        <w:r>
          <w:t>á</w:t>
        </w:r>
      </w:ins>
      <w:r>
        <w:t xml:space="preserve"> durante cadastro de produto: </w:t>
      </w:r>
      <w:commentRangeStart w:id="461"/>
      <w:commentRangeStart w:id="462"/>
      <w:del w:id="463" w:author="LUAN FIRMINO DE PAULA PEREIRA DA SILVA [2]" w:date="2018-08-22T20:03:00Z">
        <w:r w:rsidDel="00997806">
          <w:delText>Código*</w:delText>
        </w:r>
      </w:del>
      <w:commentRangeEnd w:id="461"/>
      <w:r>
        <w:rPr>
          <w:rStyle w:val="Refdecomentrio"/>
        </w:rPr>
        <w:commentReference w:id="461"/>
      </w:r>
      <w:commentRangeEnd w:id="462"/>
      <w:r>
        <w:rPr>
          <w:rStyle w:val="Refdecomentrio"/>
        </w:rPr>
        <w:commentReference w:id="462"/>
      </w:r>
      <w:del w:id="464" w:author="LUAN FIRMINO DE PAULA PEREIRA DA SILVA [2]" w:date="2018-08-22T20:03:00Z">
        <w:r w:rsidDel="00997806">
          <w:delText xml:space="preserve">, </w:delText>
        </w:r>
      </w:del>
      <w:r>
        <w:t>Nome do Produto</w:t>
      </w:r>
      <w:r w:rsidR="00611DE1">
        <w:t>*</w:t>
      </w:r>
      <w:r>
        <w:t xml:space="preserve">, </w:t>
      </w:r>
      <w:r w:rsidR="00611DE1">
        <w:t>D</w:t>
      </w:r>
      <w:r>
        <w:t>escrição</w:t>
      </w:r>
      <w:r w:rsidR="00611DE1">
        <w:t>*</w:t>
      </w:r>
      <w:r>
        <w:t>, Preço</w:t>
      </w:r>
      <w:r w:rsidR="00611DE1">
        <w:t>*, Imagem*</w:t>
      </w:r>
      <w:r w:rsidR="001B5527">
        <w:t xml:space="preserve">, </w:t>
      </w:r>
      <w:r w:rsidR="00611DE1">
        <w:t>Categoria</w:t>
      </w:r>
      <w:r w:rsidR="001B5527">
        <w:t xml:space="preserve"> do Produto</w:t>
      </w:r>
      <w:r>
        <w:t>.</w:t>
      </w:r>
      <w:del w:id="465" w:author="LUAN FIRMINO DE PAULA PEREIRA DA SILVA [2]" w:date="2018-08-27T15:28:00Z">
        <w:r w:rsidDel="003F1F98">
          <w:delText xml:space="preserve"> </w:delText>
        </w:r>
      </w:del>
    </w:p>
    <w:p w14:paraId="0A077C0D" w14:textId="0C02B4C4" w:rsidR="00843A0C" w:rsidRDefault="00843A0C" w:rsidP="00843A0C">
      <w:pPr>
        <w:tabs>
          <w:tab w:val="left" w:pos="3682"/>
        </w:tabs>
        <w:jc w:val="left"/>
      </w:pPr>
      <w:ins w:id="466" w:author="LUAN FIRMINO DE PAULA PEREIRA DA SILVA [2]" w:date="2018-08-27T16:29:00Z">
        <w:r>
          <w:rPr>
            <w:b/>
          </w:rPr>
          <w:t>6</w:t>
        </w:r>
      </w:ins>
      <w:del w:id="467" w:author="LUAN FIRMINO DE PAULA PEREIRA DA SILVA [2]" w:date="2018-08-27T16:29:00Z">
        <w:r w:rsidDel="00006537">
          <w:rPr>
            <w:b/>
          </w:rPr>
          <w:delText>5</w:delText>
        </w:r>
      </w:del>
      <w:r w:rsidRPr="004B3F87">
        <w:rPr>
          <w:b/>
        </w:rPr>
        <w:t>.4</w:t>
      </w:r>
      <w:r>
        <w:t xml:space="preserve"> O sistema </w:t>
      </w:r>
      <w:ins w:id="468" w:author="LUAN FIRMINO DE PAULA PEREIRA DA SILVA [2]" w:date="2018-08-27T15:47:00Z">
        <w:r>
          <w:t>permitirá</w:t>
        </w:r>
      </w:ins>
      <w:del w:id="469" w:author="LUAN FIRMINO DE PAULA PEREIRA DA SILVA [2]" w:date="2018-08-27T15:47:00Z">
        <w:r w:rsidDel="00D90162">
          <w:delText>deve permitir</w:delText>
        </w:r>
      </w:del>
      <w:r>
        <w:t xml:space="preserve"> </w:t>
      </w:r>
      <w:r w:rsidR="00611DE1">
        <w:t xml:space="preserve">ao usuário Administrador e usuário Comerciante </w:t>
      </w:r>
      <w:r>
        <w:t>a alteração de todos os campos do produto.</w:t>
      </w:r>
    </w:p>
    <w:p w14:paraId="5C2EB126" w14:textId="77777777" w:rsidR="00843A0C" w:rsidRDefault="00843A0C" w:rsidP="00843A0C">
      <w:pPr>
        <w:tabs>
          <w:tab w:val="left" w:pos="3682"/>
        </w:tabs>
        <w:jc w:val="left"/>
      </w:pPr>
      <w:ins w:id="470" w:author="LUAN FIRMINO DE PAULA PEREIRA DA SILVA [2]" w:date="2018-08-27T16:29:00Z">
        <w:r>
          <w:rPr>
            <w:b/>
          </w:rPr>
          <w:t>6</w:t>
        </w:r>
      </w:ins>
      <w:del w:id="471" w:author="LUAN FIRMINO DE PAULA PEREIRA DA SILVA [2]" w:date="2018-08-27T16:29:00Z">
        <w:r w:rsidDel="00006537">
          <w:rPr>
            <w:b/>
          </w:rPr>
          <w:delText>5</w:delText>
        </w:r>
      </w:del>
      <w:r w:rsidRPr="004B3F87">
        <w:rPr>
          <w:b/>
        </w:rPr>
        <w:t>.5</w:t>
      </w:r>
      <w:r>
        <w:t xml:space="preserve"> O sistema </w:t>
      </w:r>
      <w:ins w:id="472" w:author="LUAN FIRMINO DE PAULA PEREIRA DA SILVA [2]" w:date="2018-08-27T15:47:00Z">
        <w:r>
          <w:t>permitirá</w:t>
        </w:r>
      </w:ins>
      <w:del w:id="473" w:author="LUAN FIRMINO DE PAULA PEREIRA DA SILVA [2]" w:date="2018-08-27T15:47:00Z">
        <w:r w:rsidDel="00D90162">
          <w:delText>deve permitir</w:delText>
        </w:r>
      </w:del>
      <w:r>
        <w:t xml:space="preserve"> todos os usuários a visualizar os produtos cadastrados.</w:t>
      </w:r>
    </w:p>
    <w:p w14:paraId="064EE203" w14:textId="77777777" w:rsidR="00843A0C" w:rsidRDefault="00843A0C" w:rsidP="00843A0C">
      <w:pPr>
        <w:tabs>
          <w:tab w:val="left" w:pos="3682"/>
        </w:tabs>
        <w:jc w:val="left"/>
      </w:pPr>
      <w:ins w:id="474" w:author="LUAN FIRMINO DE PAULA PEREIRA DA SILVA [2]" w:date="2018-08-27T16:30:00Z">
        <w:r>
          <w:rPr>
            <w:b/>
          </w:rPr>
          <w:t>6</w:t>
        </w:r>
      </w:ins>
      <w:del w:id="475" w:author="LUAN FIRMINO DE PAULA PEREIRA DA SILVA [2]" w:date="2018-08-27T16:29:00Z">
        <w:r w:rsidDel="00006537">
          <w:rPr>
            <w:b/>
          </w:rPr>
          <w:delText>5</w:delText>
        </w:r>
      </w:del>
      <w:r w:rsidRPr="004B3F87">
        <w:rPr>
          <w:b/>
        </w:rPr>
        <w:t>.6</w:t>
      </w:r>
      <w:r>
        <w:t xml:space="preserve"> O sistema </w:t>
      </w:r>
      <w:ins w:id="476" w:author="LUAN FIRMINO DE PAULA PEREIRA DA SILVA [2]" w:date="2018-08-27T15:47:00Z">
        <w:r>
          <w:t>permitirá</w:t>
        </w:r>
      </w:ins>
      <w:del w:id="477" w:author="LUAN FIRMINO DE PAULA PEREIRA DA SILVA [2]" w:date="2018-08-27T15:47:00Z">
        <w:r w:rsidDel="00D90162">
          <w:delText>deve permitir</w:delText>
        </w:r>
      </w:del>
      <w:r>
        <w:t xml:space="preserve"> ao usuário Administrador e usuário Comerciante a excluir o produto cadastrado.</w:t>
      </w:r>
    </w:p>
    <w:p w14:paraId="1B415373" w14:textId="77777777" w:rsidR="00843A0C" w:rsidRDefault="00843A0C" w:rsidP="00843A0C">
      <w:pPr>
        <w:tabs>
          <w:tab w:val="left" w:pos="3682"/>
        </w:tabs>
        <w:jc w:val="left"/>
      </w:pPr>
      <w:ins w:id="478" w:author="LUAN FIRMINO DE PAULA PEREIRA DA SILVA [2]" w:date="2018-08-27T16:30:00Z">
        <w:r>
          <w:rPr>
            <w:b/>
          </w:rPr>
          <w:t>6</w:t>
        </w:r>
      </w:ins>
      <w:del w:id="479" w:author="LUAN FIRMINO DE PAULA PEREIRA DA SILVA [2]" w:date="2018-08-27T16:30:00Z">
        <w:r w:rsidRPr="00BB1247" w:rsidDel="00006537">
          <w:rPr>
            <w:b/>
          </w:rPr>
          <w:delText>5</w:delText>
        </w:r>
      </w:del>
      <w:r w:rsidRPr="00BB1247">
        <w:rPr>
          <w:b/>
        </w:rPr>
        <w:t>.</w:t>
      </w:r>
      <w:r>
        <w:rPr>
          <w:b/>
        </w:rPr>
        <w:t>7</w:t>
      </w:r>
      <w:r>
        <w:t xml:space="preserve"> O sistema </w:t>
      </w:r>
      <w:ins w:id="480" w:author="LUAN FIRMINO DE PAULA PEREIRA DA SILVA [2]" w:date="2018-08-27T15:47:00Z">
        <w:r>
          <w:t>permitirá</w:t>
        </w:r>
      </w:ins>
      <w:del w:id="481" w:author="LUAN FIRMINO DE PAULA PEREIRA DA SILVA [2]" w:date="2018-08-27T15:47:00Z">
        <w:r w:rsidDel="00D90162">
          <w:delText>deve permitir</w:delText>
        </w:r>
      </w:del>
      <w:r>
        <w:t xml:space="preserve"> a consulta dos produtos através do Nome do Produto e Categoria.</w:t>
      </w:r>
    </w:p>
    <w:p w14:paraId="342B2BC2" w14:textId="77777777" w:rsidR="00843A0C" w:rsidRDefault="00843A0C" w:rsidP="00843A0C">
      <w:pPr>
        <w:tabs>
          <w:tab w:val="left" w:pos="3682"/>
        </w:tabs>
      </w:pPr>
    </w:p>
    <w:p w14:paraId="773A882A" w14:textId="77777777" w:rsidR="00843A0C" w:rsidRPr="00A238A7" w:rsidRDefault="00843A0C" w:rsidP="00A238A7">
      <w:pPr>
        <w:rPr>
          <w:b/>
        </w:rPr>
      </w:pPr>
      <w:bookmarkStart w:id="482" w:name="_Toc516513818"/>
      <w:r w:rsidRPr="00A238A7">
        <w:rPr>
          <w:b/>
        </w:rPr>
        <w:t>RF0</w:t>
      </w:r>
      <w:ins w:id="483" w:author="LUAN FIRMINO DE PAULA PEREIRA DA SILVA [2]" w:date="2018-08-27T16:30:00Z">
        <w:r w:rsidRPr="00A238A7">
          <w:rPr>
            <w:b/>
          </w:rPr>
          <w:t>7</w:t>
        </w:r>
      </w:ins>
      <w:del w:id="484" w:author="LUAN FIRMINO DE PAULA PEREIRA DA SILVA [2]" w:date="2018-08-27T16:30:00Z">
        <w:r w:rsidRPr="00A238A7" w:rsidDel="00006537">
          <w:rPr>
            <w:b/>
          </w:rPr>
          <w:delText>6</w:delText>
        </w:r>
      </w:del>
      <w:r w:rsidRPr="00A238A7">
        <w:rPr>
          <w:b/>
        </w:rPr>
        <w:t xml:space="preserve"> Cadastrar Promoção</w:t>
      </w:r>
      <w:bookmarkEnd w:id="482"/>
    </w:p>
    <w:p w14:paraId="1B86B988" w14:textId="77777777" w:rsidR="00843A0C" w:rsidRDefault="00843A0C" w:rsidP="00843A0C">
      <w:pPr>
        <w:tabs>
          <w:tab w:val="left" w:pos="3682"/>
        </w:tabs>
      </w:pPr>
      <w:ins w:id="485" w:author="LUAN FIRMINO DE PAULA PEREIRA DA SILVA [2]" w:date="2018-08-27T16:30:00Z">
        <w:r>
          <w:rPr>
            <w:b/>
          </w:rPr>
          <w:t>7</w:t>
        </w:r>
      </w:ins>
      <w:del w:id="486" w:author="LUAN FIRMINO DE PAULA PEREIRA DA SILVA [2]" w:date="2018-08-27T16:30:00Z">
        <w:r w:rsidRPr="00625F7E" w:rsidDel="00006537">
          <w:rPr>
            <w:b/>
          </w:rPr>
          <w:delText>6</w:delText>
        </w:r>
      </w:del>
      <w:r w:rsidRPr="00625F7E">
        <w:rPr>
          <w:b/>
        </w:rPr>
        <w:t>.1</w:t>
      </w:r>
      <w:r>
        <w:t xml:space="preserve"> O sistema </w:t>
      </w:r>
      <w:del w:id="487" w:author="LUAN FIRMINO DE PAULA PEREIRA DA SILVA [2]" w:date="2018-08-27T15:40:00Z">
        <w:r w:rsidDel="006806B8">
          <w:delText xml:space="preserve">deve </w:delText>
        </w:r>
      </w:del>
      <w:r>
        <w:t>permitir</w:t>
      </w:r>
      <w:ins w:id="488" w:author="LUAN FIRMINO DE PAULA PEREIRA DA SILVA [2]" w:date="2018-08-27T15:40:00Z">
        <w:r>
          <w:t>á</w:t>
        </w:r>
      </w:ins>
      <w:r>
        <w:t xml:space="preserve"> </w:t>
      </w:r>
      <w:ins w:id="489" w:author="LUAN FIRMINO DE PAULA PEREIRA DA SILVA [2]" w:date="2018-08-27T16:27:00Z">
        <w:r>
          <w:t>incluir, alterar, consultar e excluir</w:t>
        </w:r>
      </w:ins>
      <w:r>
        <w:t xml:space="preserve"> informações referentes à promoção.</w:t>
      </w:r>
    </w:p>
    <w:p w14:paraId="1A885D11" w14:textId="0DCE35EF" w:rsidR="00843A0C" w:rsidRDefault="00843A0C" w:rsidP="00843A0C">
      <w:pPr>
        <w:tabs>
          <w:tab w:val="left" w:pos="3682"/>
        </w:tabs>
      </w:pPr>
      <w:ins w:id="490" w:author="LUAN FIRMINO DE PAULA PEREIRA DA SILVA [2]" w:date="2018-08-27T16:30:00Z">
        <w:r>
          <w:rPr>
            <w:b/>
          </w:rPr>
          <w:t>7</w:t>
        </w:r>
      </w:ins>
      <w:del w:id="491" w:author="LUAN FIRMINO DE PAULA PEREIRA DA SILVA [2]" w:date="2018-08-27T16:30:00Z">
        <w:r w:rsidRPr="00625F7E" w:rsidDel="00006537">
          <w:rPr>
            <w:b/>
          </w:rPr>
          <w:delText>6</w:delText>
        </w:r>
      </w:del>
      <w:r w:rsidRPr="00625F7E">
        <w:rPr>
          <w:b/>
        </w:rPr>
        <w:t>.2</w:t>
      </w:r>
      <w:r>
        <w:t xml:space="preserve"> O sistema </w:t>
      </w:r>
      <w:del w:id="492" w:author="LUAN FIRMINO DE PAULA PEREIRA DA SILVA [2]" w:date="2018-08-27T15:40:00Z">
        <w:r w:rsidDel="006806B8">
          <w:delText xml:space="preserve">deve </w:delText>
        </w:r>
      </w:del>
      <w:r>
        <w:t>solicitar</w:t>
      </w:r>
      <w:ins w:id="493" w:author="LUAN FIRMINO DE PAULA PEREIRA DA SILVA [2]" w:date="2018-08-27T15:40:00Z">
        <w:r>
          <w:t>á</w:t>
        </w:r>
      </w:ins>
      <w:r>
        <w:t xml:space="preserve"> ao usuário </w:t>
      </w:r>
      <w:ins w:id="494" w:author="Gabriela Marques" w:date="2018-08-22T19:40:00Z">
        <w:r>
          <w:t xml:space="preserve">do tipo </w:t>
        </w:r>
      </w:ins>
      <w:del w:id="495" w:author="Gabriela Marques" w:date="2018-08-22T19:40:00Z">
        <w:r w:rsidDel="007732FC">
          <w:delText>C</w:delText>
        </w:r>
      </w:del>
      <w:r>
        <w:t>Comerciante:</w:t>
      </w:r>
      <w:r w:rsidR="0051671C">
        <w:t xml:space="preserve"> </w:t>
      </w:r>
      <w:r>
        <w:t>P</w:t>
      </w:r>
      <w:del w:id="496" w:author="LUAN FIRMINO DE PAULA PEREIRA DA SILVA [2]" w:date="2018-08-27T15:32:00Z">
        <w:r w:rsidDel="003F1F98">
          <w:delText>P</w:delText>
        </w:r>
      </w:del>
      <w:r>
        <w:t>roduto</w:t>
      </w:r>
      <w:r w:rsidR="001A5C78">
        <w:t>*</w:t>
      </w:r>
      <w:del w:id="497" w:author="LUAN FIRMINO DE PAULA PEREIRA DA SILVA [2]" w:date="2018-08-27T15:30:00Z">
        <w:r w:rsidDel="003F1F98">
          <w:delText xml:space="preserve"> cadastrado</w:delText>
        </w:r>
      </w:del>
      <w:del w:id="498" w:author="LUAN FIRMINO DE PAULA PEREIRA DA SILVA [2]" w:date="2018-08-27T15:32:00Z">
        <w:r w:rsidDel="003F1F98">
          <w:delText xml:space="preserve"> (RF05)</w:delText>
        </w:r>
      </w:del>
      <w:r>
        <w:t>,</w:t>
      </w:r>
      <w:r w:rsidR="00A44781">
        <w:t xml:space="preserve"> </w:t>
      </w:r>
      <w:r w:rsidR="0091568A">
        <w:t>D</w:t>
      </w:r>
      <w:r>
        <w:t>esconto</w:t>
      </w:r>
      <w:r w:rsidR="00B14818">
        <w:t>*</w:t>
      </w:r>
      <w:r>
        <w:t>, Término</w:t>
      </w:r>
      <w:r w:rsidR="00A44781">
        <w:t xml:space="preserve"> da Promoção*</w:t>
      </w:r>
      <w:r>
        <w:t>.</w:t>
      </w:r>
    </w:p>
    <w:p w14:paraId="7C6713AA" w14:textId="21C0A164" w:rsidR="00843A0C" w:rsidRDefault="00843A0C" w:rsidP="00843A0C">
      <w:pPr>
        <w:tabs>
          <w:tab w:val="left" w:pos="3682"/>
        </w:tabs>
      </w:pPr>
      <w:ins w:id="499" w:author="LUAN FIRMINO DE PAULA PEREIRA DA SILVA [2]" w:date="2018-08-27T16:30:00Z">
        <w:r>
          <w:rPr>
            <w:b/>
          </w:rPr>
          <w:t>7</w:t>
        </w:r>
      </w:ins>
      <w:del w:id="500" w:author="LUAN FIRMINO DE PAULA PEREIRA DA SILVA [2]" w:date="2018-08-27T16:30:00Z">
        <w:r w:rsidRPr="00BB1247" w:rsidDel="00006537">
          <w:rPr>
            <w:b/>
          </w:rPr>
          <w:delText>6</w:delText>
        </w:r>
      </w:del>
      <w:r w:rsidRPr="00BB1247">
        <w:rPr>
          <w:b/>
        </w:rPr>
        <w:t>.</w:t>
      </w:r>
      <w:r>
        <w:rPr>
          <w:b/>
        </w:rPr>
        <w:t>3</w:t>
      </w:r>
      <w:r>
        <w:t xml:space="preserve"> </w:t>
      </w:r>
      <w:r w:rsidRPr="00A202A5">
        <w:t xml:space="preserve">O sistema buscará dados já cadastrados do </w:t>
      </w:r>
      <w:ins w:id="501" w:author="LUAN FIRMINO DE PAULA PEREIRA DA SILVA [2]" w:date="2018-08-27T15:33:00Z">
        <w:r w:rsidRPr="00A202A5">
          <w:t>p</w:t>
        </w:r>
      </w:ins>
      <w:del w:id="502" w:author="LUAN FIRMINO DE PAULA PEREIRA DA SILVA [2]" w:date="2018-08-27T15:33:00Z">
        <w:r w:rsidRPr="00A202A5" w:rsidDel="003F1F98">
          <w:delText>P</w:delText>
        </w:r>
      </w:del>
      <w:r w:rsidRPr="00A202A5">
        <w:t>roduto</w:t>
      </w:r>
      <w:del w:id="503" w:author="LUAN FIRMINO DE PAULA PEREIRA DA SILVA [2]" w:date="2018-08-27T15:33:00Z">
        <w:r w:rsidRPr="00A202A5" w:rsidDel="003F1F98">
          <w:delText xml:space="preserve"> (RF05) </w:delText>
        </w:r>
      </w:del>
      <w:r w:rsidRPr="00A202A5">
        <w:t xml:space="preserve"> e </w:t>
      </w:r>
      <w:del w:id="504" w:author="LUAN FIRMINO DE PAULA PEREIRA DA SILVA [2]" w:date="2018-08-21T21:38:00Z">
        <w:r w:rsidRPr="00A202A5" w:rsidDel="00F45816">
          <w:delText>acrescentará os dados já cadastrados a ficha do produto</w:delText>
        </w:r>
      </w:del>
      <w:ins w:id="505" w:author="LUAN FIRMINO DE PAULA PEREIRA DA SILVA [2]" w:date="2018-08-21T21:38:00Z">
        <w:r w:rsidRPr="00A202A5">
          <w:t>replicar</w:t>
        </w:r>
      </w:ins>
      <w:ins w:id="506" w:author="Gabriela Marques" w:date="2018-08-22T19:40:00Z">
        <w:r w:rsidRPr="00A202A5">
          <w:t>á</w:t>
        </w:r>
      </w:ins>
      <w:ins w:id="507" w:author="LUAN FIRMINO DE PAULA PEREIRA DA SILVA [2]" w:date="2018-08-21T21:38:00Z">
        <w:del w:id="508" w:author="Gabriela Marques" w:date="2018-08-22T19:40:00Z">
          <w:r w:rsidRPr="00A202A5" w:rsidDel="007732FC">
            <w:delText>a</w:delText>
          </w:r>
        </w:del>
        <w:r w:rsidRPr="00A202A5">
          <w:t xml:space="preserve"> junto as novas informações</w:t>
        </w:r>
      </w:ins>
      <w:r w:rsidRPr="00A202A5">
        <w:t>.</w:t>
      </w:r>
    </w:p>
    <w:p w14:paraId="75FC363E" w14:textId="0B68A4E3" w:rsidR="00B14818" w:rsidRPr="00A202A5" w:rsidRDefault="00B14818" w:rsidP="00843A0C">
      <w:pPr>
        <w:tabs>
          <w:tab w:val="left" w:pos="3682"/>
        </w:tabs>
      </w:pPr>
      <w:r w:rsidRPr="00B14818">
        <w:rPr>
          <w:b/>
        </w:rPr>
        <w:t>7.4</w:t>
      </w:r>
      <w:r>
        <w:t xml:space="preserve"> </w:t>
      </w:r>
      <w:r w:rsidRPr="00B14818">
        <w:t xml:space="preserve">O sistema </w:t>
      </w:r>
      <w:r>
        <w:t>registrará</w:t>
      </w:r>
      <w:r w:rsidRPr="00B14818">
        <w:t xml:space="preserve"> automaticamente a data de </w:t>
      </w:r>
      <w:r>
        <w:t>I</w:t>
      </w:r>
      <w:r w:rsidRPr="00B14818">
        <w:t xml:space="preserve">nício da Promoção e a </w:t>
      </w:r>
      <w:r>
        <w:t>E</w:t>
      </w:r>
      <w:r w:rsidRPr="00B14818">
        <w:t>mpresa autora da promoção.</w:t>
      </w:r>
    </w:p>
    <w:p w14:paraId="196A4D55" w14:textId="56C95E96" w:rsidR="00843A0C" w:rsidRPr="00613342" w:rsidRDefault="00843A0C" w:rsidP="00843A0C">
      <w:pPr>
        <w:tabs>
          <w:tab w:val="left" w:pos="3682"/>
        </w:tabs>
      </w:pPr>
      <w:r w:rsidRPr="00955C73">
        <w:rPr>
          <w:b/>
        </w:rPr>
        <w:t>7.</w:t>
      </w:r>
      <w:r w:rsidR="00B14818">
        <w:rPr>
          <w:b/>
        </w:rPr>
        <w:t>5</w:t>
      </w:r>
      <w:r>
        <w:t xml:space="preserve"> </w:t>
      </w:r>
      <w:r w:rsidRPr="00613342">
        <w:t>O sistema criará uma Lista de Promoções, contendo todas as informações referentes a promoção.</w:t>
      </w:r>
    </w:p>
    <w:p w14:paraId="1E257100" w14:textId="73E4F8E4" w:rsidR="00843A0C" w:rsidRDefault="00843A0C" w:rsidP="00843A0C">
      <w:pPr>
        <w:tabs>
          <w:tab w:val="left" w:pos="3682"/>
        </w:tabs>
      </w:pPr>
      <w:r w:rsidRPr="00955C73">
        <w:rPr>
          <w:b/>
        </w:rPr>
        <w:t>7.</w:t>
      </w:r>
      <w:r w:rsidR="00B14818">
        <w:rPr>
          <w:b/>
        </w:rPr>
        <w:t>6</w:t>
      </w:r>
      <w:r>
        <w:t xml:space="preserve"> </w:t>
      </w:r>
      <w:r w:rsidRPr="00613342">
        <w:t>O sistema deixará salvo a Lista de Promoções diariamente, referente as promoções do dia respectivo</w:t>
      </w:r>
      <w:r>
        <w:t>.</w:t>
      </w:r>
    </w:p>
    <w:p w14:paraId="1D6CCC8B" w14:textId="1860EEA8" w:rsidR="00843A0C" w:rsidRDefault="00843A0C" w:rsidP="00843A0C">
      <w:pPr>
        <w:tabs>
          <w:tab w:val="left" w:pos="3682"/>
        </w:tabs>
      </w:pPr>
      <w:r w:rsidRPr="00955C73">
        <w:rPr>
          <w:b/>
        </w:rPr>
        <w:t>7.</w:t>
      </w:r>
      <w:r w:rsidR="00B14818">
        <w:rPr>
          <w:b/>
        </w:rPr>
        <w:t>7</w:t>
      </w:r>
      <w:r>
        <w:t xml:space="preserve"> O sistema dará grande importância ao item </w:t>
      </w:r>
      <w:r w:rsidR="00B14818">
        <w:t>d</w:t>
      </w:r>
      <w:r>
        <w:t>e Data de Término, pois será a partir desta informação que a Lista de Promoções será criada.</w:t>
      </w:r>
    </w:p>
    <w:p w14:paraId="71EFA52B" w14:textId="77777777" w:rsidR="00843A0C" w:rsidDel="006806B8" w:rsidRDefault="00843A0C" w:rsidP="00843A0C">
      <w:pPr>
        <w:tabs>
          <w:tab w:val="left" w:pos="3682"/>
        </w:tabs>
        <w:rPr>
          <w:del w:id="509" w:author="LUAN FIRMINO DE PAULA PEREIRA DA SILVA [2]" w:date="2018-08-27T15:38:00Z"/>
        </w:rPr>
      </w:pPr>
      <w:del w:id="510" w:author="LUAN FIRMINO DE PAULA PEREIRA DA SILVA [2]" w:date="2018-08-27T15:38:00Z">
        <w:r w:rsidRPr="0026186C" w:rsidDel="006806B8">
          <w:rPr>
            <w:b/>
          </w:rPr>
          <w:delText>6.4</w:delText>
        </w:r>
        <w:r w:rsidDel="006806B8">
          <w:delText xml:space="preserve"> O sistema deve permitir a alteração de todos os campos do produto.</w:delText>
        </w:r>
      </w:del>
    </w:p>
    <w:p w14:paraId="11A05710" w14:textId="77777777" w:rsidR="00843A0C" w:rsidDel="006806B8" w:rsidRDefault="00843A0C" w:rsidP="00843A0C">
      <w:pPr>
        <w:tabs>
          <w:tab w:val="left" w:pos="3682"/>
        </w:tabs>
        <w:rPr>
          <w:del w:id="511" w:author="LUAN FIRMINO DE PAULA PEREIRA DA SILVA [2]" w:date="2018-08-27T15:37:00Z"/>
        </w:rPr>
      </w:pPr>
      <w:del w:id="512" w:author="LUAN FIRMINO DE PAULA PEREIRA DA SILVA [2]" w:date="2018-08-27T15:37:00Z">
        <w:r w:rsidRPr="00BB1247" w:rsidDel="006806B8">
          <w:rPr>
            <w:b/>
          </w:rPr>
          <w:delText>6.</w:delText>
        </w:r>
      </w:del>
      <w:ins w:id="513" w:author="Gabriela Marques" w:date="2018-08-22T19:41:00Z">
        <w:del w:id="514" w:author="LUAN FIRMINO DE PAULA PEREIRA DA SILVA [2]" w:date="2018-08-27T15:37:00Z">
          <w:r w:rsidDel="006806B8">
            <w:rPr>
              <w:b/>
            </w:rPr>
            <w:delText>4.1</w:delText>
          </w:r>
        </w:del>
      </w:ins>
      <w:del w:id="515" w:author="LUAN FIRMINO DE PAULA PEREIRA DA SILVA [2]" w:date="2018-08-27T15:37:00Z">
        <w:r w:rsidDel="006806B8">
          <w:rPr>
            <w:b/>
          </w:rPr>
          <w:delText>5</w:delText>
        </w:r>
        <w:r w:rsidDel="006806B8">
          <w:delText xml:space="preserve"> O sistema deve permitir ao usuário </w:delText>
        </w:r>
      </w:del>
      <w:ins w:id="516" w:author="Gabriela Marques" w:date="2018-08-22T19:40:00Z">
        <w:del w:id="517" w:author="LUAN FIRMINO DE PAULA PEREIRA DA SILVA [2]" w:date="2018-08-27T15:37:00Z">
          <w:r w:rsidDel="006806B8">
            <w:delText xml:space="preserve">do tipo </w:delText>
          </w:r>
        </w:del>
      </w:ins>
      <w:del w:id="518" w:author="LUAN FIRMINO DE PAULA PEREIRA DA SILVA [2]" w:date="2018-08-27T15:37:00Z">
        <w:r w:rsidDel="006806B8">
          <w:delText>C</w:delText>
        </w:r>
      </w:del>
      <w:ins w:id="519" w:author="Gabriela Marques" w:date="2018-08-22T19:40:00Z">
        <w:del w:id="520" w:author="LUAN FIRMINO DE PAULA PEREIRA DA SILVA [2]" w:date="2018-08-27T15:37:00Z">
          <w:r w:rsidDel="006806B8">
            <w:delText>c</w:delText>
          </w:r>
        </w:del>
      </w:ins>
      <w:del w:id="521" w:author="LUAN FIRMINO DE PAULA PEREIRA DA SILVA [2]" w:date="2018-08-27T15:37:00Z">
        <w:r w:rsidDel="006806B8">
          <w:delText xml:space="preserve">omerciante </w:delText>
        </w:r>
      </w:del>
      <w:ins w:id="522" w:author="Gabriela Marques" w:date="2018-08-22T19:40:00Z">
        <w:del w:id="523" w:author="LUAN FIRMINO DE PAULA PEREIRA DA SILVA [2]" w:date="2018-08-27T15:37:00Z">
          <w:r w:rsidDel="006806B8">
            <w:delText>realizar a alteração</w:delText>
          </w:r>
        </w:del>
      </w:ins>
      <w:del w:id="524" w:author="LUAN FIRMINO DE PAULA PEREIRA DA SILVA [2]" w:date="2018-08-27T15:37:00Z">
        <w:r w:rsidDel="006806B8">
          <w:delText>alterar: Porcentagem de desconto</w:delText>
        </w:r>
      </w:del>
      <w:del w:id="525" w:author="LUAN FIRMINO DE PAULA PEREIRA DA SILVA [2]" w:date="2018-08-21T21:40:00Z">
        <w:r w:rsidDel="00F45816">
          <w:delText>*</w:delText>
        </w:r>
      </w:del>
      <w:del w:id="526" w:author="LUAN FIRMINO DE PAULA PEREIRA DA SILVA [2]" w:date="2018-08-27T15:37:00Z">
        <w:r w:rsidDel="006806B8">
          <w:delText>, Data limite da promoção</w:delText>
        </w:r>
      </w:del>
      <w:del w:id="527" w:author="LUAN FIRMINO DE PAULA PEREIRA DA SILVA [2]" w:date="2018-08-21T21:39:00Z">
        <w:r w:rsidDel="00F45816">
          <w:delText>*</w:delText>
        </w:r>
      </w:del>
      <w:del w:id="528" w:author="LUAN FIRMINO DE PAULA PEREIRA DA SILVA [2]" w:date="2018-08-27T15:37:00Z">
        <w:r w:rsidDel="006806B8">
          <w:delText>.</w:delText>
        </w:r>
      </w:del>
    </w:p>
    <w:p w14:paraId="4EFBBA73" w14:textId="663FA5D2" w:rsidR="00843A0C" w:rsidRDefault="00843A0C" w:rsidP="00843A0C">
      <w:pPr>
        <w:tabs>
          <w:tab w:val="left" w:pos="3682"/>
        </w:tabs>
      </w:pPr>
      <w:ins w:id="529" w:author="LUAN FIRMINO DE PAULA PEREIRA DA SILVA [2]" w:date="2018-08-27T16:30:00Z">
        <w:r>
          <w:rPr>
            <w:b/>
          </w:rPr>
          <w:t>7</w:t>
        </w:r>
      </w:ins>
      <w:del w:id="530" w:author="LUAN FIRMINO DE PAULA PEREIRA DA SILVA [2]" w:date="2018-08-27T16:30:00Z">
        <w:r w:rsidRPr="00BB1247" w:rsidDel="00006537">
          <w:rPr>
            <w:b/>
          </w:rPr>
          <w:delText>6</w:delText>
        </w:r>
      </w:del>
      <w:r w:rsidRPr="00BB1247">
        <w:rPr>
          <w:b/>
        </w:rPr>
        <w:t>.</w:t>
      </w:r>
      <w:r w:rsidR="00B14818">
        <w:rPr>
          <w:b/>
        </w:rPr>
        <w:t>8</w:t>
      </w:r>
      <w:ins w:id="531" w:author="Gabriela Marques" w:date="2018-08-22T19:41:00Z">
        <w:del w:id="532" w:author="LUAN FIRMINO DE PAULA PEREIRA DA SILVA [2]" w:date="2018-08-27T15:38:00Z">
          <w:r w:rsidDel="006806B8">
            <w:rPr>
              <w:b/>
            </w:rPr>
            <w:delText>5</w:delText>
          </w:r>
        </w:del>
      </w:ins>
      <w:del w:id="533" w:author="Gabriela Marques" w:date="2018-08-22T19:41:00Z">
        <w:r w:rsidDel="007732FC">
          <w:rPr>
            <w:b/>
          </w:rPr>
          <w:delText>6</w:delText>
        </w:r>
      </w:del>
      <w:r>
        <w:t xml:space="preserve"> O sistema </w:t>
      </w:r>
      <w:del w:id="534" w:author="LUAN FIRMINO DE PAULA PEREIRA DA SILVA [2]" w:date="2018-08-27T15:40:00Z">
        <w:r w:rsidDel="006806B8">
          <w:delText>deve</w:delText>
        </w:r>
      </w:del>
      <w:del w:id="535" w:author="Gabriela Marques" w:date="2018-08-22T19:41:00Z">
        <w:r w:rsidDel="007732FC">
          <w:delText>rá</w:delText>
        </w:r>
      </w:del>
      <w:del w:id="536" w:author="LUAN FIRMINO DE PAULA PEREIRA DA SILVA [2]" w:date="2018-08-27T15:40:00Z">
        <w:r w:rsidDel="006806B8">
          <w:delText xml:space="preserve"> </w:delText>
        </w:r>
      </w:del>
      <w:r>
        <w:t>permitir</w:t>
      </w:r>
      <w:ins w:id="537" w:author="LUAN FIRMINO DE PAULA PEREIRA DA SILVA [2]" w:date="2018-08-27T15:40:00Z">
        <w:r>
          <w:t>á</w:t>
        </w:r>
      </w:ins>
      <w:r>
        <w:t xml:space="preserve"> apenas o usuário Administrador e usuário Comerciante, </w:t>
      </w:r>
      <w:del w:id="538" w:author="LUAN FIRMINO DE PAULA PEREIRA DA SILVA [2]" w:date="2018-08-27T15:40:00Z">
        <w:r w:rsidDel="006806B8">
          <w:delText>Comerciante/Consum</w:delText>
        </w:r>
      </w:del>
      <w:r>
        <w:t xml:space="preserve">alterar e </w:t>
      </w:r>
      <w:ins w:id="539" w:author="LUAN FIRMINO DE PAULA PEREIRA DA SILVA [2]" w:date="2018-08-27T15:41:00Z">
        <w:r>
          <w:t xml:space="preserve">excluir </w:t>
        </w:r>
      </w:ins>
      <w:r>
        <w:t>os produtos da Lista de Promoções.</w:t>
      </w:r>
    </w:p>
    <w:p w14:paraId="0DDC6D70" w14:textId="77777777" w:rsidR="00843A0C" w:rsidDel="006806B8" w:rsidRDefault="00843A0C" w:rsidP="00843A0C">
      <w:pPr>
        <w:tabs>
          <w:tab w:val="left" w:pos="3682"/>
        </w:tabs>
        <w:rPr>
          <w:del w:id="540" w:author="LUAN FIRMINO DE PAULA PEREIRA DA SILVA [2]" w:date="2018-08-27T15:41:00Z"/>
        </w:rPr>
      </w:pPr>
      <w:del w:id="541" w:author="LUAN FIRMINO DE PAULA PEREIRA DA SILVA [2]" w:date="2018-08-27T15:41:00Z">
        <w:r w:rsidRPr="00BB1247" w:rsidDel="006806B8">
          <w:rPr>
            <w:b/>
          </w:rPr>
          <w:delText>6.</w:delText>
        </w:r>
        <w:r w:rsidDel="006806B8">
          <w:rPr>
            <w:b/>
          </w:rPr>
          <w:delText>7</w:delText>
        </w:r>
        <w:r w:rsidDel="006806B8">
          <w:delText xml:space="preserve"> O sistema </w:delText>
        </w:r>
      </w:del>
      <w:del w:id="542" w:author="LUAN FIRMINO DE PAULA PEREIRA DA SILVA [2]" w:date="2018-08-21T21:05:00Z">
        <w:r w:rsidDel="0093563C">
          <w:delText>devera</w:delText>
        </w:r>
      </w:del>
      <w:del w:id="543" w:author="LUAN FIRMINO DE PAULA PEREIRA DA SILVA [2]" w:date="2018-08-27T15:41:00Z">
        <w:r w:rsidDel="006806B8">
          <w:delText xml:space="preserve"> permitir </w:delText>
        </w:r>
      </w:del>
      <w:ins w:id="544" w:author="Gabriela Marques" w:date="2018-08-22T19:41:00Z">
        <w:del w:id="545" w:author="LUAN FIRMINO DE PAULA PEREIRA DA SILVA [2]" w:date="2018-08-27T15:41:00Z">
          <w:r w:rsidDel="006806B8">
            <w:delText xml:space="preserve"> </w:delText>
          </w:r>
        </w:del>
      </w:ins>
      <w:del w:id="546" w:author="LUAN FIRMINO DE PAULA PEREIRA DA SILVA [2]" w:date="2018-08-27T15:41:00Z">
        <w:r w:rsidDel="006806B8">
          <w:delText>apenas o usuário</w:delText>
        </w:r>
      </w:del>
      <w:ins w:id="547" w:author="Gabriela Marques" w:date="2018-08-22T19:41:00Z">
        <w:del w:id="548" w:author="LUAN FIRMINO DE PAULA PEREIRA DA SILVA [2]" w:date="2018-08-27T15:41:00Z">
          <w:r w:rsidDel="006806B8">
            <w:delText xml:space="preserve"> do tipo </w:delText>
          </w:r>
        </w:del>
      </w:ins>
      <w:del w:id="549" w:author="LUAN FIRMINO DE PAULA PEREIRA DA SILVA [2]" w:date="2018-08-27T15:41:00Z">
        <w:r w:rsidDel="006806B8">
          <w:delText xml:space="preserve"> C</w:delText>
        </w:r>
      </w:del>
      <w:ins w:id="550" w:author="Gabriela Marques" w:date="2018-08-22T19:41:00Z">
        <w:del w:id="551" w:author="LUAN FIRMINO DE PAULA PEREIRA DA SILVA [2]" w:date="2018-08-27T15:41:00Z">
          <w:r w:rsidDel="006806B8">
            <w:delText>c</w:delText>
          </w:r>
        </w:del>
      </w:ins>
      <w:del w:id="552" w:author="LUAN FIRMINO DE PAULA PEREIRA DA SILVA [2]" w:date="2018-08-27T15:41:00Z">
        <w:r w:rsidDel="006806B8">
          <w:delText>o</w:delText>
        </w:r>
      </w:del>
      <w:ins w:id="553" w:author="Gabriela Marques" w:date="2018-08-22T19:41:00Z">
        <w:del w:id="554" w:author="LUAN FIRMINO DE PAULA PEREIRA DA SILVA [2]" w:date="2018-08-27T15:41:00Z">
          <w:r w:rsidDel="006806B8">
            <w:delText>o</w:delText>
          </w:r>
        </w:del>
      </w:ins>
      <w:del w:id="555" w:author="LUAN FIRMINO DE PAULA PEREIRA DA SILVA [2]" w:date="2018-08-27T15:41:00Z">
        <w:r w:rsidDel="006806B8">
          <w:delText>merciante excluir uma promoção.</w:delText>
        </w:r>
      </w:del>
    </w:p>
    <w:p w14:paraId="5C5F0CC5" w14:textId="77777777" w:rsidR="00843A0C" w:rsidRDefault="00843A0C" w:rsidP="00843A0C">
      <w:pPr>
        <w:tabs>
          <w:tab w:val="left" w:pos="3682"/>
        </w:tabs>
      </w:pPr>
    </w:p>
    <w:p w14:paraId="4579CC6A" w14:textId="77777777" w:rsidR="00843A0C" w:rsidRPr="00A238A7" w:rsidDel="004B34F5" w:rsidRDefault="00843A0C" w:rsidP="00A238A7">
      <w:pPr>
        <w:rPr>
          <w:del w:id="556" w:author="LUAN FIRMINO DE PAULA PEREIRA DA SILVA [2]" w:date="2018-08-21T21:08:00Z"/>
          <w:b/>
        </w:rPr>
      </w:pPr>
      <w:bookmarkStart w:id="557" w:name="_Toc516513819"/>
      <w:del w:id="558" w:author="LUAN FIRMINO DE PAULA PEREIRA DA SILVA [2]" w:date="2018-08-21T21:08:00Z">
        <w:r w:rsidRPr="00A238A7" w:rsidDel="004B34F5">
          <w:rPr>
            <w:b/>
          </w:rPr>
          <w:delText>RF07 Efetuar Venda</w:delText>
        </w:r>
        <w:bookmarkEnd w:id="557"/>
      </w:del>
    </w:p>
    <w:p w14:paraId="6CA3D918" w14:textId="77777777" w:rsidR="00843A0C" w:rsidRPr="00A238A7" w:rsidDel="004B34F5" w:rsidRDefault="00843A0C" w:rsidP="00A238A7">
      <w:pPr>
        <w:rPr>
          <w:del w:id="559" w:author="LUAN FIRMINO DE PAULA PEREIRA DA SILVA [2]" w:date="2018-08-21T21:08:00Z"/>
          <w:b/>
        </w:rPr>
      </w:pPr>
      <w:del w:id="560" w:author="LUAN FIRMINO DE PAULA PEREIRA DA SILVA [2]" w:date="2018-08-21T21:08:00Z">
        <w:r w:rsidRPr="00A238A7" w:rsidDel="004B34F5">
          <w:rPr>
            <w:b/>
          </w:rPr>
          <w:delText>7.1 O sistema deve permitir incluir e consultar vendas de Produtos.</w:delText>
        </w:r>
      </w:del>
    </w:p>
    <w:p w14:paraId="64CC5EB5" w14:textId="77777777" w:rsidR="00843A0C" w:rsidRPr="00A238A7" w:rsidDel="004B34F5" w:rsidRDefault="00843A0C" w:rsidP="00A238A7">
      <w:pPr>
        <w:rPr>
          <w:del w:id="561" w:author="LUAN FIRMINO DE PAULA PEREIRA DA SILVA [2]" w:date="2018-08-21T21:08:00Z"/>
          <w:b/>
        </w:rPr>
      </w:pPr>
      <w:del w:id="562" w:author="LUAN FIRMINO DE PAULA PEREIRA DA SILVA [2]" w:date="2018-08-21T21:08:00Z">
        <w:r w:rsidRPr="00A238A7" w:rsidDel="004B34F5">
          <w:rPr>
            <w:b/>
          </w:rPr>
          <w:delText>7.2 O sistema deve solicitar durante cadastro da Venda: Data de venda*, Data de entrega*, Unidades compradas*, Valor total*, Nome do cliente*, Forma de pagamento*.</w:delText>
        </w:r>
      </w:del>
    </w:p>
    <w:p w14:paraId="0F5A42AA" w14:textId="77777777" w:rsidR="00843A0C" w:rsidRPr="00A238A7" w:rsidDel="004B34F5" w:rsidRDefault="00843A0C" w:rsidP="00A238A7">
      <w:pPr>
        <w:rPr>
          <w:del w:id="563" w:author="LUAN FIRMINO DE PAULA PEREIRA DA SILVA [2]" w:date="2018-08-21T21:08:00Z"/>
          <w:b/>
        </w:rPr>
      </w:pPr>
      <w:del w:id="564" w:author="LUAN FIRMINO DE PAULA PEREIRA DA SILVA [2]" w:date="2018-08-21T21:08:00Z">
        <w:r w:rsidRPr="00A238A7" w:rsidDel="004B34F5">
          <w:rPr>
            <w:b/>
          </w:rPr>
          <w:delText>7.3 O sistema deve permitir consultar todos os campos do cadastro do Produto.</w:delText>
        </w:r>
      </w:del>
    </w:p>
    <w:p w14:paraId="14BC1F5E" w14:textId="77777777" w:rsidR="00843A0C" w:rsidRPr="00A238A7" w:rsidDel="004B34F5" w:rsidRDefault="00843A0C" w:rsidP="00A238A7">
      <w:pPr>
        <w:rPr>
          <w:del w:id="565" w:author="LUAN FIRMINO DE PAULA PEREIRA DA SILVA [2]" w:date="2018-08-21T21:08:00Z"/>
          <w:b/>
        </w:rPr>
      </w:pPr>
    </w:p>
    <w:p w14:paraId="100C280D" w14:textId="77777777" w:rsidR="00843A0C" w:rsidRPr="00A238A7" w:rsidDel="00EB24BA" w:rsidRDefault="00843A0C" w:rsidP="00A238A7">
      <w:pPr>
        <w:rPr>
          <w:del w:id="566" w:author="LUAN FIRMINO DE PAULA PEREIRA DA SILVA [2]" w:date="2018-08-21T21:09:00Z"/>
          <w:b/>
        </w:rPr>
      </w:pPr>
      <w:bookmarkStart w:id="567" w:name="_Toc516513820"/>
      <w:del w:id="568" w:author="LUAN FIRMINO DE PAULA PEREIRA DA SILVA [2]" w:date="2018-08-21T21:09:00Z">
        <w:r w:rsidRPr="00A238A7" w:rsidDel="00EB24BA">
          <w:rPr>
            <w:b/>
          </w:rPr>
          <w:delText>RF0</w:delText>
        </w:r>
      </w:del>
      <w:del w:id="569" w:author="LUAN FIRMINO DE PAULA PEREIRA DA SILVA [2]" w:date="2018-08-21T21:08:00Z">
        <w:r w:rsidRPr="00A238A7" w:rsidDel="004B34F5">
          <w:rPr>
            <w:b/>
          </w:rPr>
          <w:delText>8</w:delText>
        </w:r>
      </w:del>
      <w:del w:id="570" w:author="LUAN FIRMINO DE PAULA PEREIRA DA SILVA [2]" w:date="2018-08-21T21:09:00Z">
        <w:r w:rsidRPr="00A238A7" w:rsidDel="00EB24BA">
          <w:rPr>
            <w:b/>
          </w:rPr>
          <w:delText xml:space="preserve"> Barra de Pesquisa</w:delText>
        </w:r>
        <w:bookmarkEnd w:id="567"/>
      </w:del>
    </w:p>
    <w:p w14:paraId="3D693877" w14:textId="77777777" w:rsidR="00843A0C" w:rsidRPr="00A238A7" w:rsidDel="00EB24BA" w:rsidRDefault="00843A0C" w:rsidP="00A238A7">
      <w:pPr>
        <w:rPr>
          <w:del w:id="571" w:author="LUAN FIRMINO DE PAULA PEREIRA DA SILVA [2]" w:date="2018-08-21T21:09:00Z"/>
          <w:b/>
        </w:rPr>
      </w:pPr>
      <w:del w:id="572" w:author="LUAN FIRMINO DE PAULA PEREIRA DA SILVA [2]" w:date="2018-08-21T21:08:00Z">
        <w:r w:rsidRPr="00A238A7" w:rsidDel="004B34F5">
          <w:rPr>
            <w:b/>
          </w:rPr>
          <w:delText>8</w:delText>
        </w:r>
      </w:del>
      <w:del w:id="573" w:author="LUAN FIRMINO DE PAULA PEREIRA DA SILVA [2]" w:date="2018-08-21T21:09:00Z">
        <w:r w:rsidRPr="00A238A7" w:rsidDel="00EB24BA">
          <w:rPr>
            <w:b/>
          </w:rPr>
          <w:delText>.1 O sistema deve permitir consultar produtos.</w:delText>
        </w:r>
      </w:del>
    </w:p>
    <w:p w14:paraId="08A7FA7C" w14:textId="77777777" w:rsidR="00843A0C" w:rsidRPr="00A238A7" w:rsidDel="00EB24BA" w:rsidRDefault="00843A0C" w:rsidP="00A238A7">
      <w:pPr>
        <w:rPr>
          <w:del w:id="574" w:author="LUAN FIRMINO DE PAULA PEREIRA DA SILVA [2]" w:date="2018-08-21T21:09:00Z"/>
          <w:b/>
        </w:rPr>
      </w:pPr>
      <w:del w:id="575" w:author="LUAN FIRMINO DE PAULA PEREIRA DA SILVA [2]" w:date="2018-08-21T21:09:00Z">
        <w:r w:rsidRPr="00A238A7" w:rsidDel="00EB24BA">
          <w:rPr>
            <w:b/>
          </w:rPr>
          <w:delText>8.2 O sistema deve permitir consulta por Nome, Código e Categoria.</w:delText>
        </w:r>
      </w:del>
    </w:p>
    <w:p w14:paraId="2F4124F0" w14:textId="77777777" w:rsidR="00843A0C" w:rsidRPr="00A238A7" w:rsidDel="00EB24BA" w:rsidRDefault="00843A0C" w:rsidP="00A238A7">
      <w:pPr>
        <w:rPr>
          <w:del w:id="576" w:author="LUAN FIRMINO DE PAULA PEREIRA DA SILVA [2]" w:date="2018-08-21T21:09:00Z"/>
          <w:b/>
        </w:rPr>
      </w:pPr>
    </w:p>
    <w:p w14:paraId="7132E65F" w14:textId="77777777" w:rsidR="00843A0C" w:rsidRPr="00A238A7" w:rsidRDefault="00843A0C" w:rsidP="00A238A7">
      <w:pPr>
        <w:rPr>
          <w:b/>
        </w:rPr>
      </w:pPr>
      <w:bookmarkStart w:id="577" w:name="_Toc516513821"/>
      <w:r w:rsidRPr="00A238A7">
        <w:rPr>
          <w:b/>
        </w:rPr>
        <w:t>RF0</w:t>
      </w:r>
      <w:ins w:id="578" w:author="LUAN FIRMINO DE PAULA PEREIRA DA SILVA [2]" w:date="2018-08-27T16:30:00Z">
        <w:r w:rsidRPr="00A238A7">
          <w:rPr>
            <w:b/>
          </w:rPr>
          <w:t>8</w:t>
        </w:r>
      </w:ins>
      <w:del w:id="579" w:author="LUAN FIRMINO DE PAULA PEREIRA DA SILVA [2]" w:date="2018-08-21T21:09:00Z">
        <w:r w:rsidRPr="00A238A7" w:rsidDel="00EB24BA">
          <w:rPr>
            <w:b/>
          </w:rPr>
          <w:delText>9</w:delText>
        </w:r>
      </w:del>
      <w:r w:rsidRPr="00A238A7">
        <w:rPr>
          <w:b/>
        </w:rPr>
        <w:t xml:space="preserve"> Avisos de Notificação</w:t>
      </w:r>
      <w:bookmarkEnd w:id="577"/>
    </w:p>
    <w:p w14:paraId="7CC7D4A8" w14:textId="49ADCB8A" w:rsidR="00AB1292" w:rsidRPr="00043C73" w:rsidRDefault="00843A0C" w:rsidP="00275301">
      <w:pPr>
        <w:rPr>
          <w:ins w:id="580" w:author="LUAN FIRMINO DE PAULA PEREIRA DA SILVA [2]" w:date="2018-08-27T15:55:00Z"/>
        </w:rPr>
      </w:pPr>
      <w:ins w:id="581" w:author="LUAN FIRMINO DE PAULA PEREIRA DA SILVA [2]" w:date="2018-08-27T16:30:00Z">
        <w:r>
          <w:rPr>
            <w:b/>
          </w:rPr>
          <w:t>8</w:t>
        </w:r>
      </w:ins>
      <w:del w:id="582" w:author="LUAN FIRMINO DE PAULA PEREIRA DA SILVA [2]" w:date="2018-08-21T21:09:00Z">
        <w:r w:rsidDel="00EB24BA">
          <w:rPr>
            <w:b/>
          </w:rPr>
          <w:delText>9</w:delText>
        </w:r>
      </w:del>
      <w:r w:rsidRPr="00625F7E">
        <w:rPr>
          <w:b/>
        </w:rPr>
        <w:t>.1</w:t>
      </w:r>
      <w:r w:rsidR="00AB1292">
        <w:t xml:space="preserve"> </w:t>
      </w:r>
      <w:r w:rsidRPr="00043C73">
        <w:t>O sistema notificará</w:t>
      </w:r>
      <w:ins w:id="583" w:author="LUAN FIRMINO DE PAULA PEREIRA DA SILVA [2]" w:date="2018-08-27T15:53:00Z">
        <w:r w:rsidRPr="00043C73">
          <w:t xml:space="preserve"> </w:t>
        </w:r>
      </w:ins>
      <w:r w:rsidRPr="00043C73">
        <w:t>o</w:t>
      </w:r>
      <w:ins w:id="584" w:author="LUAN FIRMINO DE PAULA PEREIRA DA SILVA [2]" w:date="2018-08-27T15:53:00Z">
        <w:r w:rsidRPr="00043C73">
          <w:t xml:space="preserve"> usuário</w:t>
        </w:r>
      </w:ins>
      <w:r w:rsidRPr="00043C73">
        <w:t xml:space="preserve"> Consumidor</w:t>
      </w:r>
      <w:ins w:id="585" w:author="LUAN FIRMINO DE PAULA PEREIRA DA SILVA [2]" w:date="2018-08-27T15:53:00Z">
        <w:r w:rsidRPr="00043C73">
          <w:t xml:space="preserve"> das </w:t>
        </w:r>
      </w:ins>
      <w:ins w:id="586" w:author="LUAN FIRMINO DE PAULA PEREIRA DA SILVA [2]" w:date="2018-08-27T15:54:00Z">
        <w:r w:rsidRPr="00043C73">
          <w:t xml:space="preserve">promoções </w:t>
        </w:r>
      </w:ins>
      <w:ins w:id="587" w:author="LUAN FIRMINO DE PAULA PEREIRA DA SILVA [2]" w:date="2018-08-27T15:55:00Z">
        <w:r w:rsidRPr="00043C73">
          <w:t xml:space="preserve">através de </w:t>
        </w:r>
      </w:ins>
      <w:r w:rsidRPr="00043C73">
        <w:t>A</w:t>
      </w:r>
      <w:ins w:id="588" w:author="LUAN FIRMINO DE PAULA PEREIRA DA SILVA [2]" w:date="2018-08-27T15:54:00Z">
        <w:r w:rsidRPr="00043C73">
          <w:t>viso</w:t>
        </w:r>
      </w:ins>
      <w:ins w:id="589" w:author="LUAN FIRMINO DE PAULA PEREIRA DA SILVA [2]" w:date="2018-08-27T15:55:00Z">
        <w:r w:rsidRPr="00043C73">
          <w:t>s</w:t>
        </w:r>
      </w:ins>
      <w:ins w:id="590" w:author="LUAN FIRMINO DE PAULA PEREIRA DA SILVA [2]" w:date="2018-08-27T15:54:00Z">
        <w:r w:rsidRPr="00043C73">
          <w:t xml:space="preserve"> de </w:t>
        </w:r>
      </w:ins>
      <w:r w:rsidRPr="00043C73">
        <w:t>N</w:t>
      </w:r>
      <w:ins w:id="591" w:author="LUAN FIRMINO DE PAULA PEREIRA DA SILVA [2]" w:date="2018-08-27T15:54:00Z">
        <w:r w:rsidRPr="00043C73">
          <w:t>otificações</w:t>
        </w:r>
      </w:ins>
      <w:r w:rsidRPr="00043C73">
        <w:t>, pelo E-mail cadastrado</w:t>
      </w:r>
      <w:r w:rsidR="00AA2597">
        <w:t>.</w:t>
      </w:r>
    </w:p>
    <w:p w14:paraId="233BD064" w14:textId="502DEF68" w:rsidR="00843A0C" w:rsidRPr="00AB1292" w:rsidRDefault="00843A0C" w:rsidP="00275301">
      <w:ins w:id="592" w:author="LUAN FIRMINO DE PAULA PEREIRA DA SILVA [2]" w:date="2018-08-27T16:30:00Z">
        <w:r w:rsidRPr="00087945">
          <w:rPr>
            <w:b/>
          </w:rPr>
          <w:t>8</w:t>
        </w:r>
      </w:ins>
      <w:ins w:id="593" w:author="LUAN FIRMINO DE PAULA PEREIRA DA SILVA [2]" w:date="2018-08-27T15:55:00Z">
        <w:r w:rsidRPr="00087945">
          <w:rPr>
            <w:b/>
          </w:rPr>
          <w:t>.</w:t>
        </w:r>
      </w:ins>
      <w:r w:rsidR="00AB1292">
        <w:rPr>
          <w:b/>
        </w:rPr>
        <w:t>2</w:t>
      </w:r>
      <w:ins w:id="594" w:author="LUAN FIRMINO DE PAULA PEREIRA DA SILVA [2]" w:date="2018-08-27T15:55:00Z">
        <w:r w:rsidRPr="00087945">
          <w:rPr>
            <w:b/>
          </w:rPr>
          <w:t xml:space="preserve"> </w:t>
        </w:r>
        <w:r w:rsidRPr="00AB1292">
          <w:t xml:space="preserve">O sistema </w:t>
        </w:r>
      </w:ins>
      <w:r w:rsidRPr="00AB1292">
        <w:t>deve</w:t>
      </w:r>
      <w:ins w:id="595" w:author="LUAN FIRMINO DE PAULA PEREIRA DA SILVA [2]" w:date="2018-08-27T15:48:00Z">
        <w:r w:rsidRPr="00AB1292">
          <w:t>rá</w:t>
        </w:r>
      </w:ins>
      <w:del w:id="596" w:author="Gabriela Marques" w:date="2018-08-22T19:42:00Z">
        <w:r w:rsidRPr="00AB1292" w:rsidDel="007732FC">
          <w:delText>rá</w:delText>
        </w:r>
      </w:del>
      <w:r w:rsidRPr="00AB1292">
        <w:t xml:space="preserve"> enviar Avisos de </w:t>
      </w:r>
      <w:del w:id="597" w:author="LUAN FIRMINO DE PAULA PEREIRA DA SILVA [2]" w:date="2018-08-27T15:49:00Z">
        <w:r w:rsidRPr="00AB1292" w:rsidDel="00CA22B8">
          <w:delText xml:space="preserve">uma </w:delText>
        </w:r>
      </w:del>
      <w:r w:rsidRPr="00AB1292">
        <w:t>Notificaç</w:t>
      </w:r>
      <w:ins w:id="598" w:author="LUAN FIRMINO DE PAULA PEREIRA DA SILVA [2]" w:date="2018-08-27T15:49:00Z">
        <w:r w:rsidRPr="00AB1292">
          <w:t>ões</w:t>
        </w:r>
      </w:ins>
      <w:r w:rsidRPr="00AB1292">
        <w:t>,</w:t>
      </w:r>
      <w:del w:id="599" w:author="LUAN FIRMINO DE PAULA PEREIRA DA SILVA [2]" w:date="2018-08-27T15:48:00Z">
        <w:r w:rsidRPr="00AB1292" w:rsidDel="00CA22B8">
          <w:delText>ão</w:delText>
        </w:r>
      </w:del>
      <w:r w:rsidRPr="00AB1292">
        <w:t xml:space="preserve"> referente</w:t>
      </w:r>
      <w:del w:id="600" w:author="Gabriela Marques" w:date="2018-08-22T19:42:00Z">
        <w:r w:rsidRPr="00AB1292" w:rsidDel="007732FC">
          <w:delText>s</w:delText>
        </w:r>
      </w:del>
      <w:r w:rsidRPr="00AB1292">
        <w:t xml:space="preserve"> ao produto que entrou em promoção, a partir da Lista de Promoções, com todas as informações necessárias.</w:t>
      </w:r>
    </w:p>
    <w:p w14:paraId="1B7BBB01" w14:textId="465DF64B" w:rsidR="00843A0C" w:rsidRDefault="00843A0C" w:rsidP="00AB1292">
      <w:r w:rsidRPr="00087945">
        <w:rPr>
          <w:b/>
        </w:rPr>
        <w:lastRenderedPageBreak/>
        <w:t>8.</w:t>
      </w:r>
      <w:r w:rsidR="00AB1292">
        <w:rPr>
          <w:b/>
        </w:rPr>
        <w:t>3</w:t>
      </w:r>
      <w:r w:rsidRPr="00087945">
        <w:rPr>
          <w:b/>
        </w:rPr>
        <w:t xml:space="preserve"> </w:t>
      </w:r>
      <w:r w:rsidRPr="00AB1292">
        <w:t>O sistema guiará o usuário Consumidor para o produto desejado e sua respectiva empresa, através da Lista de Promoções.</w:t>
      </w:r>
    </w:p>
    <w:p w14:paraId="5CCCB04F" w14:textId="3394B67E" w:rsidR="00087945" w:rsidRDefault="00087945" w:rsidP="00087945">
      <w:pPr>
        <w:pStyle w:val="Ttulo2"/>
        <w:numPr>
          <w:ilvl w:val="0"/>
          <w:numId w:val="0"/>
        </w:numPr>
        <w:ind w:left="576" w:hanging="576"/>
      </w:pPr>
    </w:p>
    <w:p w14:paraId="6B29D9E9" w14:textId="77777777" w:rsidR="00087945" w:rsidRPr="00087945" w:rsidDel="006C35ED" w:rsidRDefault="00087945" w:rsidP="00087945">
      <w:pPr>
        <w:rPr>
          <w:del w:id="601" w:author="LUAN FIRMINO DE PAULA PEREIRA DA SILVA [2]" w:date="2018-08-21T21:43:00Z"/>
        </w:rPr>
      </w:pPr>
    </w:p>
    <w:p w14:paraId="74C1CF81" w14:textId="77777777" w:rsidR="00843A0C" w:rsidRPr="00BC17F0" w:rsidDel="006C35ED" w:rsidRDefault="00843A0C" w:rsidP="00843A0C">
      <w:pPr>
        <w:ind w:left="576" w:hanging="576"/>
        <w:rPr>
          <w:del w:id="602" w:author="LUAN FIRMINO DE PAULA PEREIRA DA SILVA [2]" w:date="2018-08-21T21:43:00Z"/>
        </w:rPr>
        <w:pPrChange w:id="603" w:author="LUAN FIRMINO DE PAULA PEREIRA DA SILVA [2]" w:date="2018-08-27T16:30:00Z">
          <w:pPr/>
        </w:pPrChange>
      </w:pPr>
    </w:p>
    <w:p w14:paraId="4A428644" w14:textId="77777777" w:rsidR="00843A0C" w:rsidRDefault="00843A0C" w:rsidP="00843A0C">
      <w:pPr>
        <w:pStyle w:val="Ttulo2"/>
        <w:numPr>
          <w:ilvl w:val="0"/>
          <w:numId w:val="0"/>
        </w:numPr>
        <w:ind w:left="576" w:hanging="576"/>
        <w:pPrChange w:id="604" w:author="LUAN FIRMINO DE PAULA PEREIRA DA SILVA [2]" w:date="2018-08-27T16:30:00Z">
          <w:pPr>
            <w:pStyle w:val="Ttulo2"/>
            <w:numPr>
              <w:ilvl w:val="0"/>
              <w:numId w:val="0"/>
            </w:numPr>
            <w:ind w:left="0" w:firstLine="0"/>
          </w:pPr>
        </w:pPrChange>
      </w:pPr>
      <w:bookmarkStart w:id="605" w:name="_Toc516513822"/>
      <w:bookmarkStart w:id="606" w:name="_Toc528790975"/>
      <w:r>
        <w:t>REQUISITOS NÃO FUNCIONAIS</w:t>
      </w:r>
      <w:bookmarkEnd w:id="605"/>
      <w:bookmarkEnd w:id="606"/>
    </w:p>
    <w:p w14:paraId="7525C906" w14:textId="77777777" w:rsidR="00843A0C" w:rsidRPr="00A462FD" w:rsidRDefault="00843A0C" w:rsidP="00843A0C"/>
    <w:p w14:paraId="459DE1B7" w14:textId="77777777" w:rsidR="00843A0C" w:rsidRPr="00A238A7" w:rsidRDefault="00843A0C" w:rsidP="00A238A7">
      <w:pPr>
        <w:rPr>
          <w:b/>
        </w:rPr>
      </w:pPr>
      <w:bookmarkStart w:id="607" w:name="_Toc516513823"/>
      <w:r w:rsidRPr="00A238A7">
        <w:rPr>
          <w:b/>
        </w:rPr>
        <w:t>RNF01 Requisitos de Interface</w:t>
      </w:r>
      <w:bookmarkEnd w:id="607"/>
    </w:p>
    <w:p w14:paraId="54E9111B" w14:textId="77777777" w:rsidR="00843A0C" w:rsidRDefault="00843A0C" w:rsidP="00843A0C">
      <w:pPr>
        <w:pStyle w:val="PargrafodaLista"/>
        <w:numPr>
          <w:ilvl w:val="1"/>
          <w:numId w:val="4"/>
        </w:numPr>
        <w:tabs>
          <w:tab w:val="left" w:pos="3682"/>
        </w:tabs>
      </w:pPr>
      <w:r>
        <w:t xml:space="preserve">A interface </w:t>
      </w:r>
      <w:ins w:id="608" w:author="LUAN FIRMINO DE PAULA PEREIRA DA SILVA [2]" w:date="2018-08-27T15:57:00Z">
        <w:r>
          <w:t xml:space="preserve">do software </w:t>
        </w:r>
      </w:ins>
      <w:del w:id="609" w:author="LUAN FIRMINO DE PAULA PEREIRA DA SILVA [2]" w:date="2018-08-27T15:57:00Z">
        <w:r w:rsidDel="003D56DD">
          <w:delText xml:space="preserve">deve </w:delText>
        </w:r>
      </w:del>
      <w:r>
        <w:t>ser</w:t>
      </w:r>
      <w:ins w:id="610" w:author="LUAN FIRMINO DE PAULA PEREIRA DA SILVA [2]" w:date="2018-08-27T15:57:00Z">
        <w:r>
          <w:t>á</w:t>
        </w:r>
      </w:ins>
      <w:r>
        <w:t xml:space="preserve"> </w:t>
      </w:r>
      <w:ins w:id="611" w:author="LUAN FIRMINO DE PAULA PEREIRA DA SILVA [2]" w:date="2018-08-27T15:57:00Z">
        <w:r>
          <w:t xml:space="preserve">com uma </w:t>
        </w:r>
      </w:ins>
      <w:ins w:id="612" w:author="LUAN FIRMINO DE PAULA PEREIRA DA SILVA [2]" w:date="2018-08-27T15:58:00Z">
        <w:r>
          <w:t xml:space="preserve">apresentação </w:t>
        </w:r>
      </w:ins>
      <w:del w:id="613" w:author="LUAN FIRMINO DE PAULA PEREIRA DA SILVA [2]" w:date="2018-08-27T16:00:00Z">
        <w:r w:rsidDel="003D56DD">
          <w:delText>amigável</w:delText>
        </w:r>
      </w:del>
      <w:del w:id="614" w:author="LUAN FIRMINO DE PAULA PEREIRA DA SILVA [2]" w:date="2018-08-27T15:57:00Z">
        <w:r w:rsidDel="003D56DD">
          <w:delText xml:space="preserve"> e permitir </w:delText>
        </w:r>
      </w:del>
      <w:del w:id="615" w:author="LUAN FIRMINO DE PAULA PEREIRA DA SILVA [2]" w:date="2018-08-27T16:00:00Z">
        <w:r w:rsidDel="003D56DD">
          <w:delText>aos</w:delText>
        </w:r>
      </w:del>
      <w:ins w:id="616" w:author="LUAN FIRMINO DE PAULA PEREIRA DA SILVA [2]" w:date="2018-08-27T16:00:00Z">
        <w:r>
          <w:t>amigável aos</w:t>
        </w:r>
      </w:ins>
      <w:r>
        <w:t xml:space="preserve"> </w:t>
      </w:r>
      <w:del w:id="617" w:author="LUAN FIRMINO DE PAULA PEREIRA DA SILVA [2]" w:date="2018-08-27T16:30:00Z">
        <w:r w:rsidDel="00006537">
          <w:delText>usuários</w:delText>
        </w:r>
      </w:del>
      <w:del w:id="618" w:author="LUAN FIRMINO DE PAULA PEREIRA DA SILVA [2]" w:date="2018-08-27T15:59:00Z">
        <w:r w:rsidDel="003D56DD">
          <w:delText xml:space="preserve"> familiarizarem com ele </w:delText>
        </w:r>
      </w:del>
      <w:del w:id="619" w:author="LUAN FIRMINO DE PAULA PEREIRA DA SILVA [2]" w:date="2018-08-27T16:30:00Z">
        <w:r w:rsidDel="00006537">
          <w:delText>de</w:delText>
        </w:r>
      </w:del>
      <w:ins w:id="620" w:author="LUAN FIRMINO DE PAULA PEREIRA DA SILVA [2]" w:date="2018-08-27T16:30:00Z">
        <w:r>
          <w:t>usuários, de</w:t>
        </w:r>
      </w:ins>
      <w:r>
        <w:t xml:space="preserve"> forma </w:t>
      </w:r>
      <w:ins w:id="621" w:author="Gabriela Marques" w:date="2018-08-22T19:42:00Z">
        <w:r>
          <w:t xml:space="preserve">fácil e </w:t>
        </w:r>
      </w:ins>
      <w:r>
        <w:t>rápida.</w:t>
      </w:r>
    </w:p>
    <w:p w14:paraId="0C421AAB" w14:textId="77777777" w:rsidR="00843A0C" w:rsidRDefault="00843A0C" w:rsidP="00843A0C">
      <w:pPr>
        <w:tabs>
          <w:tab w:val="left" w:pos="3682"/>
        </w:tabs>
      </w:pPr>
    </w:p>
    <w:p w14:paraId="5F05CE23" w14:textId="77777777" w:rsidR="00843A0C" w:rsidRPr="00A238A7" w:rsidRDefault="00843A0C" w:rsidP="00A238A7">
      <w:pPr>
        <w:rPr>
          <w:b/>
        </w:rPr>
      </w:pPr>
      <w:bookmarkStart w:id="622" w:name="_Toc516513824"/>
      <w:r w:rsidRPr="00A238A7">
        <w:rPr>
          <w:b/>
        </w:rPr>
        <w:t>RNF02 Requisitos de Usabilidade</w:t>
      </w:r>
      <w:bookmarkEnd w:id="622"/>
    </w:p>
    <w:p w14:paraId="7CC20182" w14:textId="77777777" w:rsidR="00843A0C" w:rsidRDefault="00843A0C" w:rsidP="00843A0C">
      <w:pPr>
        <w:tabs>
          <w:tab w:val="left" w:pos="3682"/>
        </w:tabs>
      </w:pPr>
      <w:r>
        <w:rPr>
          <w:b/>
        </w:rPr>
        <w:t>2</w:t>
      </w:r>
      <w:r w:rsidRPr="00A462FD">
        <w:rPr>
          <w:b/>
        </w:rPr>
        <w:t>.1</w:t>
      </w:r>
      <w:r>
        <w:t xml:space="preserve"> </w:t>
      </w:r>
      <w:del w:id="623" w:author="LUAN FIRMINO DE PAULA PEREIRA DA SILVA [2]" w:date="2018-08-27T16:31:00Z">
        <w:r w:rsidDel="00006537">
          <w:delText>As mensagens de erro dever</w:delText>
        </w:r>
      </w:del>
      <w:ins w:id="624" w:author="LUAN FIRMINO DE PAULA PEREIRA DA SILVA [2]" w:date="2018-08-27T16:31:00Z">
        <w:r>
          <w:t>As mensagens de erro deverão</w:t>
        </w:r>
      </w:ins>
      <w:del w:id="625" w:author="LUAN FIRMINO DE PAULA PEREIRA DA SILVA [2]" w:date="2018-08-27T16:04:00Z">
        <w:r w:rsidDel="008345BC">
          <w:delText>ão</w:delText>
        </w:r>
      </w:del>
      <w:r>
        <w:t xml:space="preserve"> ser objetivas, orientando os usuários a solucionar o problema e não impedindo o progresso do mesmo no sistema, pois comprometeria o</w:t>
      </w:r>
      <w:ins w:id="626" w:author="Gabriela Marques" w:date="2018-08-22T19:42:00Z">
        <w:r>
          <w:t xml:space="preserve"> seu funcionamento.</w:t>
        </w:r>
      </w:ins>
      <w:del w:id="627" w:author="Gabriela Marques" w:date="2018-08-22T19:42:00Z">
        <w:r w:rsidDel="00361ABB">
          <w:delText xml:space="preserve"> funcionamento do sistema.</w:delText>
        </w:r>
      </w:del>
    </w:p>
    <w:p w14:paraId="39C0CE8A" w14:textId="77777777" w:rsidR="00843A0C" w:rsidRDefault="00843A0C" w:rsidP="00843A0C">
      <w:pPr>
        <w:tabs>
          <w:tab w:val="left" w:pos="3682"/>
        </w:tabs>
        <w:rPr>
          <w:ins w:id="628" w:author="LUAN FIRMINO DE PAULA PEREIRA DA SILVA [2]" w:date="2018-08-21T21:09:00Z"/>
        </w:rPr>
      </w:pPr>
      <w:r w:rsidRPr="00A462FD">
        <w:rPr>
          <w:b/>
        </w:rPr>
        <w:t>2.2</w:t>
      </w:r>
      <w:r>
        <w:rPr>
          <w:b/>
        </w:rPr>
        <w:t xml:space="preserve"> </w:t>
      </w:r>
      <w:r>
        <w:t xml:space="preserve">As mensagens de alerta de promoção deverão ser objetivas, orientando os usuários com a data da promoção e o local em que está ocorrendo, fazendo com que o usuário seja notificado somente duas vezes, no início da promoção e no </w:t>
      </w:r>
      <w:del w:id="629" w:author="Gabriela Marques" w:date="2018-08-22T19:43:00Z">
        <w:r w:rsidDel="00361ABB">
          <w:delText>ultimo</w:delText>
        </w:r>
      </w:del>
      <w:ins w:id="630" w:author="Gabriela Marques" w:date="2018-08-22T19:43:00Z">
        <w:r>
          <w:t>último</w:t>
        </w:r>
      </w:ins>
      <w:r>
        <w:t xml:space="preserve"> dia da promoção.</w:t>
      </w:r>
      <w:r>
        <w:cr/>
      </w:r>
    </w:p>
    <w:p w14:paraId="34C056C8" w14:textId="77777777" w:rsidR="00843A0C" w:rsidRPr="00A238A7" w:rsidRDefault="00843A0C" w:rsidP="00A238A7">
      <w:pPr>
        <w:rPr>
          <w:ins w:id="631" w:author="LUAN FIRMINO DE PAULA PEREIRA DA SILVA [2]" w:date="2018-08-21T21:09:00Z"/>
          <w:b/>
        </w:rPr>
      </w:pPr>
      <w:ins w:id="632" w:author="LUAN FIRMINO DE PAULA PEREIRA DA SILVA [2]" w:date="2018-08-21T21:09:00Z">
        <w:r w:rsidRPr="00A238A7">
          <w:rPr>
            <w:b/>
          </w:rPr>
          <w:t>RNF03 Barra de Pesquisa</w:t>
        </w:r>
      </w:ins>
    </w:p>
    <w:p w14:paraId="51CDF78B" w14:textId="77777777" w:rsidR="00843A0C" w:rsidRDefault="00843A0C" w:rsidP="00843A0C">
      <w:pPr>
        <w:tabs>
          <w:tab w:val="left" w:pos="3682"/>
        </w:tabs>
        <w:rPr>
          <w:ins w:id="633" w:author="LUAN FIRMINO DE PAULA PEREIRA DA SILVA [2]" w:date="2018-08-21T21:09:00Z"/>
        </w:rPr>
      </w:pPr>
      <w:ins w:id="634" w:author="LUAN FIRMINO DE PAULA PEREIRA DA SILVA [2]" w:date="2018-08-21T21:09:00Z">
        <w:r>
          <w:rPr>
            <w:b/>
          </w:rPr>
          <w:t>3</w:t>
        </w:r>
        <w:r w:rsidRPr="00994F63">
          <w:rPr>
            <w:b/>
          </w:rPr>
          <w:t>.1</w:t>
        </w:r>
        <w:r>
          <w:t xml:space="preserve"> O sistema </w:t>
        </w:r>
      </w:ins>
      <w:ins w:id="635" w:author="LUAN FIRMINO DE PAULA PEREIRA DA SILVA [2]" w:date="2018-08-27T16:01:00Z">
        <w:r>
          <w:t xml:space="preserve">terá uma barra de pesquisa para facilitar na </w:t>
        </w:r>
      </w:ins>
      <w:ins w:id="636" w:author="LUAN FIRMINO DE PAULA PEREIRA DA SILVA [2]" w:date="2018-08-21T21:09:00Z">
        <w:r>
          <w:t>consulta</w:t>
        </w:r>
      </w:ins>
      <w:ins w:id="637" w:author="LUAN FIRMINO DE PAULA PEREIRA DA SILVA [2]" w:date="2018-08-27T16:01:00Z">
        <w:r>
          <w:t xml:space="preserve"> de</w:t>
        </w:r>
      </w:ins>
      <w:ins w:id="638" w:author="LUAN FIRMINO DE PAULA PEREIRA DA SILVA [2]" w:date="2018-08-21T21:09:00Z">
        <w:r>
          <w:t xml:space="preserve"> produtos.</w:t>
        </w:r>
      </w:ins>
    </w:p>
    <w:p w14:paraId="659E74DF" w14:textId="77777777" w:rsidR="00843A0C" w:rsidRDefault="00843A0C" w:rsidP="00843A0C">
      <w:pPr>
        <w:tabs>
          <w:tab w:val="left" w:pos="3682"/>
        </w:tabs>
        <w:rPr>
          <w:ins w:id="639" w:author="LUAN FIRMINO DE PAULA PEREIRA DA SILVA [2]" w:date="2018-08-21T21:09:00Z"/>
        </w:rPr>
      </w:pPr>
      <w:ins w:id="640" w:author="LUAN FIRMINO DE PAULA PEREIRA DA SILVA [2]" w:date="2018-08-21T21:09:00Z">
        <w:r>
          <w:rPr>
            <w:b/>
          </w:rPr>
          <w:t>3</w:t>
        </w:r>
        <w:r w:rsidRPr="00994F63">
          <w:rPr>
            <w:b/>
          </w:rPr>
          <w:t>.2</w:t>
        </w:r>
        <w:r>
          <w:t xml:space="preserve"> O sistema permitir</w:t>
        </w:r>
      </w:ins>
      <w:ins w:id="641" w:author="LUAN FIRMINO DE PAULA PEREIRA DA SILVA [2]" w:date="2018-08-27T16:00:00Z">
        <w:r>
          <w:t>á</w:t>
        </w:r>
      </w:ins>
      <w:ins w:id="642" w:author="LUAN FIRMINO DE PAULA PEREIRA DA SILVA [2]" w:date="2018-08-21T21:09:00Z">
        <w:r>
          <w:t xml:space="preserve"> consulta por Nome, Categoria</w:t>
        </w:r>
      </w:ins>
      <w:ins w:id="643" w:author="LUAN FIRMINO DE PAULA PEREIRA DA SILVA [2]" w:date="2018-08-27T16:02:00Z">
        <w:r>
          <w:t xml:space="preserve"> ou Nome da </w:t>
        </w:r>
      </w:ins>
      <w:ins w:id="644" w:author="LUAN FIRMINO DE PAULA PEREIRA DA SILVA [2]" w:date="2018-08-27T16:03:00Z">
        <w:r>
          <w:t>E</w:t>
        </w:r>
      </w:ins>
      <w:ins w:id="645" w:author="LUAN FIRMINO DE PAULA PEREIRA DA SILVA [2]" w:date="2018-08-27T16:02:00Z">
        <w:r>
          <w:t>mpresa</w:t>
        </w:r>
      </w:ins>
      <w:ins w:id="646" w:author="LUAN FIRMINO DE PAULA PEREIRA DA SILVA [2]" w:date="2018-08-21T21:09:00Z">
        <w:r>
          <w:t>.</w:t>
        </w:r>
      </w:ins>
    </w:p>
    <w:p w14:paraId="0AF68600" w14:textId="77777777" w:rsidR="00843A0C" w:rsidRDefault="00843A0C" w:rsidP="00843A0C">
      <w:pPr>
        <w:tabs>
          <w:tab w:val="left" w:pos="3682"/>
        </w:tabs>
        <w:rPr>
          <w:ins w:id="647" w:author="LUAN FIRMINO DE PAULA PEREIRA DA SILVA [2]" w:date="2018-08-21T21:09:00Z"/>
        </w:rPr>
      </w:pPr>
    </w:p>
    <w:p w14:paraId="2E7F7290" w14:textId="77777777" w:rsidR="00843A0C" w:rsidRDefault="00843A0C" w:rsidP="00843A0C">
      <w:pPr>
        <w:tabs>
          <w:tab w:val="left" w:pos="3682"/>
        </w:tabs>
      </w:pPr>
    </w:p>
    <w:p w14:paraId="6A5AB981" w14:textId="77777777" w:rsidR="00843A0C" w:rsidRDefault="00843A0C" w:rsidP="00843A0C">
      <w:pPr>
        <w:tabs>
          <w:tab w:val="left" w:pos="3682"/>
        </w:tabs>
      </w:pPr>
    </w:p>
    <w:p w14:paraId="358B76BC" w14:textId="77777777" w:rsidR="00843A0C" w:rsidRDefault="00843A0C" w:rsidP="00843A0C">
      <w:pPr>
        <w:tabs>
          <w:tab w:val="left" w:pos="3682"/>
        </w:tabs>
      </w:pPr>
    </w:p>
    <w:p w14:paraId="4256E137" w14:textId="77777777" w:rsidR="00843A0C" w:rsidRDefault="00843A0C" w:rsidP="00843A0C">
      <w:pPr>
        <w:tabs>
          <w:tab w:val="left" w:pos="3682"/>
        </w:tabs>
      </w:pPr>
    </w:p>
    <w:p w14:paraId="1A0AC96F" w14:textId="77777777" w:rsidR="00843A0C" w:rsidRDefault="00843A0C" w:rsidP="00843A0C">
      <w:pPr>
        <w:tabs>
          <w:tab w:val="left" w:pos="3682"/>
        </w:tabs>
      </w:pPr>
    </w:p>
    <w:p w14:paraId="2ADE619F" w14:textId="77777777" w:rsidR="00843A0C" w:rsidRDefault="00843A0C" w:rsidP="00843A0C">
      <w:pPr>
        <w:pStyle w:val="Ttulo1semnumerao"/>
        <w:tabs>
          <w:tab w:val="left" w:pos="3682"/>
        </w:tabs>
        <w:rPr>
          <w:rFonts w:cs="Arial"/>
        </w:rPr>
      </w:pPr>
      <w:r w:rsidRPr="002166BD">
        <w:rPr>
          <w:rFonts w:cs="Arial"/>
        </w:rPr>
        <w:br w:type="page"/>
      </w:r>
    </w:p>
    <w:p w14:paraId="6CFA6CAD" w14:textId="37FE70B9" w:rsidR="00D66634" w:rsidRPr="00275301" w:rsidRDefault="00D66634" w:rsidP="004432BB">
      <w:pPr>
        <w:pStyle w:val="Ttulo1"/>
        <w:numPr>
          <w:ilvl w:val="0"/>
          <w:numId w:val="0"/>
        </w:numPr>
        <w:ind w:left="432"/>
      </w:pPr>
      <w:bookmarkStart w:id="648" w:name="_Toc497732449"/>
      <w:bookmarkStart w:id="649" w:name="_Toc528790976"/>
      <w:r w:rsidRPr="00275301">
        <w:lastRenderedPageBreak/>
        <w:t xml:space="preserve">APÊNDICE </w:t>
      </w:r>
      <w:r w:rsidR="003901B3" w:rsidRPr="00275301">
        <w:t>B</w:t>
      </w:r>
      <w:r w:rsidRPr="00275301">
        <w:t xml:space="preserve"> – Diagrama de caso e uso (use case)</w:t>
      </w:r>
      <w:bookmarkEnd w:id="648"/>
      <w:bookmarkEnd w:id="649"/>
    </w:p>
    <w:p w14:paraId="50E0B206" w14:textId="4DCD5187" w:rsidR="009D6201" w:rsidRDefault="00BC17F0" w:rsidP="009D6201">
      <w:pPr>
        <w:tabs>
          <w:tab w:val="left" w:pos="3682"/>
        </w:tabs>
        <w:ind w:firstLine="709"/>
      </w:pPr>
      <w:r>
        <w:t xml:space="preserve">Os </w:t>
      </w:r>
      <w:r w:rsidR="00D66634" w:rsidRPr="002166BD">
        <w:t>casos de uso identificam as possíveis interações entre o sistema e seus usuários ou outros sistemas. Os diagramas de caso de uso deste sistema e suas respectivas documentações</w:t>
      </w:r>
      <w:r w:rsidR="00D66634">
        <w:t xml:space="preserve"> foram descritas com base no apêndice A</w:t>
      </w:r>
      <w:r w:rsidR="00D66634" w:rsidRPr="002166BD">
        <w:t xml:space="preserve">. Estes podem </w:t>
      </w:r>
      <w:r w:rsidR="009D6201">
        <w:t>s</w:t>
      </w:r>
      <w:r w:rsidR="00D66634" w:rsidRPr="002166BD">
        <w:t>er observadas na</w:t>
      </w:r>
      <w:bookmarkStart w:id="650" w:name="_Hlk497091557"/>
      <w:r w:rsidR="00405789">
        <w:t xml:space="preserve"> Fi</w:t>
      </w:r>
      <w:r w:rsidR="009D6201">
        <w:t>g</w:t>
      </w:r>
      <w:r w:rsidR="00405789">
        <w:t>ura 10 abaixo:</w:t>
      </w:r>
    </w:p>
    <w:p w14:paraId="58BD7AEA" w14:textId="4896D1F1" w:rsidR="009D6201" w:rsidRDefault="009D6201" w:rsidP="00595329">
      <w:pPr>
        <w:tabs>
          <w:tab w:val="left" w:pos="3682"/>
        </w:tabs>
      </w:pPr>
    </w:p>
    <w:p w14:paraId="067CACFE" w14:textId="2DD48A60" w:rsidR="009D6201" w:rsidRPr="009D6201" w:rsidRDefault="009D6201" w:rsidP="009D6201">
      <w:pPr>
        <w:tabs>
          <w:tab w:val="left" w:pos="3682"/>
        </w:tabs>
        <w:ind w:firstLine="709"/>
        <w:jc w:val="center"/>
        <w:rPr>
          <w:b/>
          <w:sz w:val="20"/>
        </w:rPr>
      </w:pPr>
      <w:r w:rsidRPr="009D6201">
        <w:rPr>
          <w:b/>
          <w:sz w:val="20"/>
        </w:rPr>
        <w:t>Figura n – Diagrama de Caso de Uso Geral.</w:t>
      </w:r>
    </w:p>
    <w:p w14:paraId="73EFD1D7" w14:textId="77777777" w:rsidR="009D6201" w:rsidRDefault="009D6201" w:rsidP="009D6201">
      <w:pPr>
        <w:tabs>
          <w:tab w:val="left" w:pos="3682"/>
        </w:tabs>
        <w:ind w:firstLine="709"/>
        <w:jc w:val="center"/>
        <w:rPr>
          <w:b/>
          <w:sz w:val="20"/>
        </w:rPr>
      </w:pPr>
      <w:r>
        <w:rPr>
          <w:noProof/>
        </w:rPr>
        <w:drawing>
          <wp:inline distT="0" distB="0" distL="0" distR="0" wp14:anchorId="1D3AE6BA" wp14:editId="5D43AD1E">
            <wp:extent cx="5762625" cy="3332043"/>
            <wp:effectExtent l="0" t="0" r="0" b="0"/>
            <wp:docPr id="22" name="Imagem 22" descr="Uma imagem contendo texto, map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atsApp Image 2018-10-30 at 16.25.41.jpeg"/>
                    <pic:cNvPicPr/>
                  </pic:nvPicPr>
                  <pic:blipFill>
                    <a:blip r:embed="rId37">
                      <a:extLst>
                        <a:ext uri="{28A0092B-C50C-407E-A947-70E740481C1C}">
                          <a14:useLocalDpi xmlns:a14="http://schemas.microsoft.com/office/drawing/2010/main" val="0"/>
                        </a:ext>
                      </a:extLst>
                    </a:blip>
                    <a:stretch>
                      <a:fillRect/>
                    </a:stretch>
                  </pic:blipFill>
                  <pic:spPr>
                    <a:xfrm>
                      <a:off x="0" y="0"/>
                      <a:ext cx="5841806" cy="3377827"/>
                    </a:xfrm>
                    <a:prstGeom prst="rect">
                      <a:avLst/>
                    </a:prstGeom>
                  </pic:spPr>
                </pic:pic>
              </a:graphicData>
            </a:graphic>
          </wp:inline>
        </w:drawing>
      </w:r>
    </w:p>
    <w:p w14:paraId="2D889B2D" w14:textId="2E75B00E" w:rsidR="009D6201" w:rsidRPr="009D6201" w:rsidRDefault="009D6201" w:rsidP="009D6201">
      <w:pPr>
        <w:tabs>
          <w:tab w:val="left" w:pos="3682"/>
        </w:tabs>
        <w:ind w:firstLine="709"/>
        <w:jc w:val="center"/>
        <w:rPr>
          <w:b/>
          <w:sz w:val="20"/>
        </w:rPr>
      </w:pPr>
      <w:r w:rsidRPr="009D6201">
        <w:rPr>
          <w:b/>
          <w:sz w:val="20"/>
        </w:rPr>
        <w:t>Fonte: Autores (2018).</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gridCol w:w="216"/>
      </w:tblGrid>
      <w:tr w:rsidR="00D66634" w:rsidRPr="002166BD" w14:paraId="73D1DE7F" w14:textId="77777777" w:rsidTr="00A60C7B">
        <w:tc>
          <w:tcPr>
            <w:tcW w:w="9277" w:type="dxa"/>
            <w:gridSpan w:val="2"/>
          </w:tcPr>
          <w:tbl>
            <w:tblPr>
              <w:tblStyle w:val="Tabelacomgrade"/>
              <w:tblpPr w:leftFromText="141" w:rightFromText="141" w:vertAnchor="text" w:horzAnchor="page" w:tblpX="1156" w:tblpY="267"/>
              <w:tblW w:w="90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D82FBA" w:rsidRPr="002166BD" w14:paraId="799EC2FC" w14:textId="77777777" w:rsidTr="00D82FBA">
              <w:tc>
                <w:tcPr>
                  <w:tcW w:w="9061" w:type="dxa"/>
                </w:tcPr>
                <w:p w14:paraId="4F292C8B" w14:textId="7F3B6BFD" w:rsidR="00D82FBA" w:rsidRPr="00470157" w:rsidRDefault="00D82FBA" w:rsidP="00E54870">
                  <w:pPr>
                    <w:pStyle w:val="Legenda"/>
                  </w:pPr>
                </w:p>
              </w:tc>
            </w:tr>
          </w:tbl>
          <w:p w14:paraId="14FC0E3F" w14:textId="77777777" w:rsidR="009D6201" w:rsidRDefault="009D6201" w:rsidP="003901B3"/>
          <w:p w14:paraId="40F3CE57" w14:textId="77777777" w:rsidR="009D6201" w:rsidRDefault="009D6201" w:rsidP="003901B3"/>
          <w:p w14:paraId="7CA2F19B" w14:textId="77777777" w:rsidR="009D6201" w:rsidRDefault="009D6201" w:rsidP="003901B3"/>
          <w:p w14:paraId="50684B66" w14:textId="77777777" w:rsidR="009D6201" w:rsidRDefault="009D6201" w:rsidP="003901B3"/>
          <w:p w14:paraId="3AEE5ABF" w14:textId="77777777" w:rsidR="009D6201" w:rsidRDefault="009D6201" w:rsidP="003901B3"/>
          <w:p w14:paraId="059BF745" w14:textId="77777777" w:rsidR="009D6201" w:rsidRDefault="009D6201" w:rsidP="003901B3"/>
          <w:p w14:paraId="3572C428" w14:textId="77777777" w:rsidR="009D6201" w:rsidRDefault="009D6201" w:rsidP="003901B3"/>
          <w:p w14:paraId="2BF5BD20" w14:textId="77777777" w:rsidR="009D6201" w:rsidRDefault="009D6201" w:rsidP="003901B3"/>
          <w:p w14:paraId="7D8C55EE" w14:textId="77777777" w:rsidR="009D6201" w:rsidRDefault="009D6201" w:rsidP="003901B3"/>
          <w:p w14:paraId="5AAB2C5D" w14:textId="0D652D6D" w:rsidR="009D6201" w:rsidRDefault="009D6201" w:rsidP="003901B3"/>
        </w:tc>
      </w:tr>
      <w:tr w:rsidR="00D66634" w:rsidRPr="002166BD" w14:paraId="1822C48E" w14:textId="77777777" w:rsidTr="008654E8">
        <w:trPr>
          <w:gridAfter w:val="1"/>
          <w:wAfter w:w="216" w:type="dxa"/>
        </w:trPr>
        <w:tc>
          <w:tcPr>
            <w:tcW w:w="9061" w:type="dxa"/>
          </w:tcPr>
          <w:p w14:paraId="13860963" w14:textId="3A621907" w:rsidR="00D66634" w:rsidRPr="002166BD" w:rsidRDefault="00D66634" w:rsidP="009D6201">
            <w:pPr>
              <w:pStyle w:val="Legenda"/>
              <w:jc w:val="both"/>
            </w:pPr>
          </w:p>
        </w:tc>
      </w:tr>
      <w:bookmarkEnd w:id="650"/>
    </w:tbl>
    <w:p w14:paraId="4C955D2F" w14:textId="4DCF6C75" w:rsidR="00D66634" w:rsidRPr="002166BD" w:rsidRDefault="00D66634" w:rsidP="00D66634">
      <w:pPr>
        <w:tabs>
          <w:tab w:val="left" w:pos="3682"/>
        </w:tabs>
      </w:pPr>
    </w:p>
    <w:sectPr w:rsidR="00D66634" w:rsidRPr="002166BD" w:rsidSect="00F36480">
      <w:headerReference w:type="default" r:id="rId38"/>
      <w:pgSz w:w="11906" w:h="16838" w:code="9"/>
      <w:pgMar w:top="1134" w:right="1134" w:bottom="1701"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VERA LÚCIA SILVA CAMARGO" w:date="2018-06-06T14:04:00Z" w:initials="VLSC">
    <w:p w14:paraId="71D03AB1" w14:textId="77777777" w:rsidR="0094494B" w:rsidRDefault="0094494B" w:rsidP="00745759">
      <w:pPr>
        <w:pStyle w:val="Textodecomentrio"/>
      </w:pPr>
      <w:r>
        <w:rPr>
          <w:rStyle w:val="Refdecomentrio"/>
        </w:rPr>
        <w:annotationRef/>
      </w:r>
      <w:r>
        <w:t>Falta o resumo</w:t>
      </w:r>
    </w:p>
  </w:comment>
  <w:comment w:id="10" w:author="ANA MORAES" w:date="2018-06-10T18:39:00Z" w:initials="AM">
    <w:p w14:paraId="402B00ED" w14:textId="77777777" w:rsidR="0094494B" w:rsidRDefault="0094494B">
      <w:pPr>
        <w:pStyle w:val="Textodecomentrio"/>
      </w:pPr>
      <w:r>
        <w:rPr>
          <w:rStyle w:val="Refdecomentrio"/>
        </w:rPr>
        <w:annotationRef/>
      </w:r>
      <w:r>
        <w:t>Feito!</w:t>
      </w:r>
    </w:p>
  </w:comment>
  <w:comment w:id="57" w:author="VERA LÚCIA SILVA CAMARGO" w:date="2018-06-06T15:02:00Z" w:initials="VLSC">
    <w:p w14:paraId="7DF394E6" w14:textId="2BE011E3" w:rsidR="0094494B" w:rsidRDefault="0094494B" w:rsidP="00661E26">
      <w:pPr>
        <w:pStyle w:val="Textodecomentrio"/>
      </w:pPr>
      <w:r>
        <w:rPr>
          <w:rStyle w:val="Refdecomentrio"/>
        </w:rPr>
        <w:annotationRef/>
      </w:r>
    </w:p>
    <w:p w14:paraId="04A443DA" w14:textId="0098627B" w:rsidR="0094494B" w:rsidRDefault="0094494B">
      <w:pPr>
        <w:pStyle w:val="Textodecomentrio"/>
      </w:pPr>
      <w:r>
        <w:t>.</w:t>
      </w:r>
    </w:p>
  </w:comment>
  <w:comment w:id="78" w:author="VERA LÚCIA SILVA CAMARGO" w:date="2018-06-11T11:39:00Z" w:initials="VLSC">
    <w:p w14:paraId="6770362D" w14:textId="77777777" w:rsidR="0094494B" w:rsidRDefault="0094494B" w:rsidP="007101CC">
      <w:pPr>
        <w:pStyle w:val="Textodecomentrio"/>
      </w:pPr>
      <w:r>
        <w:rPr>
          <w:rStyle w:val="Refdecomentrio"/>
        </w:rPr>
        <w:annotationRef/>
      </w:r>
      <w:r>
        <w:t>Eu colocaria primeiro os procedimentos e depois as ferramentas</w:t>
      </w:r>
    </w:p>
    <w:p w14:paraId="56DB5222" w14:textId="77777777" w:rsidR="0094494B" w:rsidRDefault="0094494B" w:rsidP="007101CC">
      <w:pPr>
        <w:pStyle w:val="Textodecomentrio"/>
      </w:pPr>
      <w:r>
        <w:t>Vão usar o padrão MVC? Tem que falar dele.</w:t>
      </w:r>
    </w:p>
  </w:comment>
  <w:comment w:id="79" w:author="ANA MORAES" w:date="2018-06-11T11:40:00Z" w:initials="AM">
    <w:p w14:paraId="36EAD0DF" w14:textId="77777777" w:rsidR="0094494B" w:rsidRDefault="0094494B">
      <w:pPr>
        <w:pStyle w:val="Textodecomentrio"/>
      </w:pPr>
      <w:r>
        <w:rPr>
          <w:rStyle w:val="Refdecomentrio"/>
        </w:rPr>
        <w:annotationRef/>
      </w:r>
      <w:r>
        <w:t>Feito!</w:t>
      </w:r>
    </w:p>
  </w:comment>
  <w:comment w:id="83" w:author="LUAN FIRMINO DE PAULA PEREIRA DA SILVA" w:date="2018-10-26T09:39:00Z" w:initials="LFDPPDS">
    <w:p w14:paraId="66E99AEF" w14:textId="77777777" w:rsidR="0094494B" w:rsidRDefault="0094494B" w:rsidP="003049AE">
      <w:pPr>
        <w:pStyle w:val="Textodecomentrio"/>
      </w:pPr>
      <w:r>
        <w:rPr>
          <w:rStyle w:val="Refdecomentrio"/>
        </w:rPr>
        <w:annotationRef/>
      </w:r>
      <w:r>
        <w:t>Poderia acabar aqui, certo?</w:t>
      </w:r>
    </w:p>
  </w:comment>
  <w:comment w:id="90" w:author="VERA LÚCIA SILVA CAMARGO" w:date="2018-06-06T14:40:00Z" w:initials="VLSC">
    <w:p w14:paraId="470A364C" w14:textId="77777777" w:rsidR="0094494B" w:rsidRDefault="0094494B" w:rsidP="00AB03CF">
      <w:pPr>
        <w:pStyle w:val="Textodecomentrio"/>
      </w:pPr>
      <w:r>
        <w:rPr>
          <w:rStyle w:val="Refdecomentrio"/>
        </w:rPr>
        <w:annotationRef/>
      </w:r>
      <w:r>
        <w:t>Todos os termos em ingLês devem vir em itálico</w:t>
      </w:r>
    </w:p>
  </w:comment>
  <w:comment w:id="91" w:author="ANA MORAES" w:date="2018-06-11T15:58:00Z" w:initials="AM">
    <w:p w14:paraId="6DD1E304" w14:textId="77777777" w:rsidR="0094494B" w:rsidRDefault="0094494B" w:rsidP="00AB03CF">
      <w:pPr>
        <w:pStyle w:val="Textodecomentrio"/>
      </w:pPr>
      <w:r>
        <w:rPr>
          <w:rStyle w:val="Refdecomentrio"/>
        </w:rPr>
        <w:annotationRef/>
      </w:r>
      <w:r>
        <w:t>Feito!</w:t>
      </w:r>
    </w:p>
  </w:comment>
  <w:comment w:id="104" w:author="VERA LÚCIA SILVA CAMARGO" w:date="2018-06-11T15:34:00Z" w:initials="VLSC">
    <w:p w14:paraId="695BD1C7" w14:textId="77777777" w:rsidR="0094494B" w:rsidRDefault="0094494B" w:rsidP="00B963F6">
      <w:pPr>
        <w:pStyle w:val="Textodecomentrio"/>
      </w:pPr>
      <w:r>
        <w:rPr>
          <w:rStyle w:val="Refdecomentrio"/>
        </w:rPr>
        <w:annotationRef/>
      </w:r>
      <w:r>
        <w:t>Referências vem antes dos apêndices.</w:t>
      </w:r>
    </w:p>
    <w:p w14:paraId="028BA62C" w14:textId="77777777" w:rsidR="0094494B" w:rsidRDefault="0094494B" w:rsidP="00B963F6">
      <w:pPr>
        <w:pStyle w:val="Textodecomentrio"/>
      </w:pPr>
      <w:r>
        <w:t>Não conferi se tudo está citado no texto. Vejo depois.</w:t>
      </w:r>
    </w:p>
    <w:p w14:paraId="4272A885" w14:textId="77777777" w:rsidR="0094494B" w:rsidRDefault="0094494B" w:rsidP="00B963F6">
      <w:pPr>
        <w:pStyle w:val="Textodecomentrio"/>
      </w:pPr>
      <w:r>
        <w:t>Só coloquem referências de material realmente utilizado.</w:t>
      </w:r>
    </w:p>
  </w:comment>
  <w:comment w:id="122" w:author="LUAN FIRMINO DE PAULA PEREIRA DA SILVA [2]" w:date="2018-08-21T21:28:00Z" w:initials="LFDPPDS">
    <w:p w14:paraId="1E71F30E" w14:textId="77777777" w:rsidR="0094494B" w:rsidRDefault="0094494B" w:rsidP="004C5720">
      <w:pPr>
        <w:pStyle w:val="Textodecomentrio"/>
      </w:pPr>
      <w:r>
        <w:rPr>
          <w:rStyle w:val="Refdecomentrio"/>
        </w:rPr>
        <w:annotationRef/>
      </w:r>
      <w:r>
        <w:t>Qual pode ficar melhor ?</w:t>
      </w:r>
    </w:p>
  </w:comment>
  <w:comment w:id="123" w:author="Gabriela Marques" w:date="2018-08-22T19:27:00Z" w:initials="GM">
    <w:p w14:paraId="14862433" w14:textId="77777777" w:rsidR="0094494B" w:rsidRDefault="0094494B" w:rsidP="004C5720">
      <w:pPr>
        <w:pStyle w:val="Textodecomentrio"/>
      </w:pPr>
      <w:r>
        <w:rPr>
          <w:rStyle w:val="Refdecomentrio"/>
        </w:rPr>
        <w:annotationRef/>
      </w:r>
      <w:r>
        <w:t>Vamos usar o email.</w:t>
      </w:r>
    </w:p>
    <w:p w14:paraId="79277045" w14:textId="77777777" w:rsidR="0094494B" w:rsidRDefault="0094494B" w:rsidP="004C5720">
      <w:pPr>
        <w:pStyle w:val="Textodecomentrio"/>
      </w:pPr>
    </w:p>
  </w:comment>
  <w:comment w:id="124" w:author="Gabriela Marques" w:date="2018-08-22T19:27:00Z" w:initials="GM">
    <w:p w14:paraId="790B0CA9" w14:textId="77777777" w:rsidR="0094494B" w:rsidRDefault="0094494B" w:rsidP="004C5720">
      <w:pPr>
        <w:pStyle w:val="Textodecomentrio"/>
      </w:pPr>
      <w:r>
        <w:rPr>
          <w:rStyle w:val="Refdecomentrio"/>
        </w:rPr>
        <w:annotationRef/>
      </w:r>
    </w:p>
  </w:comment>
  <w:comment w:id="439" w:author="LUAN FIRMINO DE PAULA PEREIRA DA SILVA [2]" w:date="2018-08-21T20:59:00Z" w:initials="LFDPPDS">
    <w:p w14:paraId="58945947" w14:textId="77777777" w:rsidR="0094494B" w:rsidRDefault="0094494B" w:rsidP="00843A0C">
      <w:pPr>
        <w:pStyle w:val="Textodecomentrio"/>
      </w:pPr>
      <w:r>
        <w:rPr>
          <w:rStyle w:val="Refdecomentrio"/>
        </w:rPr>
        <w:annotationRef/>
      </w:r>
      <w:r>
        <w:t>Não consigo pensar em um complemento</w:t>
      </w:r>
    </w:p>
  </w:comment>
  <w:comment w:id="461" w:author="LUAN FIRMINO DE PAULA PEREIRA DA SILVA [2]" w:date="2018-08-21T21:00:00Z" w:initials="LFDPPDS">
    <w:p w14:paraId="4E31DB53" w14:textId="77777777" w:rsidR="0094494B" w:rsidRDefault="0094494B" w:rsidP="00843A0C">
      <w:pPr>
        <w:pStyle w:val="Textodecomentrio"/>
      </w:pPr>
      <w:r>
        <w:rPr>
          <w:rStyle w:val="Refdecomentrio"/>
        </w:rPr>
        <w:annotationRef/>
      </w:r>
      <w:r>
        <w:t>Precisa estar explicito esse campo aqui? Não estou lembrando ...</w:t>
      </w:r>
    </w:p>
  </w:comment>
  <w:comment w:id="462" w:author="Gabriela Marques" w:date="2018-08-22T19:37:00Z" w:initials="GM">
    <w:p w14:paraId="69B7D385" w14:textId="77777777" w:rsidR="0094494B" w:rsidRDefault="0094494B" w:rsidP="00843A0C">
      <w:pPr>
        <w:pStyle w:val="Textodecomentrio"/>
      </w:pPr>
      <w:r>
        <w:rPr>
          <w:rStyle w:val="Refdecomentrio"/>
        </w:rPr>
        <w:annotationRef/>
      </w:r>
      <w:r>
        <w:t>Acho que não Luan. So código mesmo</w:t>
      </w:r>
    </w:p>
    <w:p w14:paraId="4C3A8363" w14:textId="77777777" w:rsidR="0094494B" w:rsidRDefault="0094494B" w:rsidP="00843A0C">
      <w:pPr>
        <w:pStyle w:val="Textodecomentrio"/>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1D03AB1" w15:done="0"/>
  <w15:commentEx w15:paraId="402B00ED" w15:done="0"/>
  <w15:commentEx w15:paraId="04A443DA" w15:done="0"/>
  <w15:commentEx w15:paraId="56DB5222" w15:done="0"/>
  <w15:commentEx w15:paraId="36EAD0DF" w15:done="0"/>
  <w15:commentEx w15:paraId="66E99AEF" w15:done="0"/>
  <w15:commentEx w15:paraId="470A364C" w15:done="0"/>
  <w15:commentEx w15:paraId="6DD1E304" w15:done="0"/>
  <w15:commentEx w15:paraId="4272A885" w15:done="0"/>
  <w15:commentEx w15:paraId="1E71F30E" w15:done="0"/>
  <w15:commentEx w15:paraId="79277045" w15:paraIdParent="1E71F30E" w15:done="0"/>
  <w15:commentEx w15:paraId="790B0CA9" w15:paraIdParent="1E71F30E" w15:done="0"/>
  <w15:commentEx w15:paraId="58945947" w15:done="0"/>
  <w15:commentEx w15:paraId="4E31DB53" w15:done="0"/>
  <w15:commentEx w15:paraId="4C3A8363" w15:paraIdParent="4E31DB5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1D03AB1" w16cid:durableId="1F32A870"/>
  <w16cid:commentId w16cid:paraId="402B00ED" w16cid:durableId="1F32A874"/>
  <w16cid:commentId w16cid:paraId="56DB5222" w16cid:durableId="1F32A87E"/>
  <w16cid:commentId w16cid:paraId="36EAD0DF" w16cid:durableId="1F32A87F"/>
  <w16cid:commentId w16cid:paraId="66E99AEF" w16cid:durableId="1F7D5F46"/>
  <w16cid:commentId w16cid:paraId="470A364C" w16cid:durableId="1F32A87A"/>
  <w16cid:commentId w16cid:paraId="6DD1E304" w16cid:durableId="1F32A87B"/>
  <w16cid:commentId w16cid:paraId="4272A885" w16cid:durableId="1F32A880"/>
  <w16cid:commentId w16cid:paraId="1E71F30E" w16cid:durableId="1F270299"/>
  <w16cid:commentId w16cid:paraId="79277045" w16cid:durableId="1F283787"/>
  <w16cid:commentId w16cid:paraId="790B0CA9" w16cid:durableId="1F2837AE"/>
  <w16cid:commentId w16cid:paraId="58945947" w16cid:durableId="1F26FBC7"/>
  <w16cid:commentId w16cid:paraId="4E31DB53" w16cid:durableId="1F26FBF3"/>
  <w16cid:commentId w16cid:paraId="4C3A8363" w16cid:durableId="1F2839E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3ABC97" w14:textId="77777777" w:rsidR="00956897" w:rsidRDefault="00956897" w:rsidP="007D6C1B">
      <w:pPr>
        <w:spacing w:line="240" w:lineRule="auto"/>
      </w:pPr>
      <w:r>
        <w:separator/>
      </w:r>
    </w:p>
  </w:endnote>
  <w:endnote w:type="continuationSeparator" w:id="0">
    <w:p w14:paraId="02EC3E98" w14:textId="77777777" w:rsidR="00956897" w:rsidRDefault="00956897" w:rsidP="007D6C1B">
      <w:pPr>
        <w:spacing w:line="240" w:lineRule="auto"/>
      </w:pPr>
      <w:r>
        <w:continuationSeparator/>
      </w:r>
    </w:p>
  </w:endnote>
  <w:endnote w:type="continuationNotice" w:id="1">
    <w:p w14:paraId="3097D34A" w14:textId="77777777" w:rsidR="00956897" w:rsidRDefault="0095689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KIHJN+TimesNew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A58388" w14:textId="77777777" w:rsidR="0094494B" w:rsidRDefault="0094494B">
    <w:pPr>
      <w:pStyle w:val="Rodap"/>
      <w:tabs>
        <w:tab w:val="clear" w:pos="4252"/>
        <w:tab w:val="clear" w:pos="8504"/>
        <w:tab w:val="left" w:pos="3545"/>
      </w:tabs>
      <w:pPrChange w:id="2" w:author="VERONICA MEGUMI SAKAI" w:date="2017-07-31T16:54:00Z">
        <w:pPr>
          <w:pStyle w:val="Rodap"/>
        </w:pPr>
      </w:pPrChan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A7DB27" w14:textId="77777777" w:rsidR="00956897" w:rsidRDefault="00956897" w:rsidP="007D6C1B">
      <w:pPr>
        <w:spacing w:line="240" w:lineRule="auto"/>
      </w:pPr>
      <w:r>
        <w:separator/>
      </w:r>
    </w:p>
  </w:footnote>
  <w:footnote w:type="continuationSeparator" w:id="0">
    <w:p w14:paraId="5EA73EF6" w14:textId="77777777" w:rsidR="00956897" w:rsidRDefault="00956897" w:rsidP="007D6C1B">
      <w:pPr>
        <w:spacing w:line="240" w:lineRule="auto"/>
      </w:pPr>
      <w:r>
        <w:continuationSeparator/>
      </w:r>
    </w:p>
  </w:footnote>
  <w:footnote w:type="continuationNotice" w:id="1">
    <w:p w14:paraId="6C6EE8E0" w14:textId="77777777" w:rsidR="00956897" w:rsidRDefault="0095689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BBD006" w14:textId="77777777" w:rsidR="0094494B" w:rsidRDefault="0094494B">
    <w:pPr>
      <w:pStyle w:val="Cabealho"/>
      <w:jc w:val="right"/>
    </w:pPr>
  </w:p>
  <w:p w14:paraId="13285DBC" w14:textId="77777777" w:rsidR="0094494B" w:rsidRDefault="0094494B">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3916849"/>
      <w:docPartObj>
        <w:docPartGallery w:val="Page Numbers (Top of Page)"/>
        <w:docPartUnique/>
      </w:docPartObj>
    </w:sdtPr>
    <w:sdtContent>
      <w:p w14:paraId="3B223AB6" w14:textId="0D238385" w:rsidR="0094494B" w:rsidRDefault="0094494B">
        <w:pPr>
          <w:pStyle w:val="Cabealho"/>
          <w:jc w:val="right"/>
          <w:pPrChange w:id="651" w:author="VERONICA MEGUMI SAKAI" w:date="2017-10-29T11:45:00Z">
            <w:pPr>
              <w:pStyle w:val="Cabealho"/>
            </w:pPr>
          </w:pPrChange>
        </w:pPr>
        <w:r>
          <w:rPr>
            <w:noProof/>
          </w:rPr>
          <w:fldChar w:fldCharType="begin"/>
        </w:r>
        <w:r>
          <w:rPr>
            <w:noProof/>
          </w:rPr>
          <w:instrText>PAGE   \* MERGEFORMAT</w:instrText>
        </w:r>
        <w:r>
          <w:rPr>
            <w:noProof/>
          </w:rPr>
          <w:fldChar w:fldCharType="separate"/>
        </w:r>
        <w:r>
          <w:rPr>
            <w:noProof/>
          </w:rPr>
          <w:t>10</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91171"/>
    <w:multiLevelType w:val="multilevel"/>
    <w:tmpl w:val="EB40A120"/>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b/>
        <w:i w:val="0"/>
      </w:rPr>
    </w:lvl>
    <w:lvl w:ilvl="2">
      <w:start w:val="1"/>
      <w:numFmt w:val="decimal"/>
      <w:pStyle w:val="Ttulo3"/>
      <w:lvlText w:val="%1.%2.%3"/>
      <w:lvlJc w:val="left"/>
      <w:pPr>
        <w:ind w:left="720" w:hanging="720"/>
      </w:pPr>
      <w:rPr>
        <w:rFonts w:hint="default"/>
        <w:i w:val="0"/>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 w15:restartNumberingAfterBreak="0">
    <w:nsid w:val="0ABE5CAA"/>
    <w:multiLevelType w:val="hybridMultilevel"/>
    <w:tmpl w:val="B6C2CB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F4419B"/>
    <w:multiLevelType w:val="hybridMultilevel"/>
    <w:tmpl w:val="8E7CC1B8"/>
    <w:lvl w:ilvl="0" w:tplc="71FE9E96">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F056ABC"/>
    <w:multiLevelType w:val="hybridMultilevel"/>
    <w:tmpl w:val="3F3C6430"/>
    <w:lvl w:ilvl="0" w:tplc="04160015">
      <w:start w:val="1"/>
      <w:numFmt w:val="upp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0234273"/>
    <w:multiLevelType w:val="hybridMultilevel"/>
    <w:tmpl w:val="A73674F4"/>
    <w:lvl w:ilvl="0" w:tplc="058881DE">
      <w:start w:val="1"/>
      <w:numFmt w:val="upperLetter"/>
      <w:lvlText w:val="%1."/>
      <w:lvlJc w:val="left"/>
      <w:pPr>
        <w:ind w:left="615" w:hanging="615"/>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5" w15:restartNumberingAfterBreak="0">
    <w:nsid w:val="14AB1FC3"/>
    <w:multiLevelType w:val="hybridMultilevel"/>
    <w:tmpl w:val="648007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7AF4BC7"/>
    <w:multiLevelType w:val="hybridMultilevel"/>
    <w:tmpl w:val="2A264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9B1A9B"/>
    <w:multiLevelType w:val="hybridMultilevel"/>
    <w:tmpl w:val="6C3CC5C0"/>
    <w:lvl w:ilvl="0" w:tplc="04160015">
      <w:start w:val="1"/>
      <w:numFmt w:val="upp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250279A8"/>
    <w:multiLevelType w:val="hybridMultilevel"/>
    <w:tmpl w:val="55CA80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5E5A6B"/>
    <w:multiLevelType w:val="hybridMultilevel"/>
    <w:tmpl w:val="5FEEBB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1C67CD"/>
    <w:multiLevelType w:val="hybridMultilevel"/>
    <w:tmpl w:val="CC94FE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34704A"/>
    <w:multiLevelType w:val="multilevel"/>
    <w:tmpl w:val="27B0D5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87104F7"/>
    <w:multiLevelType w:val="hybridMultilevel"/>
    <w:tmpl w:val="34D2B008"/>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3" w15:restartNumberingAfterBreak="0">
    <w:nsid w:val="38E85C79"/>
    <w:multiLevelType w:val="hybridMultilevel"/>
    <w:tmpl w:val="86643CD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42BA09A3"/>
    <w:multiLevelType w:val="multilevel"/>
    <w:tmpl w:val="D08C2DBC"/>
    <w:lvl w:ilvl="0">
      <w:start w:val="1"/>
      <w:numFmt w:val="decimal"/>
      <w:lvlText w:val="%1"/>
      <w:lvlJc w:val="left"/>
      <w:pPr>
        <w:ind w:left="405" w:hanging="405"/>
      </w:pPr>
      <w:rPr>
        <w:rFonts w:hint="default"/>
        <w:b/>
      </w:rPr>
    </w:lvl>
    <w:lvl w:ilvl="1">
      <w:start w:val="1"/>
      <w:numFmt w:val="decimal"/>
      <w:lvlText w:val="%1.%2"/>
      <w:lvlJc w:val="left"/>
      <w:pPr>
        <w:ind w:left="405" w:hanging="40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5" w15:restartNumberingAfterBreak="0">
    <w:nsid w:val="43F67DA1"/>
    <w:multiLevelType w:val="multilevel"/>
    <w:tmpl w:val="D08C2DBC"/>
    <w:lvl w:ilvl="0">
      <w:start w:val="1"/>
      <w:numFmt w:val="decimal"/>
      <w:lvlText w:val="%1"/>
      <w:lvlJc w:val="left"/>
      <w:pPr>
        <w:ind w:left="405" w:hanging="405"/>
      </w:pPr>
      <w:rPr>
        <w:rFonts w:hint="default"/>
        <w:b/>
      </w:rPr>
    </w:lvl>
    <w:lvl w:ilvl="1">
      <w:start w:val="1"/>
      <w:numFmt w:val="decimal"/>
      <w:lvlText w:val="%1.%2"/>
      <w:lvlJc w:val="left"/>
      <w:pPr>
        <w:ind w:left="405" w:hanging="40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6" w15:restartNumberingAfterBreak="0">
    <w:nsid w:val="46E50169"/>
    <w:multiLevelType w:val="multilevel"/>
    <w:tmpl w:val="8A1CF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C10490"/>
    <w:multiLevelType w:val="hybridMultilevel"/>
    <w:tmpl w:val="5658C1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9DA73BD"/>
    <w:multiLevelType w:val="hybridMultilevel"/>
    <w:tmpl w:val="213E8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3B39FD"/>
    <w:multiLevelType w:val="hybridMultilevel"/>
    <w:tmpl w:val="A39AE15A"/>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0" w15:restartNumberingAfterBreak="0">
    <w:nsid w:val="5C38254B"/>
    <w:multiLevelType w:val="hybridMultilevel"/>
    <w:tmpl w:val="C894679A"/>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1" w15:restartNumberingAfterBreak="0">
    <w:nsid w:val="6F8D4FDD"/>
    <w:multiLevelType w:val="hybridMultilevel"/>
    <w:tmpl w:val="568A7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4B634C8"/>
    <w:multiLevelType w:val="multilevel"/>
    <w:tmpl w:val="646C0A54"/>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7691713C"/>
    <w:multiLevelType w:val="hybridMultilevel"/>
    <w:tmpl w:val="8E62E120"/>
    <w:lvl w:ilvl="0" w:tplc="04160015">
      <w:start w:val="1"/>
      <w:numFmt w:val="upp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77A66B3D"/>
    <w:multiLevelType w:val="hybridMultilevel"/>
    <w:tmpl w:val="BB7637F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5" w15:restartNumberingAfterBreak="0">
    <w:nsid w:val="78E7142A"/>
    <w:multiLevelType w:val="hybridMultilevel"/>
    <w:tmpl w:val="F37EE0EE"/>
    <w:lvl w:ilvl="0" w:tplc="04160015">
      <w:start w:val="1"/>
      <w:numFmt w:val="upp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78EC42B3"/>
    <w:multiLevelType w:val="hybridMultilevel"/>
    <w:tmpl w:val="650AC9E2"/>
    <w:lvl w:ilvl="0" w:tplc="0416000F">
      <w:start w:val="1"/>
      <w:numFmt w:val="decimal"/>
      <w:lvlText w:val="%1."/>
      <w:lvlJc w:val="left"/>
      <w:pPr>
        <w:ind w:left="720" w:hanging="360"/>
      </w:pPr>
      <w:rPr>
        <w:rFonts w:hint="default"/>
      </w:rPr>
    </w:lvl>
    <w:lvl w:ilvl="1" w:tplc="9CCE1A1E">
      <w:numFmt w:val="bullet"/>
      <w:lvlText w:val="•"/>
      <w:lvlJc w:val="left"/>
      <w:pPr>
        <w:ind w:left="1440" w:hanging="360"/>
      </w:pPr>
      <w:rPr>
        <w:rFonts w:ascii="Arial" w:eastAsiaTheme="minorHAnsi" w:hAnsi="Arial" w:cs="Arial"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0"/>
  </w:num>
  <w:num w:numId="2">
    <w:abstractNumId w:val="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14"/>
  </w:num>
  <w:num w:numId="5">
    <w:abstractNumId w:val="13"/>
  </w:num>
  <w:num w:numId="6">
    <w:abstractNumId w:val="18"/>
  </w:num>
  <w:num w:numId="7">
    <w:abstractNumId w:val="8"/>
  </w:num>
  <w:num w:numId="8">
    <w:abstractNumId w:val="9"/>
  </w:num>
  <w:num w:numId="9">
    <w:abstractNumId w:val="17"/>
  </w:num>
  <w:num w:numId="10">
    <w:abstractNumId w:val="21"/>
  </w:num>
  <w:num w:numId="11">
    <w:abstractNumId w:val="6"/>
  </w:num>
  <w:num w:numId="12">
    <w:abstractNumId w:val="10"/>
  </w:num>
  <w:num w:numId="13">
    <w:abstractNumId w:val="1"/>
  </w:num>
  <w:num w:numId="14">
    <w:abstractNumId w:val="5"/>
  </w:num>
  <w:num w:numId="15">
    <w:abstractNumId w:val="24"/>
  </w:num>
  <w:num w:numId="16">
    <w:abstractNumId w:val="11"/>
  </w:num>
  <w:num w:numId="17">
    <w:abstractNumId w:val="16"/>
  </w:num>
  <w:num w:numId="18">
    <w:abstractNumId w:val="4"/>
  </w:num>
  <w:num w:numId="19">
    <w:abstractNumId w:val="25"/>
  </w:num>
  <w:num w:numId="20">
    <w:abstractNumId w:val="23"/>
  </w:num>
  <w:num w:numId="21">
    <w:abstractNumId w:val="3"/>
  </w:num>
  <w:num w:numId="22">
    <w:abstractNumId w:val="7"/>
  </w:num>
  <w:num w:numId="23">
    <w:abstractNumId w:val="26"/>
  </w:num>
  <w:num w:numId="24">
    <w:abstractNumId w:val="22"/>
  </w:num>
  <w:num w:numId="25">
    <w:abstractNumId w:val="15"/>
  </w:num>
  <w:num w:numId="26">
    <w:abstractNumId w:val="12"/>
  </w:num>
  <w:num w:numId="27">
    <w:abstractNumId w:val="19"/>
  </w:num>
  <w:num w:numId="28">
    <w:abstractNumId w:val="20"/>
  </w:num>
  <w:num w:numId="29">
    <w:abstractNumId w:val="0"/>
    <w:lvlOverride w:ilvl="0">
      <w:startOverride w:val="2"/>
    </w:lvlOverride>
    <w:lvlOverride w:ilvl="1">
      <w:startOverride w:val="1"/>
    </w:lvlOverride>
  </w:num>
  <w:num w:numId="30">
    <w:abstractNumId w:val="0"/>
    <w:lvlOverride w:ilvl="0">
      <w:startOverride w:val="2"/>
    </w:lvlOverride>
    <w:lvlOverride w:ilvl="1">
      <w:startOverride w:val="1"/>
    </w:lvlOverride>
  </w:num>
  <w:num w:numId="31">
    <w:abstractNumId w:val="0"/>
    <w:lvlOverride w:ilvl="0">
      <w:startOverride w:val="2"/>
    </w:lvlOverride>
    <w:lvlOverride w:ilvl="1">
      <w:startOverride w:val="1"/>
    </w:lvlOverride>
  </w:num>
  <w:num w:numId="32">
    <w:abstractNumId w:val="0"/>
    <w:lvlOverride w:ilvl="0">
      <w:startOverride w:val="2"/>
    </w:lvlOverride>
    <w:lvlOverride w:ilvl="1">
      <w:startOverride w:val="4"/>
    </w:lvlOverride>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UAN FIRMINO DE PAULA PEREIRA DA SILVA">
    <w15:presenceInfo w15:providerId="AD" w15:userId="S::luan.silva40@fatec.sp.gov.br::4a676805-76cd-4423-90b6-f6add41464de"/>
  </w15:person>
  <w15:person w15:author="LUAN FIRMINO DE PAULA PEREIRA DA SILVA [2]">
    <w15:presenceInfo w15:providerId="AD" w15:userId="S-1-12-1-1248290821-1143174861-2918626960-3731100884"/>
  </w15:person>
  <w15:person w15:author="Gabriela Marques">
    <w15:presenceInfo w15:providerId="Windows Live" w15:userId="a88e6ddba4570b3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284"/>
  <w:hyphenationZone w:val="425"/>
  <w:drawingGridHorizontalSpacing w:val="12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7D6C1B"/>
    <w:rsid w:val="00002C74"/>
    <w:rsid w:val="00003C56"/>
    <w:rsid w:val="00004FCD"/>
    <w:rsid w:val="00005F65"/>
    <w:rsid w:val="000061DD"/>
    <w:rsid w:val="00010769"/>
    <w:rsid w:val="000113B4"/>
    <w:rsid w:val="00011A79"/>
    <w:rsid w:val="0001225B"/>
    <w:rsid w:val="000131C1"/>
    <w:rsid w:val="00013D8C"/>
    <w:rsid w:val="00014146"/>
    <w:rsid w:val="000149DF"/>
    <w:rsid w:val="00016303"/>
    <w:rsid w:val="000206C1"/>
    <w:rsid w:val="00020891"/>
    <w:rsid w:val="000228AE"/>
    <w:rsid w:val="00022D78"/>
    <w:rsid w:val="00022E8D"/>
    <w:rsid w:val="00023072"/>
    <w:rsid w:val="000234E1"/>
    <w:rsid w:val="000237A0"/>
    <w:rsid w:val="000247A4"/>
    <w:rsid w:val="000255FC"/>
    <w:rsid w:val="00030371"/>
    <w:rsid w:val="000355A6"/>
    <w:rsid w:val="000355BB"/>
    <w:rsid w:val="00035684"/>
    <w:rsid w:val="00037082"/>
    <w:rsid w:val="00037E5E"/>
    <w:rsid w:val="00040C31"/>
    <w:rsid w:val="00041742"/>
    <w:rsid w:val="00043292"/>
    <w:rsid w:val="00043A63"/>
    <w:rsid w:val="00043BF7"/>
    <w:rsid w:val="00043C73"/>
    <w:rsid w:val="00044039"/>
    <w:rsid w:val="00044101"/>
    <w:rsid w:val="00044A16"/>
    <w:rsid w:val="000455B5"/>
    <w:rsid w:val="00045CFD"/>
    <w:rsid w:val="00046521"/>
    <w:rsid w:val="00046F96"/>
    <w:rsid w:val="00047E59"/>
    <w:rsid w:val="0005016F"/>
    <w:rsid w:val="00051A9A"/>
    <w:rsid w:val="00051E2D"/>
    <w:rsid w:val="00054B65"/>
    <w:rsid w:val="0005784C"/>
    <w:rsid w:val="000616F8"/>
    <w:rsid w:val="00062132"/>
    <w:rsid w:val="000626DD"/>
    <w:rsid w:val="00066B30"/>
    <w:rsid w:val="00067774"/>
    <w:rsid w:val="00067E06"/>
    <w:rsid w:val="00070214"/>
    <w:rsid w:val="00071CDE"/>
    <w:rsid w:val="000726B1"/>
    <w:rsid w:val="000730B3"/>
    <w:rsid w:val="00077583"/>
    <w:rsid w:val="00080D2F"/>
    <w:rsid w:val="00081270"/>
    <w:rsid w:val="00082302"/>
    <w:rsid w:val="00082799"/>
    <w:rsid w:val="00084695"/>
    <w:rsid w:val="00084E1B"/>
    <w:rsid w:val="0008592A"/>
    <w:rsid w:val="00085FE0"/>
    <w:rsid w:val="00086A61"/>
    <w:rsid w:val="00086C5B"/>
    <w:rsid w:val="00087389"/>
    <w:rsid w:val="00087945"/>
    <w:rsid w:val="00087AC5"/>
    <w:rsid w:val="00092B3D"/>
    <w:rsid w:val="000931BC"/>
    <w:rsid w:val="00093BA0"/>
    <w:rsid w:val="00095DDA"/>
    <w:rsid w:val="00096984"/>
    <w:rsid w:val="000970BE"/>
    <w:rsid w:val="000A0729"/>
    <w:rsid w:val="000A0B7D"/>
    <w:rsid w:val="000A0EFD"/>
    <w:rsid w:val="000A3818"/>
    <w:rsid w:val="000A541F"/>
    <w:rsid w:val="000A5C13"/>
    <w:rsid w:val="000B2BAE"/>
    <w:rsid w:val="000B318A"/>
    <w:rsid w:val="000B5040"/>
    <w:rsid w:val="000B61DC"/>
    <w:rsid w:val="000B67A3"/>
    <w:rsid w:val="000B6981"/>
    <w:rsid w:val="000B6A2E"/>
    <w:rsid w:val="000B7947"/>
    <w:rsid w:val="000C0896"/>
    <w:rsid w:val="000C0F78"/>
    <w:rsid w:val="000C1F1B"/>
    <w:rsid w:val="000C2023"/>
    <w:rsid w:val="000C3717"/>
    <w:rsid w:val="000C5688"/>
    <w:rsid w:val="000C597C"/>
    <w:rsid w:val="000C5C46"/>
    <w:rsid w:val="000C6A66"/>
    <w:rsid w:val="000C7619"/>
    <w:rsid w:val="000D0A4C"/>
    <w:rsid w:val="000D0C2F"/>
    <w:rsid w:val="000D12B6"/>
    <w:rsid w:val="000D2C13"/>
    <w:rsid w:val="000D2C19"/>
    <w:rsid w:val="000D392B"/>
    <w:rsid w:val="000D3D8A"/>
    <w:rsid w:val="000D468B"/>
    <w:rsid w:val="000D5AA0"/>
    <w:rsid w:val="000D7614"/>
    <w:rsid w:val="000E04EB"/>
    <w:rsid w:val="000E0B77"/>
    <w:rsid w:val="000E3D07"/>
    <w:rsid w:val="000E4F2D"/>
    <w:rsid w:val="000E5ACA"/>
    <w:rsid w:val="000E6DD1"/>
    <w:rsid w:val="000F01BA"/>
    <w:rsid w:val="000F0E88"/>
    <w:rsid w:val="000F1192"/>
    <w:rsid w:val="000F1ED5"/>
    <w:rsid w:val="000F29D4"/>
    <w:rsid w:val="000F380F"/>
    <w:rsid w:val="000F39CB"/>
    <w:rsid w:val="000F3F32"/>
    <w:rsid w:val="000F5776"/>
    <w:rsid w:val="000F6E2A"/>
    <w:rsid w:val="000F7167"/>
    <w:rsid w:val="000F747F"/>
    <w:rsid w:val="00100999"/>
    <w:rsid w:val="00100E39"/>
    <w:rsid w:val="001023CB"/>
    <w:rsid w:val="0010567F"/>
    <w:rsid w:val="001056F4"/>
    <w:rsid w:val="00110022"/>
    <w:rsid w:val="001102B2"/>
    <w:rsid w:val="001105B5"/>
    <w:rsid w:val="001108F4"/>
    <w:rsid w:val="001122EC"/>
    <w:rsid w:val="00112B72"/>
    <w:rsid w:val="00112FF6"/>
    <w:rsid w:val="00113945"/>
    <w:rsid w:val="0011532B"/>
    <w:rsid w:val="0011667F"/>
    <w:rsid w:val="00116B9F"/>
    <w:rsid w:val="00116D41"/>
    <w:rsid w:val="001205F2"/>
    <w:rsid w:val="00120CCB"/>
    <w:rsid w:val="00120D64"/>
    <w:rsid w:val="001218B2"/>
    <w:rsid w:val="00123A92"/>
    <w:rsid w:val="001253E1"/>
    <w:rsid w:val="00125542"/>
    <w:rsid w:val="001262E5"/>
    <w:rsid w:val="00127D46"/>
    <w:rsid w:val="00131A40"/>
    <w:rsid w:val="00135B61"/>
    <w:rsid w:val="001369D5"/>
    <w:rsid w:val="001374DB"/>
    <w:rsid w:val="00140C08"/>
    <w:rsid w:val="00140D56"/>
    <w:rsid w:val="00141C0E"/>
    <w:rsid w:val="0014292E"/>
    <w:rsid w:val="00142A56"/>
    <w:rsid w:val="0014323F"/>
    <w:rsid w:val="001432A9"/>
    <w:rsid w:val="00143466"/>
    <w:rsid w:val="001452D2"/>
    <w:rsid w:val="001456EC"/>
    <w:rsid w:val="00145790"/>
    <w:rsid w:val="00145DF3"/>
    <w:rsid w:val="00146B10"/>
    <w:rsid w:val="0014703F"/>
    <w:rsid w:val="00147EF7"/>
    <w:rsid w:val="00150503"/>
    <w:rsid w:val="00151508"/>
    <w:rsid w:val="001518EF"/>
    <w:rsid w:val="00153356"/>
    <w:rsid w:val="001544F1"/>
    <w:rsid w:val="00155F36"/>
    <w:rsid w:val="00157D77"/>
    <w:rsid w:val="00160A8C"/>
    <w:rsid w:val="00160E69"/>
    <w:rsid w:val="00161C81"/>
    <w:rsid w:val="00163093"/>
    <w:rsid w:val="001636DB"/>
    <w:rsid w:val="00163739"/>
    <w:rsid w:val="00163EB3"/>
    <w:rsid w:val="00165CDE"/>
    <w:rsid w:val="0016609E"/>
    <w:rsid w:val="00172146"/>
    <w:rsid w:val="00172291"/>
    <w:rsid w:val="00173D8F"/>
    <w:rsid w:val="00174B52"/>
    <w:rsid w:val="0017546A"/>
    <w:rsid w:val="00175D97"/>
    <w:rsid w:val="0017603C"/>
    <w:rsid w:val="001765B7"/>
    <w:rsid w:val="00177740"/>
    <w:rsid w:val="00181195"/>
    <w:rsid w:val="001827F3"/>
    <w:rsid w:val="00183567"/>
    <w:rsid w:val="00186157"/>
    <w:rsid w:val="00190094"/>
    <w:rsid w:val="00190400"/>
    <w:rsid w:val="00190435"/>
    <w:rsid w:val="00190C2A"/>
    <w:rsid w:val="00190C9F"/>
    <w:rsid w:val="001974B0"/>
    <w:rsid w:val="001979E2"/>
    <w:rsid w:val="00197ACC"/>
    <w:rsid w:val="001A0CAE"/>
    <w:rsid w:val="001A1077"/>
    <w:rsid w:val="001A34EC"/>
    <w:rsid w:val="001A35C4"/>
    <w:rsid w:val="001A3CB8"/>
    <w:rsid w:val="001A54EB"/>
    <w:rsid w:val="001A5C78"/>
    <w:rsid w:val="001A64D0"/>
    <w:rsid w:val="001A6BAF"/>
    <w:rsid w:val="001A6D79"/>
    <w:rsid w:val="001A75EA"/>
    <w:rsid w:val="001A76DF"/>
    <w:rsid w:val="001B02C9"/>
    <w:rsid w:val="001B059B"/>
    <w:rsid w:val="001B2AEA"/>
    <w:rsid w:val="001B2D2B"/>
    <w:rsid w:val="001B4DF8"/>
    <w:rsid w:val="001B5527"/>
    <w:rsid w:val="001B6927"/>
    <w:rsid w:val="001B6CA1"/>
    <w:rsid w:val="001B7361"/>
    <w:rsid w:val="001B7CA9"/>
    <w:rsid w:val="001C1705"/>
    <w:rsid w:val="001C1CC5"/>
    <w:rsid w:val="001C2D3E"/>
    <w:rsid w:val="001C5342"/>
    <w:rsid w:val="001C5D70"/>
    <w:rsid w:val="001C60B2"/>
    <w:rsid w:val="001C75C0"/>
    <w:rsid w:val="001C7775"/>
    <w:rsid w:val="001D1582"/>
    <w:rsid w:val="001D1669"/>
    <w:rsid w:val="001D18A2"/>
    <w:rsid w:val="001D488B"/>
    <w:rsid w:val="001D555C"/>
    <w:rsid w:val="001D5D49"/>
    <w:rsid w:val="001E115F"/>
    <w:rsid w:val="001E133C"/>
    <w:rsid w:val="001E395F"/>
    <w:rsid w:val="001E6F7A"/>
    <w:rsid w:val="001E78A6"/>
    <w:rsid w:val="001F1063"/>
    <w:rsid w:val="001F10DE"/>
    <w:rsid w:val="001F144C"/>
    <w:rsid w:val="001F20A1"/>
    <w:rsid w:val="001F2F46"/>
    <w:rsid w:val="001F5E47"/>
    <w:rsid w:val="001F7F90"/>
    <w:rsid w:val="00200F36"/>
    <w:rsid w:val="00202C4B"/>
    <w:rsid w:val="00203BC8"/>
    <w:rsid w:val="00203BF6"/>
    <w:rsid w:val="00203C82"/>
    <w:rsid w:val="00203E50"/>
    <w:rsid w:val="00204C2F"/>
    <w:rsid w:val="00204E72"/>
    <w:rsid w:val="002050D2"/>
    <w:rsid w:val="00207CE7"/>
    <w:rsid w:val="00210331"/>
    <w:rsid w:val="00211475"/>
    <w:rsid w:val="002124FA"/>
    <w:rsid w:val="0021388B"/>
    <w:rsid w:val="0021580C"/>
    <w:rsid w:val="00215D19"/>
    <w:rsid w:val="002166BD"/>
    <w:rsid w:val="00216949"/>
    <w:rsid w:val="00216FF9"/>
    <w:rsid w:val="002175C6"/>
    <w:rsid w:val="00217BB4"/>
    <w:rsid w:val="00221A2F"/>
    <w:rsid w:val="002232E6"/>
    <w:rsid w:val="0022486F"/>
    <w:rsid w:val="00224ABC"/>
    <w:rsid w:val="00225772"/>
    <w:rsid w:val="002260BE"/>
    <w:rsid w:val="00227C56"/>
    <w:rsid w:val="00230CE1"/>
    <w:rsid w:val="00232A09"/>
    <w:rsid w:val="00233032"/>
    <w:rsid w:val="00233F16"/>
    <w:rsid w:val="00234932"/>
    <w:rsid w:val="002355E3"/>
    <w:rsid w:val="00235733"/>
    <w:rsid w:val="00235C59"/>
    <w:rsid w:val="0023701A"/>
    <w:rsid w:val="00240060"/>
    <w:rsid w:val="00240484"/>
    <w:rsid w:val="00242230"/>
    <w:rsid w:val="0024288C"/>
    <w:rsid w:val="00243A2B"/>
    <w:rsid w:val="00243DC0"/>
    <w:rsid w:val="00244113"/>
    <w:rsid w:val="00244384"/>
    <w:rsid w:val="00246593"/>
    <w:rsid w:val="00246A10"/>
    <w:rsid w:val="00252B6A"/>
    <w:rsid w:val="00252C97"/>
    <w:rsid w:val="002535EA"/>
    <w:rsid w:val="0025447A"/>
    <w:rsid w:val="00254780"/>
    <w:rsid w:val="0025601F"/>
    <w:rsid w:val="00260D28"/>
    <w:rsid w:val="0026186C"/>
    <w:rsid w:val="00263D92"/>
    <w:rsid w:val="00266F84"/>
    <w:rsid w:val="00271E0B"/>
    <w:rsid w:val="00272EB2"/>
    <w:rsid w:val="00272F04"/>
    <w:rsid w:val="002732AD"/>
    <w:rsid w:val="00274AA3"/>
    <w:rsid w:val="00275301"/>
    <w:rsid w:val="00275B2C"/>
    <w:rsid w:val="00275BA2"/>
    <w:rsid w:val="00277565"/>
    <w:rsid w:val="0027791C"/>
    <w:rsid w:val="00280028"/>
    <w:rsid w:val="00280566"/>
    <w:rsid w:val="00280D84"/>
    <w:rsid w:val="00282429"/>
    <w:rsid w:val="002835D0"/>
    <w:rsid w:val="00284A1D"/>
    <w:rsid w:val="002857D7"/>
    <w:rsid w:val="0028643C"/>
    <w:rsid w:val="00286BE8"/>
    <w:rsid w:val="00292BDD"/>
    <w:rsid w:val="00292F67"/>
    <w:rsid w:val="00293DD7"/>
    <w:rsid w:val="002941DF"/>
    <w:rsid w:val="00295527"/>
    <w:rsid w:val="00295B1F"/>
    <w:rsid w:val="0029666B"/>
    <w:rsid w:val="002977A0"/>
    <w:rsid w:val="00297A12"/>
    <w:rsid w:val="002A0E9F"/>
    <w:rsid w:val="002A27D7"/>
    <w:rsid w:val="002A27DE"/>
    <w:rsid w:val="002A2F21"/>
    <w:rsid w:val="002A2F71"/>
    <w:rsid w:val="002A500D"/>
    <w:rsid w:val="002A6115"/>
    <w:rsid w:val="002A6F2F"/>
    <w:rsid w:val="002A77EE"/>
    <w:rsid w:val="002A78CD"/>
    <w:rsid w:val="002A7AAC"/>
    <w:rsid w:val="002A7B58"/>
    <w:rsid w:val="002C0851"/>
    <w:rsid w:val="002C0F05"/>
    <w:rsid w:val="002C18FC"/>
    <w:rsid w:val="002C1E3E"/>
    <w:rsid w:val="002C3612"/>
    <w:rsid w:val="002C3930"/>
    <w:rsid w:val="002C4A89"/>
    <w:rsid w:val="002C4C99"/>
    <w:rsid w:val="002C5852"/>
    <w:rsid w:val="002C6D0F"/>
    <w:rsid w:val="002C6E5B"/>
    <w:rsid w:val="002C6FDA"/>
    <w:rsid w:val="002C7C0A"/>
    <w:rsid w:val="002C7CB5"/>
    <w:rsid w:val="002D2510"/>
    <w:rsid w:val="002D3C28"/>
    <w:rsid w:val="002D6189"/>
    <w:rsid w:val="002D75BD"/>
    <w:rsid w:val="002D7A51"/>
    <w:rsid w:val="002E0212"/>
    <w:rsid w:val="002E2389"/>
    <w:rsid w:val="002E33AF"/>
    <w:rsid w:val="002E3F44"/>
    <w:rsid w:val="002E40DE"/>
    <w:rsid w:val="002E4128"/>
    <w:rsid w:val="002F1417"/>
    <w:rsid w:val="002F271E"/>
    <w:rsid w:val="002F30C9"/>
    <w:rsid w:val="002F4901"/>
    <w:rsid w:val="002F4B73"/>
    <w:rsid w:val="002F5750"/>
    <w:rsid w:val="002F5996"/>
    <w:rsid w:val="002F5DAC"/>
    <w:rsid w:val="002F6ADF"/>
    <w:rsid w:val="002F6F6E"/>
    <w:rsid w:val="00301A6D"/>
    <w:rsid w:val="003029D7"/>
    <w:rsid w:val="00302EB9"/>
    <w:rsid w:val="00302EBA"/>
    <w:rsid w:val="003037A5"/>
    <w:rsid w:val="00303D89"/>
    <w:rsid w:val="003049AE"/>
    <w:rsid w:val="00306EB9"/>
    <w:rsid w:val="00307A5A"/>
    <w:rsid w:val="00311996"/>
    <w:rsid w:val="00312932"/>
    <w:rsid w:val="00313C31"/>
    <w:rsid w:val="00314946"/>
    <w:rsid w:val="0031534C"/>
    <w:rsid w:val="00315E3D"/>
    <w:rsid w:val="0031615F"/>
    <w:rsid w:val="00316CF4"/>
    <w:rsid w:val="0031763D"/>
    <w:rsid w:val="00317822"/>
    <w:rsid w:val="00320499"/>
    <w:rsid w:val="00322061"/>
    <w:rsid w:val="00324D73"/>
    <w:rsid w:val="0032796D"/>
    <w:rsid w:val="00330048"/>
    <w:rsid w:val="00330431"/>
    <w:rsid w:val="00332AC0"/>
    <w:rsid w:val="00333433"/>
    <w:rsid w:val="00333D62"/>
    <w:rsid w:val="00333EA9"/>
    <w:rsid w:val="00336307"/>
    <w:rsid w:val="00340C5E"/>
    <w:rsid w:val="003411D9"/>
    <w:rsid w:val="003411F7"/>
    <w:rsid w:val="00341C8F"/>
    <w:rsid w:val="003430FE"/>
    <w:rsid w:val="0034594C"/>
    <w:rsid w:val="00346360"/>
    <w:rsid w:val="003507DB"/>
    <w:rsid w:val="00350D0D"/>
    <w:rsid w:val="00351130"/>
    <w:rsid w:val="00351366"/>
    <w:rsid w:val="0035136E"/>
    <w:rsid w:val="0035388D"/>
    <w:rsid w:val="003570BF"/>
    <w:rsid w:val="003572CA"/>
    <w:rsid w:val="00357D41"/>
    <w:rsid w:val="003607D7"/>
    <w:rsid w:val="00361620"/>
    <w:rsid w:val="003622BE"/>
    <w:rsid w:val="00362A8F"/>
    <w:rsid w:val="00362E66"/>
    <w:rsid w:val="00366CF7"/>
    <w:rsid w:val="00367B23"/>
    <w:rsid w:val="00370EC2"/>
    <w:rsid w:val="00371623"/>
    <w:rsid w:val="003728CC"/>
    <w:rsid w:val="003749F4"/>
    <w:rsid w:val="0037559F"/>
    <w:rsid w:val="0037626C"/>
    <w:rsid w:val="003776B4"/>
    <w:rsid w:val="003776FF"/>
    <w:rsid w:val="003811AB"/>
    <w:rsid w:val="0038174A"/>
    <w:rsid w:val="0038513C"/>
    <w:rsid w:val="00385D55"/>
    <w:rsid w:val="0038662C"/>
    <w:rsid w:val="00387B27"/>
    <w:rsid w:val="003901B3"/>
    <w:rsid w:val="00392225"/>
    <w:rsid w:val="003935DD"/>
    <w:rsid w:val="00393812"/>
    <w:rsid w:val="003948DE"/>
    <w:rsid w:val="003949EA"/>
    <w:rsid w:val="00394CD5"/>
    <w:rsid w:val="0039584B"/>
    <w:rsid w:val="0039703C"/>
    <w:rsid w:val="003971A9"/>
    <w:rsid w:val="003A0E2E"/>
    <w:rsid w:val="003A123D"/>
    <w:rsid w:val="003A1607"/>
    <w:rsid w:val="003A19F7"/>
    <w:rsid w:val="003A2210"/>
    <w:rsid w:val="003A23AE"/>
    <w:rsid w:val="003A2DCF"/>
    <w:rsid w:val="003A3810"/>
    <w:rsid w:val="003A3A29"/>
    <w:rsid w:val="003A524D"/>
    <w:rsid w:val="003A7653"/>
    <w:rsid w:val="003B07D0"/>
    <w:rsid w:val="003B107B"/>
    <w:rsid w:val="003B23D5"/>
    <w:rsid w:val="003B524D"/>
    <w:rsid w:val="003B56EA"/>
    <w:rsid w:val="003B5824"/>
    <w:rsid w:val="003B78D2"/>
    <w:rsid w:val="003C0FB8"/>
    <w:rsid w:val="003C1C65"/>
    <w:rsid w:val="003C2A79"/>
    <w:rsid w:val="003C3E3C"/>
    <w:rsid w:val="003C48C6"/>
    <w:rsid w:val="003C48D6"/>
    <w:rsid w:val="003C4FDD"/>
    <w:rsid w:val="003C5395"/>
    <w:rsid w:val="003C57AD"/>
    <w:rsid w:val="003C7C01"/>
    <w:rsid w:val="003D0C18"/>
    <w:rsid w:val="003D19E4"/>
    <w:rsid w:val="003D1FBC"/>
    <w:rsid w:val="003D2595"/>
    <w:rsid w:val="003D2716"/>
    <w:rsid w:val="003D297E"/>
    <w:rsid w:val="003D2A41"/>
    <w:rsid w:val="003D2B83"/>
    <w:rsid w:val="003D2FB0"/>
    <w:rsid w:val="003D31C5"/>
    <w:rsid w:val="003D5732"/>
    <w:rsid w:val="003D5A19"/>
    <w:rsid w:val="003D5B01"/>
    <w:rsid w:val="003D5FD3"/>
    <w:rsid w:val="003D6A3C"/>
    <w:rsid w:val="003D7FA6"/>
    <w:rsid w:val="003E1117"/>
    <w:rsid w:val="003E2307"/>
    <w:rsid w:val="003E2594"/>
    <w:rsid w:val="003E4791"/>
    <w:rsid w:val="003E5927"/>
    <w:rsid w:val="003E6174"/>
    <w:rsid w:val="003E6409"/>
    <w:rsid w:val="003E6D95"/>
    <w:rsid w:val="003F0C22"/>
    <w:rsid w:val="003F12E4"/>
    <w:rsid w:val="003F265C"/>
    <w:rsid w:val="003F358E"/>
    <w:rsid w:val="003F4331"/>
    <w:rsid w:val="003F450D"/>
    <w:rsid w:val="003F477D"/>
    <w:rsid w:val="003F72C4"/>
    <w:rsid w:val="003F789D"/>
    <w:rsid w:val="004002A2"/>
    <w:rsid w:val="00401948"/>
    <w:rsid w:val="00401D52"/>
    <w:rsid w:val="00402433"/>
    <w:rsid w:val="00403284"/>
    <w:rsid w:val="0040459B"/>
    <w:rsid w:val="004050E7"/>
    <w:rsid w:val="0040559B"/>
    <w:rsid w:val="00405789"/>
    <w:rsid w:val="00406074"/>
    <w:rsid w:val="00406AEE"/>
    <w:rsid w:val="00407727"/>
    <w:rsid w:val="0040782E"/>
    <w:rsid w:val="004118F8"/>
    <w:rsid w:val="004130E9"/>
    <w:rsid w:val="004142DA"/>
    <w:rsid w:val="004147B3"/>
    <w:rsid w:val="00414858"/>
    <w:rsid w:val="004159E3"/>
    <w:rsid w:val="00415AEF"/>
    <w:rsid w:val="004172A3"/>
    <w:rsid w:val="004174AC"/>
    <w:rsid w:val="00417C43"/>
    <w:rsid w:val="004208F7"/>
    <w:rsid w:val="00421B15"/>
    <w:rsid w:val="00422B36"/>
    <w:rsid w:val="004235C9"/>
    <w:rsid w:val="00423F32"/>
    <w:rsid w:val="00425778"/>
    <w:rsid w:val="00426386"/>
    <w:rsid w:val="004276D8"/>
    <w:rsid w:val="00427915"/>
    <w:rsid w:val="00427C66"/>
    <w:rsid w:val="00432186"/>
    <w:rsid w:val="004339BA"/>
    <w:rsid w:val="00437E3C"/>
    <w:rsid w:val="0044070C"/>
    <w:rsid w:val="00440ED8"/>
    <w:rsid w:val="00440EFF"/>
    <w:rsid w:val="00441A02"/>
    <w:rsid w:val="00442E9F"/>
    <w:rsid w:val="004432BB"/>
    <w:rsid w:val="00444B2A"/>
    <w:rsid w:val="0044553A"/>
    <w:rsid w:val="00447309"/>
    <w:rsid w:val="00450069"/>
    <w:rsid w:val="00450460"/>
    <w:rsid w:val="0045409C"/>
    <w:rsid w:val="004564AF"/>
    <w:rsid w:val="00460BD1"/>
    <w:rsid w:val="00462AEE"/>
    <w:rsid w:val="00462C02"/>
    <w:rsid w:val="00462C2C"/>
    <w:rsid w:val="00462E58"/>
    <w:rsid w:val="004630D3"/>
    <w:rsid w:val="0046421C"/>
    <w:rsid w:val="00464365"/>
    <w:rsid w:val="0046544A"/>
    <w:rsid w:val="00466565"/>
    <w:rsid w:val="00466E34"/>
    <w:rsid w:val="004674AF"/>
    <w:rsid w:val="004700F0"/>
    <w:rsid w:val="00470CE6"/>
    <w:rsid w:val="00470D43"/>
    <w:rsid w:val="00470DB0"/>
    <w:rsid w:val="00470F79"/>
    <w:rsid w:val="004712DC"/>
    <w:rsid w:val="00471538"/>
    <w:rsid w:val="00472A8C"/>
    <w:rsid w:val="00472EBC"/>
    <w:rsid w:val="00472F3A"/>
    <w:rsid w:val="00473177"/>
    <w:rsid w:val="0047581F"/>
    <w:rsid w:val="00476D4F"/>
    <w:rsid w:val="004806C8"/>
    <w:rsid w:val="00480FE4"/>
    <w:rsid w:val="00481277"/>
    <w:rsid w:val="004814EA"/>
    <w:rsid w:val="0048399E"/>
    <w:rsid w:val="00483ACE"/>
    <w:rsid w:val="00483D31"/>
    <w:rsid w:val="00483D4C"/>
    <w:rsid w:val="0048665B"/>
    <w:rsid w:val="0048728A"/>
    <w:rsid w:val="0048784D"/>
    <w:rsid w:val="00487AFA"/>
    <w:rsid w:val="004903E1"/>
    <w:rsid w:val="00491C10"/>
    <w:rsid w:val="004927E9"/>
    <w:rsid w:val="004947F0"/>
    <w:rsid w:val="0049613B"/>
    <w:rsid w:val="004A0858"/>
    <w:rsid w:val="004A10BE"/>
    <w:rsid w:val="004A1F55"/>
    <w:rsid w:val="004A32B2"/>
    <w:rsid w:val="004A4F0A"/>
    <w:rsid w:val="004A730A"/>
    <w:rsid w:val="004A7BE9"/>
    <w:rsid w:val="004B075C"/>
    <w:rsid w:val="004B1A49"/>
    <w:rsid w:val="004B5E0E"/>
    <w:rsid w:val="004B6172"/>
    <w:rsid w:val="004B75F5"/>
    <w:rsid w:val="004C0C7B"/>
    <w:rsid w:val="004C2395"/>
    <w:rsid w:val="004C2A1C"/>
    <w:rsid w:val="004C2F54"/>
    <w:rsid w:val="004C3473"/>
    <w:rsid w:val="004C37B9"/>
    <w:rsid w:val="004C5720"/>
    <w:rsid w:val="004C5B72"/>
    <w:rsid w:val="004C60BF"/>
    <w:rsid w:val="004C733D"/>
    <w:rsid w:val="004C7909"/>
    <w:rsid w:val="004D0B14"/>
    <w:rsid w:val="004D19E8"/>
    <w:rsid w:val="004D2450"/>
    <w:rsid w:val="004D3395"/>
    <w:rsid w:val="004D3D33"/>
    <w:rsid w:val="004D40FC"/>
    <w:rsid w:val="004D4817"/>
    <w:rsid w:val="004D58C1"/>
    <w:rsid w:val="004D7005"/>
    <w:rsid w:val="004E0A63"/>
    <w:rsid w:val="004E12FB"/>
    <w:rsid w:val="004E5647"/>
    <w:rsid w:val="004E5B14"/>
    <w:rsid w:val="004E6011"/>
    <w:rsid w:val="004E6D4B"/>
    <w:rsid w:val="004E7AB3"/>
    <w:rsid w:val="004F1A4B"/>
    <w:rsid w:val="004F2473"/>
    <w:rsid w:val="004F4C37"/>
    <w:rsid w:val="004F5324"/>
    <w:rsid w:val="004F774A"/>
    <w:rsid w:val="0050071E"/>
    <w:rsid w:val="00501792"/>
    <w:rsid w:val="00506B48"/>
    <w:rsid w:val="005079C6"/>
    <w:rsid w:val="00510234"/>
    <w:rsid w:val="0051038D"/>
    <w:rsid w:val="005105A5"/>
    <w:rsid w:val="005130E5"/>
    <w:rsid w:val="0051371F"/>
    <w:rsid w:val="00513A79"/>
    <w:rsid w:val="00513F05"/>
    <w:rsid w:val="00513F8F"/>
    <w:rsid w:val="00514A83"/>
    <w:rsid w:val="0051671C"/>
    <w:rsid w:val="00516AD7"/>
    <w:rsid w:val="0051787A"/>
    <w:rsid w:val="00522276"/>
    <w:rsid w:val="00522303"/>
    <w:rsid w:val="00522E93"/>
    <w:rsid w:val="00524E4A"/>
    <w:rsid w:val="0052554D"/>
    <w:rsid w:val="0052637D"/>
    <w:rsid w:val="00526ECA"/>
    <w:rsid w:val="00530413"/>
    <w:rsid w:val="00530505"/>
    <w:rsid w:val="0053188C"/>
    <w:rsid w:val="00531C72"/>
    <w:rsid w:val="00533439"/>
    <w:rsid w:val="00533E46"/>
    <w:rsid w:val="00534510"/>
    <w:rsid w:val="005369BE"/>
    <w:rsid w:val="00541396"/>
    <w:rsid w:val="005418FA"/>
    <w:rsid w:val="00544267"/>
    <w:rsid w:val="0054573B"/>
    <w:rsid w:val="00546492"/>
    <w:rsid w:val="005518F1"/>
    <w:rsid w:val="00553F49"/>
    <w:rsid w:val="005567B6"/>
    <w:rsid w:val="00557714"/>
    <w:rsid w:val="005603EB"/>
    <w:rsid w:val="00560830"/>
    <w:rsid w:val="00561F53"/>
    <w:rsid w:val="00563178"/>
    <w:rsid w:val="005649B6"/>
    <w:rsid w:val="00566505"/>
    <w:rsid w:val="00567428"/>
    <w:rsid w:val="005676B5"/>
    <w:rsid w:val="00572CF4"/>
    <w:rsid w:val="00573384"/>
    <w:rsid w:val="00576A60"/>
    <w:rsid w:val="00577E1E"/>
    <w:rsid w:val="0058005C"/>
    <w:rsid w:val="00580C60"/>
    <w:rsid w:val="00582444"/>
    <w:rsid w:val="0058253C"/>
    <w:rsid w:val="00583EA8"/>
    <w:rsid w:val="005852F4"/>
    <w:rsid w:val="00585B86"/>
    <w:rsid w:val="00587C21"/>
    <w:rsid w:val="00591B99"/>
    <w:rsid w:val="00591C89"/>
    <w:rsid w:val="005921EC"/>
    <w:rsid w:val="00593D3F"/>
    <w:rsid w:val="00594685"/>
    <w:rsid w:val="005951FE"/>
    <w:rsid w:val="00595329"/>
    <w:rsid w:val="005973F6"/>
    <w:rsid w:val="005A12F8"/>
    <w:rsid w:val="005A2D1B"/>
    <w:rsid w:val="005A352E"/>
    <w:rsid w:val="005A3984"/>
    <w:rsid w:val="005A48E3"/>
    <w:rsid w:val="005A5BEB"/>
    <w:rsid w:val="005A6437"/>
    <w:rsid w:val="005A67D7"/>
    <w:rsid w:val="005B283C"/>
    <w:rsid w:val="005B3307"/>
    <w:rsid w:val="005B3A04"/>
    <w:rsid w:val="005B3ECD"/>
    <w:rsid w:val="005B4FA5"/>
    <w:rsid w:val="005C058A"/>
    <w:rsid w:val="005C0940"/>
    <w:rsid w:val="005C226E"/>
    <w:rsid w:val="005C3360"/>
    <w:rsid w:val="005C3A13"/>
    <w:rsid w:val="005C5590"/>
    <w:rsid w:val="005C5CFC"/>
    <w:rsid w:val="005C6AD4"/>
    <w:rsid w:val="005D1F11"/>
    <w:rsid w:val="005D3D98"/>
    <w:rsid w:val="005D60BE"/>
    <w:rsid w:val="005D6871"/>
    <w:rsid w:val="005D7E62"/>
    <w:rsid w:val="005E03C3"/>
    <w:rsid w:val="005E1828"/>
    <w:rsid w:val="005E2F29"/>
    <w:rsid w:val="005E31CB"/>
    <w:rsid w:val="005E47DB"/>
    <w:rsid w:val="005E4D67"/>
    <w:rsid w:val="005E4E71"/>
    <w:rsid w:val="005E5147"/>
    <w:rsid w:val="005E660E"/>
    <w:rsid w:val="005E7213"/>
    <w:rsid w:val="005F2B3E"/>
    <w:rsid w:val="005F513D"/>
    <w:rsid w:val="005F5485"/>
    <w:rsid w:val="005F5EAA"/>
    <w:rsid w:val="005F6277"/>
    <w:rsid w:val="005F653A"/>
    <w:rsid w:val="0060149F"/>
    <w:rsid w:val="006014C4"/>
    <w:rsid w:val="006026A4"/>
    <w:rsid w:val="006027CA"/>
    <w:rsid w:val="0060464D"/>
    <w:rsid w:val="00605900"/>
    <w:rsid w:val="00606112"/>
    <w:rsid w:val="006072B6"/>
    <w:rsid w:val="00607C26"/>
    <w:rsid w:val="00611CFA"/>
    <w:rsid w:val="00611DE1"/>
    <w:rsid w:val="00612101"/>
    <w:rsid w:val="00613317"/>
    <w:rsid w:val="00613342"/>
    <w:rsid w:val="00613A27"/>
    <w:rsid w:val="00613FCB"/>
    <w:rsid w:val="006147D2"/>
    <w:rsid w:val="00614F88"/>
    <w:rsid w:val="00614F8B"/>
    <w:rsid w:val="00615210"/>
    <w:rsid w:val="00615D25"/>
    <w:rsid w:val="00616904"/>
    <w:rsid w:val="00616918"/>
    <w:rsid w:val="00617EBB"/>
    <w:rsid w:val="006200E2"/>
    <w:rsid w:val="00620E44"/>
    <w:rsid w:val="00621C5C"/>
    <w:rsid w:val="00622357"/>
    <w:rsid w:val="00622A1C"/>
    <w:rsid w:val="00623E31"/>
    <w:rsid w:val="00624269"/>
    <w:rsid w:val="00624F9B"/>
    <w:rsid w:val="00625532"/>
    <w:rsid w:val="00630088"/>
    <w:rsid w:val="006310EB"/>
    <w:rsid w:val="00632158"/>
    <w:rsid w:val="00632236"/>
    <w:rsid w:val="006322BC"/>
    <w:rsid w:val="0063411C"/>
    <w:rsid w:val="0063493A"/>
    <w:rsid w:val="00635282"/>
    <w:rsid w:val="0063621F"/>
    <w:rsid w:val="0064066B"/>
    <w:rsid w:val="006421B5"/>
    <w:rsid w:val="00642302"/>
    <w:rsid w:val="006445A6"/>
    <w:rsid w:val="006449BA"/>
    <w:rsid w:val="00644DD8"/>
    <w:rsid w:val="00644FF5"/>
    <w:rsid w:val="00645038"/>
    <w:rsid w:val="00646DED"/>
    <w:rsid w:val="006479BF"/>
    <w:rsid w:val="006503FD"/>
    <w:rsid w:val="0065044C"/>
    <w:rsid w:val="00651084"/>
    <w:rsid w:val="0065229F"/>
    <w:rsid w:val="0065341C"/>
    <w:rsid w:val="00653434"/>
    <w:rsid w:val="00653D90"/>
    <w:rsid w:val="00653E91"/>
    <w:rsid w:val="006557EB"/>
    <w:rsid w:val="00660696"/>
    <w:rsid w:val="0066110B"/>
    <w:rsid w:val="00661E26"/>
    <w:rsid w:val="00662B66"/>
    <w:rsid w:val="006634AB"/>
    <w:rsid w:val="006637BC"/>
    <w:rsid w:val="00665176"/>
    <w:rsid w:val="00665FDA"/>
    <w:rsid w:val="00667010"/>
    <w:rsid w:val="006718FF"/>
    <w:rsid w:val="006726AF"/>
    <w:rsid w:val="00672FF0"/>
    <w:rsid w:val="006733FF"/>
    <w:rsid w:val="0067502D"/>
    <w:rsid w:val="006769EB"/>
    <w:rsid w:val="006778EF"/>
    <w:rsid w:val="00680611"/>
    <w:rsid w:val="00680756"/>
    <w:rsid w:val="006808D7"/>
    <w:rsid w:val="006813D4"/>
    <w:rsid w:val="006813EF"/>
    <w:rsid w:val="0068166D"/>
    <w:rsid w:val="0068259D"/>
    <w:rsid w:val="00683B4A"/>
    <w:rsid w:val="00684E2A"/>
    <w:rsid w:val="006851C7"/>
    <w:rsid w:val="00691605"/>
    <w:rsid w:val="00691C36"/>
    <w:rsid w:val="00694E8F"/>
    <w:rsid w:val="00695617"/>
    <w:rsid w:val="00695CEE"/>
    <w:rsid w:val="00696159"/>
    <w:rsid w:val="0069621E"/>
    <w:rsid w:val="00697421"/>
    <w:rsid w:val="00697C95"/>
    <w:rsid w:val="006A0658"/>
    <w:rsid w:val="006A2E40"/>
    <w:rsid w:val="006A4673"/>
    <w:rsid w:val="006A65DE"/>
    <w:rsid w:val="006A6DFB"/>
    <w:rsid w:val="006A7486"/>
    <w:rsid w:val="006A7BD9"/>
    <w:rsid w:val="006B35AD"/>
    <w:rsid w:val="006B60FA"/>
    <w:rsid w:val="006B613C"/>
    <w:rsid w:val="006B61AB"/>
    <w:rsid w:val="006B6781"/>
    <w:rsid w:val="006C06D9"/>
    <w:rsid w:val="006C07A5"/>
    <w:rsid w:val="006C1BF3"/>
    <w:rsid w:val="006C29C6"/>
    <w:rsid w:val="006C2DEF"/>
    <w:rsid w:val="006C47E2"/>
    <w:rsid w:val="006C4819"/>
    <w:rsid w:val="006C5CEA"/>
    <w:rsid w:val="006C6255"/>
    <w:rsid w:val="006C6BDE"/>
    <w:rsid w:val="006C6C7A"/>
    <w:rsid w:val="006C6D27"/>
    <w:rsid w:val="006C7AC0"/>
    <w:rsid w:val="006C7E74"/>
    <w:rsid w:val="006C7F51"/>
    <w:rsid w:val="006D06C3"/>
    <w:rsid w:val="006D1644"/>
    <w:rsid w:val="006D238F"/>
    <w:rsid w:val="006D3A8E"/>
    <w:rsid w:val="006D3C8A"/>
    <w:rsid w:val="006D44A0"/>
    <w:rsid w:val="006D4EE6"/>
    <w:rsid w:val="006D65CD"/>
    <w:rsid w:val="006D719D"/>
    <w:rsid w:val="006D7935"/>
    <w:rsid w:val="006E45BF"/>
    <w:rsid w:val="006F36C9"/>
    <w:rsid w:val="006F4235"/>
    <w:rsid w:val="006F6522"/>
    <w:rsid w:val="00700623"/>
    <w:rsid w:val="00700BC2"/>
    <w:rsid w:val="00702164"/>
    <w:rsid w:val="0070272D"/>
    <w:rsid w:val="007046F9"/>
    <w:rsid w:val="00707903"/>
    <w:rsid w:val="007079F8"/>
    <w:rsid w:val="007101CC"/>
    <w:rsid w:val="007136CF"/>
    <w:rsid w:val="00713A49"/>
    <w:rsid w:val="0071507D"/>
    <w:rsid w:val="00715CA0"/>
    <w:rsid w:val="00716232"/>
    <w:rsid w:val="00716B5D"/>
    <w:rsid w:val="00717B89"/>
    <w:rsid w:val="007221D1"/>
    <w:rsid w:val="007222B2"/>
    <w:rsid w:val="0072268A"/>
    <w:rsid w:val="00723AAB"/>
    <w:rsid w:val="00724FF1"/>
    <w:rsid w:val="00726F2F"/>
    <w:rsid w:val="007271B0"/>
    <w:rsid w:val="00727E32"/>
    <w:rsid w:val="00730E0C"/>
    <w:rsid w:val="00733571"/>
    <w:rsid w:val="00734EC8"/>
    <w:rsid w:val="00735BF6"/>
    <w:rsid w:val="00736445"/>
    <w:rsid w:val="00736A42"/>
    <w:rsid w:val="00737419"/>
    <w:rsid w:val="0074280D"/>
    <w:rsid w:val="00742AAF"/>
    <w:rsid w:val="00742DEB"/>
    <w:rsid w:val="00742E97"/>
    <w:rsid w:val="00742F72"/>
    <w:rsid w:val="00743A52"/>
    <w:rsid w:val="00744BEC"/>
    <w:rsid w:val="00745628"/>
    <w:rsid w:val="00745759"/>
    <w:rsid w:val="00745CC6"/>
    <w:rsid w:val="00750378"/>
    <w:rsid w:val="007521AB"/>
    <w:rsid w:val="00752E7F"/>
    <w:rsid w:val="0075742E"/>
    <w:rsid w:val="00765251"/>
    <w:rsid w:val="007660C1"/>
    <w:rsid w:val="00766889"/>
    <w:rsid w:val="007670B0"/>
    <w:rsid w:val="00767C6C"/>
    <w:rsid w:val="007714F0"/>
    <w:rsid w:val="007727A8"/>
    <w:rsid w:val="007741CD"/>
    <w:rsid w:val="00774CB7"/>
    <w:rsid w:val="007752E2"/>
    <w:rsid w:val="007756FA"/>
    <w:rsid w:val="007763C9"/>
    <w:rsid w:val="00776CE9"/>
    <w:rsid w:val="0078215B"/>
    <w:rsid w:val="00782701"/>
    <w:rsid w:val="0079122D"/>
    <w:rsid w:val="00791BEF"/>
    <w:rsid w:val="00791C51"/>
    <w:rsid w:val="0079557A"/>
    <w:rsid w:val="00795B1D"/>
    <w:rsid w:val="00795BF1"/>
    <w:rsid w:val="007964B4"/>
    <w:rsid w:val="00796F77"/>
    <w:rsid w:val="00797DDC"/>
    <w:rsid w:val="007A1BA5"/>
    <w:rsid w:val="007A1C6A"/>
    <w:rsid w:val="007A1EEA"/>
    <w:rsid w:val="007A3BF3"/>
    <w:rsid w:val="007A5572"/>
    <w:rsid w:val="007A6908"/>
    <w:rsid w:val="007A6B6E"/>
    <w:rsid w:val="007A7BB1"/>
    <w:rsid w:val="007B121B"/>
    <w:rsid w:val="007B21D4"/>
    <w:rsid w:val="007B23D8"/>
    <w:rsid w:val="007B2967"/>
    <w:rsid w:val="007B2B08"/>
    <w:rsid w:val="007B2F0B"/>
    <w:rsid w:val="007B38D2"/>
    <w:rsid w:val="007B3D25"/>
    <w:rsid w:val="007B45BB"/>
    <w:rsid w:val="007C13C2"/>
    <w:rsid w:val="007C1EA7"/>
    <w:rsid w:val="007C2ED5"/>
    <w:rsid w:val="007C3D15"/>
    <w:rsid w:val="007C52FA"/>
    <w:rsid w:val="007C6703"/>
    <w:rsid w:val="007C6882"/>
    <w:rsid w:val="007D0D1A"/>
    <w:rsid w:val="007D25E4"/>
    <w:rsid w:val="007D4873"/>
    <w:rsid w:val="007D5C07"/>
    <w:rsid w:val="007D6C1B"/>
    <w:rsid w:val="007D7CF4"/>
    <w:rsid w:val="007D7EA9"/>
    <w:rsid w:val="007E0E6E"/>
    <w:rsid w:val="007E2270"/>
    <w:rsid w:val="007E2932"/>
    <w:rsid w:val="007E3F99"/>
    <w:rsid w:val="007E4038"/>
    <w:rsid w:val="007E4C5C"/>
    <w:rsid w:val="007F08B3"/>
    <w:rsid w:val="007F0EB2"/>
    <w:rsid w:val="007F1A43"/>
    <w:rsid w:val="007F3C78"/>
    <w:rsid w:val="007F3D45"/>
    <w:rsid w:val="007F58E4"/>
    <w:rsid w:val="007F6CAD"/>
    <w:rsid w:val="00800AF4"/>
    <w:rsid w:val="00801E75"/>
    <w:rsid w:val="00802027"/>
    <w:rsid w:val="008025BB"/>
    <w:rsid w:val="00802A20"/>
    <w:rsid w:val="008032A8"/>
    <w:rsid w:val="008033B2"/>
    <w:rsid w:val="00804249"/>
    <w:rsid w:val="00804D02"/>
    <w:rsid w:val="008053DF"/>
    <w:rsid w:val="00806D2E"/>
    <w:rsid w:val="0080733D"/>
    <w:rsid w:val="00807663"/>
    <w:rsid w:val="008077F2"/>
    <w:rsid w:val="00810FB9"/>
    <w:rsid w:val="0081104A"/>
    <w:rsid w:val="00812729"/>
    <w:rsid w:val="00813136"/>
    <w:rsid w:val="00813A58"/>
    <w:rsid w:val="00813D65"/>
    <w:rsid w:val="008142FE"/>
    <w:rsid w:val="00814E15"/>
    <w:rsid w:val="008163A4"/>
    <w:rsid w:val="00816546"/>
    <w:rsid w:val="008166C7"/>
    <w:rsid w:val="008200E5"/>
    <w:rsid w:val="0082085B"/>
    <w:rsid w:val="008212B8"/>
    <w:rsid w:val="00822DF0"/>
    <w:rsid w:val="00825B6A"/>
    <w:rsid w:val="0083051F"/>
    <w:rsid w:val="008316B2"/>
    <w:rsid w:val="008328CE"/>
    <w:rsid w:val="00832CB9"/>
    <w:rsid w:val="00835E75"/>
    <w:rsid w:val="008363D4"/>
    <w:rsid w:val="00837955"/>
    <w:rsid w:val="00837BAE"/>
    <w:rsid w:val="0084099B"/>
    <w:rsid w:val="00842CF5"/>
    <w:rsid w:val="0084359C"/>
    <w:rsid w:val="00843619"/>
    <w:rsid w:val="008436C5"/>
    <w:rsid w:val="00843A0C"/>
    <w:rsid w:val="00844321"/>
    <w:rsid w:val="00845ED6"/>
    <w:rsid w:val="00846748"/>
    <w:rsid w:val="00846B49"/>
    <w:rsid w:val="008474F1"/>
    <w:rsid w:val="0085007D"/>
    <w:rsid w:val="00852813"/>
    <w:rsid w:val="00854109"/>
    <w:rsid w:val="00860327"/>
    <w:rsid w:val="00860733"/>
    <w:rsid w:val="0086088D"/>
    <w:rsid w:val="00863040"/>
    <w:rsid w:val="00864748"/>
    <w:rsid w:val="008648E2"/>
    <w:rsid w:val="00865098"/>
    <w:rsid w:val="008654E8"/>
    <w:rsid w:val="00866A07"/>
    <w:rsid w:val="008674D0"/>
    <w:rsid w:val="00870833"/>
    <w:rsid w:val="00870B2F"/>
    <w:rsid w:val="00871192"/>
    <w:rsid w:val="0087531F"/>
    <w:rsid w:val="0087670F"/>
    <w:rsid w:val="00876FA1"/>
    <w:rsid w:val="00877E0C"/>
    <w:rsid w:val="00880E4B"/>
    <w:rsid w:val="00883F4C"/>
    <w:rsid w:val="008843E1"/>
    <w:rsid w:val="00884F64"/>
    <w:rsid w:val="008867FA"/>
    <w:rsid w:val="0088696B"/>
    <w:rsid w:val="00886FF7"/>
    <w:rsid w:val="00887CA5"/>
    <w:rsid w:val="008913E8"/>
    <w:rsid w:val="00891F7A"/>
    <w:rsid w:val="008920D6"/>
    <w:rsid w:val="008927A5"/>
    <w:rsid w:val="008929A0"/>
    <w:rsid w:val="008932C7"/>
    <w:rsid w:val="008941C1"/>
    <w:rsid w:val="00895B96"/>
    <w:rsid w:val="008974CD"/>
    <w:rsid w:val="008A0C77"/>
    <w:rsid w:val="008A133A"/>
    <w:rsid w:val="008A1527"/>
    <w:rsid w:val="008A1F7B"/>
    <w:rsid w:val="008A2DBE"/>
    <w:rsid w:val="008A6D7E"/>
    <w:rsid w:val="008A7431"/>
    <w:rsid w:val="008A7E02"/>
    <w:rsid w:val="008B0E8E"/>
    <w:rsid w:val="008B13D8"/>
    <w:rsid w:val="008B1428"/>
    <w:rsid w:val="008B3685"/>
    <w:rsid w:val="008B400C"/>
    <w:rsid w:val="008B4799"/>
    <w:rsid w:val="008B55A6"/>
    <w:rsid w:val="008B6550"/>
    <w:rsid w:val="008C10A6"/>
    <w:rsid w:val="008C17BE"/>
    <w:rsid w:val="008C1A01"/>
    <w:rsid w:val="008C4875"/>
    <w:rsid w:val="008C4D92"/>
    <w:rsid w:val="008C6730"/>
    <w:rsid w:val="008C6AAC"/>
    <w:rsid w:val="008C711E"/>
    <w:rsid w:val="008D0DD6"/>
    <w:rsid w:val="008D3185"/>
    <w:rsid w:val="008D3573"/>
    <w:rsid w:val="008D43AB"/>
    <w:rsid w:val="008D4833"/>
    <w:rsid w:val="008D5C8B"/>
    <w:rsid w:val="008D5C9B"/>
    <w:rsid w:val="008D7B44"/>
    <w:rsid w:val="008D7D99"/>
    <w:rsid w:val="008E0879"/>
    <w:rsid w:val="008E08BE"/>
    <w:rsid w:val="008E3031"/>
    <w:rsid w:val="008E457A"/>
    <w:rsid w:val="008E4B10"/>
    <w:rsid w:val="008E5B7C"/>
    <w:rsid w:val="008E6248"/>
    <w:rsid w:val="008E6C7D"/>
    <w:rsid w:val="008E6FCB"/>
    <w:rsid w:val="008E700A"/>
    <w:rsid w:val="008F1981"/>
    <w:rsid w:val="008F63FE"/>
    <w:rsid w:val="008F7673"/>
    <w:rsid w:val="008F7B39"/>
    <w:rsid w:val="0090127E"/>
    <w:rsid w:val="0090243B"/>
    <w:rsid w:val="00902D58"/>
    <w:rsid w:val="00904877"/>
    <w:rsid w:val="00905546"/>
    <w:rsid w:val="00905FB9"/>
    <w:rsid w:val="0091083C"/>
    <w:rsid w:val="00910D14"/>
    <w:rsid w:val="0091180B"/>
    <w:rsid w:val="00911FE5"/>
    <w:rsid w:val="00912520"/>
    <w:rsid w:val="009148ED"/>
    <w:rsid w:val="0091568A"/>
    <w:rsid w:val="00916A92"/>
    <w:rsid w:val="00917537"/>
    <w:rsid w:val="00921641"/>
    <w:rsid w:val="009235DE"/>
    <w:rsid w:val="009254DE"/>
    <w:rsid w:val="00925DE4"/>
    <w:rsid w:val="00925E15"/>
    <w:rsid w:val="009267E5"/>
    <w:rsid w:val="00926D00"/>
    <w:rsid w:val="00927A57"/>
    <w:rsid w:val="0093036C"/>
    <w:rsid w:val="0093208A"/>
    <w:rsid w:val="00933B63"/>
    <w:rsid w:val="00936928"/>
    <w:rsid w:val="00936D6D"/>
    <w:rsid w:val="00936DB4"/>
    <w:rsid w:val="00936FB9"/>
    <w:rsid w:val="00936FF1"/>
    <w:rsid w:val="00940417"/>
    <w:rsid w:val="00941058"/>
    <w:rsid w:val="00941187"/>
    <w:rsid w:val="00943048"/>
    <w:rsid w:val="00944247"/>
    <w:rsid w:val="0094477F"/>
    <w:rsid w:val="0094494B"/>
    <w:rsid w:val="00945710"/>
    <w:rsid w:val="00946E92"/>
    <w:rsid w:val="009478DA"/>
    <w:rsid w:val="009500EE"/>
    <w:rsid w:val="009509F3"/>
    <w:rsid w:val="00950A86"/>
    <w:rsid w:val="00951EBE"/>
    <w:rsid w:val="009525A3"/>
    <w:rsid w:val="009525DD"/>
    <w:rsid w:val="00954527"/>
    <w:rsid w:val="00954C8B"/>
    <w:rsid w:val="0095518D"/>
    <w:rsid w:val="0095598A"/>
    <w:rsid w:val="00955B01"/>
    <w:rsid w:val="009563B3"/>
    <w:rsid w:val="00956897"/>
    <w:rsid w:val="009619B3"/>
    <w:rsid w:val="009625FE"/>
    <w:rsid w:val="00962996"/>
    <w:rsid w:val="009632DB"/>
    <w:rsid w:val="00964FEC"/>
    <w:rsid w:val="00967228"/>
    <w:rsid w:val="009676F9"/>
    <w:rsid w:val="00972410"/>
    <w:rsid w:val="009736D8"/>
    <w:rsid w:val="00973FFF"/>
    <w:rsid w:val="00974674"/>
    <w:rsid w:val="0097652A"/>
    <w:rsid w:val="009776DC"/>
    <w:rsid w:val="00977A5B"/>
    <w:rsid w:val="00980FDD"/>
    <w:rsid w:val="00981BD3"/>
    <w:rsid w:val="00982082"/>
    <w:rsid w:val="0098254B"/>
    <w:rsid w:val="00982D55"/>
    <w:rsid w:val="00984DF4"/>
    <w:rsid w:val="00985D21"/>
    <w:rsid w:val="00985EC1"/>
    <w:rsid w:val="00986630"/>
    <w:rsid w:val="00987170"/>
    <w:rsid w:val="009901A4"/>
    <w:rsid w:val="00992143"/>
    <w:rsid w:val="009958A1"/>
    <w:rsid w:val="009A24FD"/>
    <w:rsid w:val="009A3148"/>
    <w:rsid w:val="009A3AC5"/>
    <w:rsid w:val="009A3D0B"/>
    <w:rsid w:val="009A434B"/>
    <w:rsid w:val="009A5645"/>
    <w:rsid w:val="009A571A"/>
    <w:rsid w:val="009B0066"/>
    <w:rsid w:val="009B0F6B"/>
    <w:rsid w:val="009B1075"/>
    <w:rsid w:val="009B3DDB"/>
    <w:rsid w:val="009B5DEA"/>
    <w:rsid w:val="009B620C"/>
    <w:rsid w:val="009C4888"/>
    <w:rsid w:val="009C5FF7"/>
    <w:rsid w:val="009C6BD4"/>
    <w:rsid w:val="009D0EDA"/>
    <w:rsid w:val="009D11AF"/>
    <w:rsid w:val="009D1C27"/>
    <w:rsid w:val="009D227E"/>
    <w:rsid w:val="009D2463"/>
    <w:rsid w:val="009D337A"/>
    <w:rsid w:val="009D6201"/>
    <w:rsid w:val="009D6414"/>
    <w:rsid w:val="009D6963"/>
    <w:rsid w:val="009D755F"/>
    <w:rsid w:val="009E27F8"/>
    <w:rsid w:val="009E2AA0"/>
    <w:rsid w:val="009E3643"/>
    <w:rsid w:val="009E3B22"/>
    <w:rsid w:val="009E4123"/>
    <w:rsid w:val="009E6AFE"/>
    <w:rsid w:val="009F1AAA"/>
    <w:rsid w:val="009F209E"/>
    <w:rsid w:val="009F4768"/>
    <w:rsid w:val="009F6E6A"/>
    <w:rsid w:val="009F6EC4"/>
    <w:rsid w:val="00A00E25"/>
    <w:rsid w:val="00A01278"/>
    <w:rsid w:val="00A0329A"/>
    <w:rsid w:val="00A03B07"/>
    <w:rsid w:val="00A06850"/>
    <w:rsid w:val="00A10384"/>
    <w:rsid w:val="00A11A48"/>
    <w:rsid w:val="00A14209"/>
    <w:rsid w:val="00A16FA3"/>
    <w:rsid w:val="00A170D1"/>
    <w:rsid w:val="00A170F0"/>
    <w:rsid w:val="00A202A5"/>
    <w:rsid w:val="00A21195"/>
    <w:rsid w:val="00A238A7"/>
    <w:rsid w:val="00A252F3"/>
    <w:rsid w:val="00A257D6"/>
    <w:rsid w:val="00A275BF"/>
    <w:rsid w:val="00A32577"/>
    <w:rsid w:val="00A325E2"/>
    <w:rsid w:val="00A32E79"/>
    <w:rsid w:val="00A34712"/>
    <w:rsid w:val="00A42EB5"/>
    <w:rsid w:val="00A42F6D"/>
    <w:rsid w:val="00A43C1D"/>
    <w:rsid w:val="00A43FBD"/>
    <w:rsid w:val="00A44781"/>
    <w:rsid w:val="00A45F45"/>
    <w:rsid w:val="00A462B5"/>
    <w:rsid w:val="00A46825"/>
    <w:rsid w:val="00A47A68"/>
    <w:rsid w:val="00A531EB"/>
    <w:rsid w:val="00A55A05"/>
    <w:rsid w:val="00A56A1D"/>
    <w:rsid w:val="00A571DD"/>
    <w:rsid w:val="00A57954"/>
    <w:rsid w:val="00A57BA2"/>
    <w:rsid w:val="00A57E6C"/>
    <w:rsid w:val="00A60075"/>
    <w:rsid w:val="00A60C7B"/>
    <w:rsid w:val="00A6207E"/>
    <w:rsid w:val="00A62464"/>
    <w:rsid w:val="00A6278C"/>
    <w:rsid w:val="00A64EAF"/>
    <w:rsid w:val="00A70152"/>
    <w:rsid w:val="00A70C42"/>
    <w:rsid w:val="00A71509"/>
    <w:rsid w:val="00A71E21"/>
    <w:rsid w:val="00A729E0"/>
    <w:rsid w:val="00A73810"/>
    <w:rsid w:val="00A74ECA"/>
    <w:rsid w:val="00A759D9"/>
    <w:rsid w:val="00A77AF7"/>
    <w:rsid w:val="00A8095E"/>
    <w:rsid w:val="00A84EBF"/>
    <w:rsid w:val="00A872D3"/>
    <w:rsid w:val="00A87B04"/>
    <w:rsid w:val="00A87C65"/>
    <w:rsid w:val="00A90C0E"/>
    <w:rsid w:val="00A90E08"/>
    <w:rsid w:val="00A91DF9"/>
    <w:rsid w:val="00A930A0"/>
    <w:rsid w:val="00A9403B"/>
    <w:rsid w:val="00A94408"/>
    <w:rsid w:val="00A94B89"/>
    <w:rsid w:val="00A96131"/>
    <w:rsid w:val="00A9622D"/>
    <w:rsid w:val="00A96260"/>
    <w:rsid w:val="00A96E94"/>
    <w:rsid w:val="00AA0351"/>
    <w:rsid w:val="00AA2597"/>
    <w:rsid w:val="00AA32B7"/>
    <w:rsid w:val="00AA5EBB"/>
    <w:rsid w:val="00AA79FD"/>
    <w:rsid w:val="00AB03CF"/>
    <w:rsid w:val="00AB1292"/>
    <w:rsid w:val="00AB1CCD"/>
    <w:rsid w:val="00AB348A"/>
    <w:rsid w:val="00AB4CAC"/>
    <w:rsid w:val="00AB5314"/>
    <w:rsid w:val="00AB62E8"/>
    <w:rsid w:val="00AB6FBE"/>
    <w:rsid w:val="00AC05C9"/>
    <w:rsid w:val="00AC2249"/>
    <w:rsid w:val="00AC2DB8"/>
    <w:rsid w:val="00AC4D56"/>
    <w:rsid w:val="00AC52CC"/>
    <w:rsid w:val="00AC70B2"/>
    <w:rsid w:val="00AD34C2"/>
    <w:rsid w:val="00AD42DA"/>
    <w:rsid w:val="00AD51C7"/>
    <w:rsid w:val="00AD71AC"/>
    <w:rsid w:val="00AE0B97"/>
    <w:rsid w:val="00AE143A"/>
    <w:rsid w:val="00AE173E"/>
    <w:rsid w:val="00AE17F3"/>
    <w:rsid w:val="00AE45E6"/>
    <w:rsid w:val="00AE4B0F"/>
    <w:rsid w:val="00AE5FB1"/>
    <w:rsid w:val="00AE604F"/>
    <w:rsid w:val="00AE63BD"/>
    <w:rsid w:val="00AE6D0C"/>
    <w:rsid w:val="00AE6E9C"/>
    <w:rsid w:val="00AF177B"/>
    <w:rsid w:val="00AF178D"/>
    <w:rsid w:val="00AF1AAD"/>
    <w:rsid w:val="00AF2033"/>
    <w:rsid w:val="00AF4AA3"/>
    <w:rsid w:val="00AF5323"/>
    <w:rsid w:val="00AF5393"/>
    <w:rsid w:val="00AF6156"/>
    <w:rsid w:val="00AF64A2"/>
    <w:rsid w:val="00AF6E76"/>
    <w:rsid w:val="00AF794A"/>
    <w:rsid w:val="00B005EF"/>
    <w:rsid w:val="00B00C09"/>
    <w:rsid w:val="00B00E1C"/>
    <w:rsid w:val="00B00E30"/>
    <w:rsid w:val="00B0216E"/>
    <w:rsid w:val="00B02A9B"/>
    <w:rsid w:val="00B02BD7"/>
    <w:rsid w:val="00B02EE6"/>
    <w:rsid w:val="00B04B24"/>
    <w:rsid w:val="00B0608B"/>
    <w:rsid w:val="00B06896"/>
    <w:rsid w:val="00B10ECA"/>
    <w:rsid w:val="00B13165"/>
    <w:rsid w:val="00B13EA1"/>
    <w:rsid w:val="00B13F75"/>
    <w:rsid w:val="00B14818"/>
    <w:rsid w:val="00B161DC"/>
    <w:rsid w:val="00B173FB"/>
    <w:rsid w:val="00B17512"/>
    <w:rsid w:val="00B17C0A"/>
    <w:rsid w:val="00B21A5B"/>
    <w:rsid w:val="00B21D03"/>
    <w:rsid w:val="00B22433"/>
    <w:rsid w:val="00B255B0"/>
    <w:rsid w:val="00B26262"/>
    <w:rsid w:val="00B277AA"/>
    <w:rsid w:val="00B30E18"/>
    <w:rsid w:val="00B3208C"/>
    <w:rsid w:val="00B331E6"/>
    <w:rsid w:val="00B3380E"/>
    <w:rsid w:val="00B3393F"/>
    <w:rsid w:val="00B345BE"/>
    <w:rsid w:val="00B35A26"/>
    <w:rsid w:val="00B35BA0"/>
    <w:rsid w:val="00B37868"/>
    <w:rsid w:val="00B423FF"/>
    <w:rsid w:val="00B45D57"/>
    <w:rsid w:val="00B45FA2"/>
    <w:rsid w:val="00B509D0"/>
    <w:rsid w:val="00B52515"/>
    <w:rsid w:val="00B546C6"/>
    <w:rsid w:val="00B57B8E"/>
    <w:rsid w:val="00B6372E"/>
    <w:rsid w:val="00B639AE"/>
    <w:rsid w:val="00B63E76"/>
    <w:rsid w:val="00B64A38"/>
    <w:rsid w:val="00B65C62"/>
    <w:rsid w:val="00B6625B"/>
    <w:rsid w:val="00B6632E"/>
    <w:rsid w:val="00B6647A"/>
    <w:rsid w:val="00B674D6"/>
    <w:rsid w:val="00B6768D"/>
    <w:rsid w:val="00B676C3"/>
    <w:rsid w:val="00B67FAB"/>
    <w:rsid w:val="00B738F0"/>
    <w:rsid w:val="00B73BE9"/>
    <w:rsid w:val="00B74E3D"/>
    <w:rsid w:val="00B7586E"/>
    <w:rsid w:val="00B7713F"/>
    <w:rsid w:val="00B8384F"/>
    <w:rsid w:val="00B84991"/>
    <w:rsid w:val="00B86B8F"/>
    <w:rsid w:val="00B876C8"/>
    <w:rsid w:val="00B90E89"/>
    <w:rsid w:val="00B90F90"/>
    <w:rsid w:val="00B92E6D"/>
    <w:rsid w:val="00B93377"/>
    <w:rsid w:val="00B938F0"/>
    <w:rsid w:val="00B9464F"/>
    <w:rsid w:val="00B9572F"/>
    <w:rsid w:val="00B963BE"/>
    <w:rsid w:val="00B963F6"/>
    <w:rsid w:val="00B966B0"/>
    <w:rsid w:val="00B97809"/>
    <w:rsid w:val="00BA05A0"/>
    <w:rsid w:val="00BA05AE"/>
    <w:rsid w:val="00BA0EC8"/>
    <w:rsid w:val="00BA1F9B"/>
    <w:rsid w:val="00BA2A46"/>
    <w:rsid w:val="00BA4CD5"/>
    <w:rsid w:val="00BA6873"/>
    <w:rsid w:val="00BA7421"/>
    <w:rsid w:val="00BA796D"/>
    <w:rsid w:val="00BA7EBB"/>
    <w:rsid w:val="00BB017B"/>
    <w:rsid w:val="00BB18AA"/>
    <w:rsid w:val="00BB3126"/>
    <w:rsid w:val="00BB607A"/>
    <w:rsid w:val="00BB64DF"/>
    <w:rsid w:val="00BB7550"/>
    <w:rsid w:val="00BC0A6A"/>
    <w:rsid w:val="00BC17F0"/>
    <w:rsid w:val="00BC32C1"/>
    <w:rsid w:val="00BC3928"/>
    <w:rsid w:val="00BC423D"/>
    <w:rsid w:val="00BC785B"/>
    <w:rsid w:val="00BD25A6"/>
    <w:rsid w:val="00BD3C32"/>
    <w:rsid w:val="00BD4916"/>
    <w:rsid w:val="00BD58F5"/>
    <w:rsid w:val="00BD5944"/>
    <w:rsid w:val="00BD5D35"/>
    <w:rsid w:val="00BD5F33"/>
    <w:rsid w:val="00BD5F42"/>
    <w:rsid w:val="00BD63F9"/>
    <w:rsid w:val="00BD77B8"/>
    <w:rsid w:val="00BE093B"/>
    <w:rsid w:val="00BE16C5"/>
    <w:rsid w:val="00BE2046"/>
    <w:rsid w:val="00BE3013"/>
    <w:rsid w:val="00BE3EF8"/>
    <w:rsid w:val="00BE5EED"/>
    <w:rsid w:val="00BE5FA5"/>
    <w:rsid w:val="00BF18BC"/>
    <w:rsid w:val="00BF2D9B"/>
    <w:rsid w:val="00BF41AF"/>
    <w:rsid w:val="00BF50C3"/>
    <w:rsid w:val="00BF5D30"/>
    <w:rsid w:val="00BF7C9A"/>
    <w:rsid w:val="00C00591"/>
    <w:rsid w:val="00C00A93"/>
    <w:rsid w:val="00C01A6F"/>
    <w:rsid w:val="00C032FA"/>
    <w:rsid w:val="00C037B4"/>
    <w:rsid w:val="00C04741"/>
    <w:rsid w:val="00C04978"/>
    <w:rsid w:val="00C06A91"/>
    <w:rsid w:val="00C07F48"/>
    <w:rsid w:val="00C121E4"/>
    <w:rsid w:val="00C13B40"/>
    <w:rsid w:val="00C148D1"/>
    <w:rsid w:val="00C14A2E"/>
    <w:rsid w:val="00C15005"/>
    <w:rsid w:val="00C15594"/>
    <w:rsid w:val="00C156A2"/>
    <w:rsid w:val="00C16111"/>
    <w:rsid w:val="00C163E2"/>
    <w:rsid w:val="00C16DD2"/>
    <w:rsid w:val="00C210D2"/>
    <w:rsid w:val="00C22227"/>
    <w:rsid w:val="00C22CCD"/>
    <w:rsid w:val="00C22D09"/>
    <w:rsid w:val="00C230E4"/>
    <w:rsid w:val="00C235AF"/>
    <w:rsid w:val="00C23B15"/>
    <w:rsid w:val="00C25282"/>
    <w:rsid w:val="00C25522"/>
    <w:rsid w:val="00C25E11"/>
    <w:rsid w:val="00C263A3"/>
    <w:rsid w:val="00C26556"/>
    <w:rsid w:val="00C26DBD"/>
    <w:rsid w:val="00C27274"/>
    <w:rsid w:val="00C27564"/>
    <w:rsid w:val="00C31BC7"/>
    <w:rsid w:val="00C32064"/>
    <w:rsid w:val="00C3280E"/>
    <w:rsid w:val="00C3326E"/>
    <w:rsid w:val="00C33370"/>
    <w:rsid w:val="00C33ABE"/>
    <w:rsid w:val="00C3403D"/>
    <w:rsid w:val="00C34363"/>
    <w:rsid w:val="00C34B49"/>
    <w:rsid w:val="00C3773C"/>
    <w:rsid w:val="00C378CA"/>
    <w:rsid w:val="00C40F3B"/>
    <w:rsid w:val="00C417E6"/>
    <w:rsid w:val="00C4402C"/>
    <w:rsid w:val="00C46F5F"/>
    <w:rsid w:val="00C478CD"/>
    <w:rsid w:val="00C51194"/>
    <w:rsid w:val="00C5265E"/>
    <w:rsid w:val="00C52B0C"/>
    <w:rsid w:val="00C539F3"/>
    <w:rsid w:val="00C55A49"/>
    <w:rsid w:val="00C55C8A"/>
    <w:rsid w:val="00C56188"/>
    <w:rsid w:val="00C5618A"/>
    <w:rsid w:val="00C564F4"/>
    <w:rsid w:val="00C57722"/>
    <w:rsid w:val="00C62A24"/>
    <w:rsid w:val="00C649A5"/>
    <w:rsid w:val="00C64D22"/>
    <w:rsid w:val="00C663E2"/>
    <w:rsid w:val="00C66CFB"/>
    <w:rsid w:val="00C67171"/>
    <w:rsid w:val="00C71984"/>
    <w:rsid w:val="00C74893"/>
    <w:rsid w:val="00C7494F"/>
    <w:rsid w:val="00C75E8C"/>
    <w:rsid w:val="00C803E9"/>
    <w:rsid w:val="00C80DE1"/>
    <w:rsid w:val="00C810D1"/>
    <w:rsid w:val="00C81D75"/>
    <w:rsid w:val="00C83115"/>
    <w:rsid w:val="00C83703"/>
    <w:rsid w:val="00C83C95"/>
    <w:rsid w:val="00C84E18"/>
    <w:rsid w:val="00C91E59"/>
    <w:rsid w:val="00C932BB"/>
    <w:rsid w:val="00C9347F"/>
    <w:rsid w:val="00C9361E"/>
    <w:rsid w:val="00C93E22"/>
    <w:rsid w:val="00C93F5F"/>
    <w:rsid w:val="00C945DD"/>
    <w:rsid w:val="00C97532"/>
    <w:rsid w:val="00C97F60"/>
    <w:rsid w:val="00CA02DD"/>
    <w:rsid w:val="00CA1179"/>
    <w:rsid w:val="00CA156E"/>
    <w:rsid w:val="00CA173C"/>
    <w:rsid w:val="00CA1764"/>
    <w:rsid w:val="00CA2F81"/>
    <w:rsid w:val="00CA2FC3"/>
    <w:rsid w:val="00CA3509"/>
    <w:rsid w:val="00CA52C9"/>
    <w:rsid w:val="00CA5BF0"/>
    <w:rsid w:val="00CA722B"/>
    <w:rsid w:val="00CA754A"/>
    <w:rsid w:val="00CB00F0"/>
    <w:rsid w:val="00CB04CF"/>
    <w:rsid w:val="00CB0CBF"/>
    <w:rsid w:val="00CB1606"/>
    <w:rsid w:val="00CB1A6D"/>
    <w:rsid w:val="00CB3162"/>
    <w:rsid w:val="00CB4BEE"/>
    <w:rsid w:val="00CB615D"/>
    <w:rsid w:val="00CB6716"/>
    <w:rsid w:val="00CC00BF"/>
    <w:rsid w:val="00CC0FAE"/>
    <w:rsid w:val="00CC1B12"/>
    <w:rsid w:val="00CC7EF2"/>
    <w:rsid w:val="00CD083D"/>
    <w:rsid w:val="00CD0C6B"/>
    <w:rsid w:val="00CD1025"/>
    <w:rsid w:val="00CD152B"/>
    <w:rsid w:val="00CD48F1"/>
    <w:rsid w:val="00CD4993"/>
    <w:rsid w:val="00CD6E0C"/>
    <w:rsid w:val="00CD7A2B"/>
    <w:rsid w:val="00CD7CA6"/>
    <w:rsid w:val="00CE1029"/>
    <w:rsid w:val="00CE1EDC"/>
    <w:rsid w:val="00CE37BD"/>
    <w:rsid w:val="00CE3EE7"/>
    <w:rsid w:val="00CE3FD2"/>
    <w:rsid w:val="00CE638D"/>
    <w:rsid w:val="00CE71B1"/>
    <w:rsid w:val="00CF0072"/>
    <w:rsid w:val="00CF10ED"/>
    <w:rsid w:val="00CF1271"/>
    <w:rsid w:val="00CF1639"/>
    <w:rsid w:val="00CF3977"/>
    <w:rsid w:val="00CF4359"/>
    <w:rsid w:val="00CF670F"/>
    <w:rsid w:val="00CF74DB"/>
    <w:rsid w:val="00CF78D4"/>
    <w:rsid w:val="00CF7BB9"/>
    <w:rsid w:val="00CF7D30"/>
    <w:rsid w:val="00D00506"/>
    <w:rsid w:val="00D00DCF"/>
    <w:rsid w:val="00D02CBD"/>
    <w:rsid w:val="00D034FF"/>
    <w:rsid w:val="00D03C3D"/>
    <w:rsid w:val="00D05250"/>
    <w:rsid w:val="00D05762"/>
    <w:rsid w:val="00D0648A"/>
    <w:rsid w:val="00D077AE"/>
    <w:rsid w:val="00D1025E"/>
    <w:rsid w:val="00D117AA"/>
    <w:rsid w:val="00D1228C"/>
    <w:rsid w:val="00D12F34"/>
    <w:rsid w:val="00D13E76"/>
    <w:rsid w:val="00D14D7B"/>
    <w:rsid w:val="00D15755"/>
    <w:rsid w:val="00D1590A"/>
    <w:rsid w:val="00D16978"/>
    <w:rsid w:val="00D17DAE"/>
    <w:rsid w:val="00D17FC0"/>
    <w:rsid w:val="00D2215D"/>
    <w:rsid w:val="00D2413B"/>
    <w:rsid w:val="00D254C3"/>
    <w:rsid w:val="00D25ADE"/>
    <w:rsid w:val="00D270C2"/>
    <w:rsid w:val="00D27538"/>
    <w:rsid w:val="00D30481"/>
    <w:rsid w:val="00D3269A"/>
    <w:rsid w:val="00D344D9"/>
    <w:rsid w:val="00D3485E"/>
    <w:rsid w:val="00D35C85"/>
    <w:rsid w:val="00D35DCF"/>
    <w:rsid w:val="00D37358"/>
    <w:rsid w:val="00D430D0"/>
    <w:rsid w:val="00D43246"/>
    <w:rsid w:val="00D44100"/>
    <w:rsid w:val="00D44279"/>
    <w:rsid w:val="00D470B6"/>
    <w:rsid w:val="00D47E90"/>
    <w:rsid w:val="00D55DAE"/>
    <w:rsid w:val="00D60488"/>
    <w:rsid w:val="00D607FE"/>
    <w:rsid w:val="00D61B34"/>
    <w:rsid w:val="00D61BE5"/>
    <w:rsid w:val="00D61D23"/>
    <w:rsid w:val="00D6300E"/>
    <w:rsid w:val="00D63B94"/>
    <w:rsid w:val="00D65B9D"/>
    <w:rsid w:val="00D66634"/>
    <w:rsid w:val="00D6697B"/>
    <w:rsid w:val="00D707E9"/>
    <w:rsid w:val="00D7167C"/>
    <w:rsid w:val="00D7198A"/>
    <w:rsid w:val="00D72FED"/>
    <w:rsid w:val="00D7316C"/>
    <w:rsid w:val="00D74706"/>
    <w:rsid w:val="00D74979"/>
    <w:rsid w:val="00D8160D"/>
    <w:rsid w:val="00D82FBA"/>
    <w:rsid w:val="00D835A8"/>
    <w:rsid w:val="00D841BA"/>
    <w:rsid w:val="00D84FF4"/>
    <w:rsid w:val="00D85196"/>
    <w:rsid w:val="00D85AA4"/>
    <w:rsid w:val="00D85B04"/>
    <w:rsid w:val="00D876CA"/>
    <w:rsid w:val="00D92152"/>
    <w:rsid w:val="00D93CB4"/>
    <w:rsid w:val="00D94665"/>
    <w:rsid w:val="00D951A7"/>
    <w:rsid w:val="00DA08AD"/>
    <w:rsid w:val="00DA15EC"/>
    <w:rsid w:val="00DA16AF"/>
    <w:rsid w:val="00DA1A0B"/>
    <w:rsid w:val="00DA2306"/>
    <w:rsid w:val="00DA2696"/>
    <w:rsid w:val="00DA2E24"/>
    <w:rsid w:val="00DA32EA"/>
    <w:rsid w:val="00DA425A"/>
    <w:rsid w:val="00DA4433"/>
    <w:rsid w:val="00DA4737"/>
    <w:rsid w:val="00DA48E3"/>
    <w:rsid w:val="00DA4A47"/>
    <w:rsid w:val="00DA4B07"/>
    <w:rsid w:val="00DB10DD"/>
    <w:rsid w:val="00DB1D92"/>
    <w:rsid w:val="00DB4B0C"/>
    <w:rsid w:val="00DB5D76"/>
    <w:rsid w:val="00DB6124"/>
    <w:rsid w:val="00DB6426"/>
    <w:rsid w:val="00DB735F"/>
    <w:rsid w:val="00DC1886"/>
    <w:rsid w:val="00DC1F6D"/>
    <w:rsid w:val="00DC3C9B"/>
    <w:rsid w:val="00DC3EC0"/>
    <w:rsid w:val="00DC480D"/>
    <w:rsid w:val="00DC68B0"/>
    <w:rsid w:val="00DC77F2"/>
    <w:rsid w:val="00DD002D"/>
    <w:rsid w:val="00DD35B4"/>
    <w:rsid w:val="00DD3D82"/>
    <w:rsid w:val="00DD3E54"/>
    <w:rsid w:val="00DD5048"/>
    <w:rsid w:val="00DE381B"/>
    <w:rsid w:val="00DE402E"/>
    <w:rsid w:val="00DE58B7"/>
    <w:rsid w:val="00DE5D57"/>
    <w:rsid w:val="00DF11EA"/>
    <w:rsid w:val="00DF2301"/>
    <w:rsid w:val="00DF4901"/>
    <w:rsid w:val="00DF4D89"/>
    <w:rsid w:val="00DF6D98"/>
    <w:rsid w:val="00E006E8"/>
    <w:rsid w:val="00E00FC1"/>
    <w:rsid w:val="00E0353A"/>
    <w:rsid w:val="00E0396F"/>
    <w:rsid w:val="00E03AB6"/>
    <w:rsid w:val="00E03B7A"/>
    <w:rsid w:val="00E041C7"/>
    <w:rsid w:val="00E04990"/>
    <w:rsid w:val="00E04CCE"/>
    <w:rsid w:val="00E105D5"/>
    <w:rsid w:val="00E10FA6"/>
    <w:rsid w:val="00E11E25"/>
    <w:rsid w:val="00E13F2E"/>
    <w:rsid w:val="00E14758"/>
    <w:rsid w:val="00E15015"/>
    <w:rsid w:val="00E17659"/>
    <w:rsid w:val="00E17955"/>
    <w:rsid w:val="00E17A3E"/>
    <w:rsid w:val="00E20306"/>
    <w:rsid w:val="00E20F21"/>
    <w:rsid w:val="00E21113"/>
    <w:rsid w:val="00E22B06"/>
    <w:rsid w:val="00E234D9"/>
    <w:rsid w:val="00E24294"/>
    <w:rsid w:val="00E24A1C"/>
    <w:rsid w:val="00E24E8E"/>
    <w:rsid w:val="00E25C4E"/>
    <w:rsid w:val="00E26693"/>
    <w:rsid w:val="00E27DF9"/>
    <w:rsid w:val="00E31BCD"/>
    <w:rsid w:val="00E333D7"/>
    <w:rsid w:val="00E3617E"/>
    <w:rsid w:val="00E37071"/>
    <w:rsid w:val="00E374E8"/>
    <w:rsid w:val="00E3775A"/>
    <w:rsid w:val="00E427E6"/>
    <w:rsid w:val="00E43ECC"/>
    <w:rsid w:val="00E4446F"/>
    <w:rsid w:val="00E45A53"/>
    <w:rsid w:val="00E46C05"/>
    <w:rsid w:val="00E46F4D"/>
    <w:rsid w:val="00E47452"/>
    <w:rsid w:val="00E47C74"/>
    <w:rsid w:val="00E47CB9"/>
    <w:rsid w:val="00E505B2"/>
    <w:rsid w:val="00E51BAD"/>
    <w:rsid w:val="00E51F1B"/>
    <w:rsid w:val="00E52812"/>
    <w:rsid w:val="00E53B63"/>
    <w:rsid w:val="00E54870"/>
    <w:rsid w:val="00E55525"/>
    <w:rsid w:val="00E5587C"/>
    <w:rsid w:val="00E570E0"/>
    <w:rsid w:val="00E5738F"/>
    <w:rsid w:val="00E57E06"/>
    <w:rsid w:val="00E57EAD"/>
    <w:rsid w:val="00E60E84"/>
    <w:rsid w:val="00E61E8B"/>
    <w:rsid w:val="00E6488A"/>
    <w:rsid w:val="00E65759"/>
    <w:rsid w:val="00E662EE"/>
    <w:rsid w:val="00E66501"/>
    <w:rsid w:val="00E677BB"/>
    <w:rsid w:val="00E7055A"/>
    <w:rsid w:val="00E71A16"/>
    <w:rsid w:val="00E73D8D"/>
    <w:rsid w:val="00E74261"/>
    <w:rsid w:val="00E7484C"/>
    <w:rsid w:val="00E74B2D"/>
    <w:rsid w:val="00E7580E"/>
    <w:rsid w:val="00E75DE1"/>
    <w:rsid w:val="00E765F8"/>
    <w:rsid w:val="00E77E78"/>
    <w:rsid w:val="00E8104F"/>
    <w:rsid w:val="00E815B2"/>
    <w:rsid w:val="00E8177E"/>
    <w:rsid w:val="00E82986"/>
    <w:rsid w:val="00E8374D"/>
    <w:rsid w:val="00E845DA"/>
    <w:rsid w:val="00E8553C"/>
    <w:rsid w:val="00E85EE6"/>
    <w:rsid w:val="00E904B8"/>
    <w:rsid w:val="00E91C9D"/>
    <w:rsid w:val="00E92269"/>
    <w:rsid w:val="00E92F89"/>
    <w:rsid w:val="00E932C3"/>
    <w:rsid w:val="00E934F6"/>
    <w:rsid w:val="00E9374E"/>
    <w:rsid w:val="00E93C09"/>
    <w:rsid w:val="00E94710"/>
    <w:rsid w:val="00E95544"/>
    <w:rsid w:val="00E96AC2"/>
    <w:rsid w:val="00E97931"/>
    <w:rsid w:val="00EA01C0"/>
    <w:rsid w:val="00EA1A0D"/>
    <w:rsid w:val="00EA24F7"/>
    <w:rsid w:val="00EA2DB8"/>
    <w:rsid w:val="00EA3A1D"/>
    <w:rsid w:val="00EA4B38"/>
    <w:rsid w:val="00EA5076"/>
    <w:rsid w:val="00EA5603"/>
    <w:rsid w:val="00EA57AF"/>
    <w:rsid w:val="00EA5C04"/>
    <w:rsid w:val="00EA7429"/>
    <w:rsid w:val="00EB0AED"/>
    <w:rsid w:val="00EB214B"/>
    <w:rsid w:val="00EB2C35"/>
    <w:rsid w:val="00EB3A72"/>
    <w:rsid w:val="00EB64D5"/>
    <w:rsid w:val="00EC0D34"/>
    <w:rsid w:val="00EC2432"/>
    <w:rsid w:val="00EC3BDF"/>
    <w:rsid w:val="00EC44ED"/>
    <w:rsid w:val="00EC4728"/>
    <w:rsid w:val="00EC4F70"/>
    <w:rsid w:val="00EC60AB"/>
    <w:rsid w:val="00EC7285"/>
    <w:rsid w:val="00ED00DA"/>
    <w:rsid w:val="00ED20AF"/>
    <w:rsid w:val="00ED2324"/>
    <w:rsid w:val="00ED28BB"/>
    <w:rsid w:val="00ED2C9C"/>
    <w:rsid w:val="00ED2D39"/>
    <w:rsid w:val="00ED2D3F"/>
    <w:rsid w:val="00ED2DFF"/>
    <w:rsid w:val="00ED2F5B"/>
    <w:rsid w:val="00ED31E1"/>
    <w:rsid w:val="00ED4719"/>
    <w:rsid w:val="00ED5C8F"/>
    <w:rsid w:val="00ED6522"/>
    <w:rsid w:val="00ED65C7"/>
    <w:rsid w:val="00EE03DB"/>
    <w:rsid w:val="00EE11F7"/>
    <w:rsid w:val="00EE270A"/>
    <w:rsid w:val="00EE2FBB"/>
    <w:rsid w:val="00EE2FD4"/>
    <w:rsid w:val="00EE355E"/>
    <w:rsid w:val="00EE3E3C"/>
    <w:rsid w:val="00EE63C5"/>
    <w:rsid w:val="00EF0A50"/>
    <w:rsid w:val="00EF104E"/>
    <w:rsid w:val="00EF5320"/>
    <w:rsid w:val="00EF5583"/>
    <w:rsid w:val="00EF5D01"/>
    <w:rsid w:val="00F00327"/>
    <w:rsid w:val="00F00541"/>
    <w:rsid w:val="00F06D77"/>
    <w:rsid w:val="00F10519"/>
    <w:rsid w:val="00F10699"/>
    <w:rsid w:val="00F10866"/>
    <w:rsid w:val="00F1165A"/>
    <w:rsid w:val="00F13463"/>
    <w:rsid w:val="00F15D3C"/>
    <w:rsid w:val="00F16A18"/>
    <w:rsid w:val="00F223DA"/>
    <w:rsid w:val="00F22856"/>
    <w:rsid w:val="00F24DB9"/>
    <w:rsid w:val="00F25156"/>
    <w:rsid w:val="00F251F0"/>
    <w:rsid w:val="00F25A35"/>
    <w:rsid w:val="00F25C50"/>
    <w:rsid w:val="00F26724"/>
    <w:rsid w:val="00F26BA6"/>
    <w:rsid w:val="00F30D18"/>
    <w:rsid w:val="00F30F61"/>
    <w:rsid w:val="00F31400"/>
    <w:rsid w:val="00F31679"/>
    <w:rsid w:val="00F31F62"/>
    <w:rsid w:val="00F32189"/>
    <w:rsid w:val="00F32288"/>
    <w:rsid w:val="00F3393F"/>
    <w:rsid w:val="00F340B1"/>
    <w:rsid w:val="00F36192"/>
    <w:rsid w:val="00F36480"/>
    <w:rsid w:val="00F369F2"/>
    <w:rsid w:val="00F37B79"/>
    <w:rsid w:val="00F408FC"/>
    <w:rsid w:val="00F413CB"/>
    <w:rsid w:val="00F41D27"/>
    <w:rsid w:val="00F42C47"/>
    <w:rsid w:val="00F42D80"/>
    <w:rsid w:val="00F4401A"/>
    <w:rsid w:val="00F441F1"/>
    <w:rsid w:val="00F45646"/>
    <w:rsid w:val="00F4641E"/>
    <w:rsid w:val="00F46AC8"/>
    <w:rsid w:val="00F46DD4"/>
    <w:rsid w:val="00F51BB3"/>
    <w:rsid w:val="00F523ED"/>
    <w:rsid w:val="00F52847"/>
    <w:rsid w:val="00F52894"/>
    <w:rsid w:val="00F52B44"/>
    <w:rsid w:val="00F53729"/>
    <w:rsid w:val="00F56073"/>
    <w:rsid w:val="00F56CDE"/>
    <w:rsid w:val="00F6014F"/>
    <w:rsid w:val="00F62191"/>
    <w:rsid w:val="00F629FE"/>
    <w:rsid w:val="00F6436C"/>
    <w:rsid w:val="00F64DAE"/>
    <w:rsid w:val="00F651D0"/>
    <w:rsid w:val="00F65DEC"/>
    <w:rsid w:val="00F66006"/>
    <w:rsid w:val="00F660C2"/>
    <w:rsid w:val="00F661EE"/>
    <w:rsid w:val="00F66CFF"/>
    <w:rsid w:val="00F710CE"/>
    <w:rsid w:val="00F73EFD"/>
    <w:rsid w:val="00F75566"/>
    <w:rsid w:val="00F76112"/>
    <w:rsid w:val="00F80139"/>
    <w:rsid w:val="00F814FC"/>
    <w:rsid w:val="00F81C5A"/>
    <w:rsid w:val="00F825A1"/>
    <w:rsid w:val="00F83C6A"/>
    <w:rsid w:val="00F83C8D"/>
    <w:rsid w:val="00F8492C"/>
    <w:rsid w:val="00F87966"/>
    <w:rsid w:val="00F87DB2"/>
    <w:rsid w:val="00F87FF8"/>
    <w:rsid w:val="00F9266A"/>
    <w:rsid w:val="00F933AE"/>
    <w:rsid w:val="00F93F84"/>
    <w:rsid w:val="00F945B4"/>
    <w:rsid w:val="00F95B3C"/>
    <w:rsid w:val="00F971A3"/>
    <w:rsid w:val="00F97C85"/>
    <w:rsid w:val="00FA0C31"/>
    <w:rsid w:val="00FA1595"/>
    <w:rsid w:val="00FA28FB"/>
    <w:rsid w:val="00FA2904"/>
    <w:rsid w:val="00FA3545"/>
    <w:rsid w:val="00FA4F38"/>
    <w:rsid w:val="00FA501E"/>
    <w:rsid w:val="00FA6027"/>
    <w:rsid w:val="00FA690F"/>
    <w:rsid w:val="00FA69C2"/>
    <w:rsid w:val="00FA71C6"/>
    <w:rsid w:val="00FA7689"/>
    <w:rsid w:val="00FB0FD2"/>
    <w:rsid w:val="00FB237E"/>
    <w:rsid w:val="00FB24FE"/>
    <w:rsid w:val="00FB28B4"/>
    <w:rsid w:val="00FB4F70"/>
    <w:rsid w:val="00FB60E8"/>
    <w:rsid w:val="00FC01D9"/>
    <w:rsid w:val="00FC06BB"/>
    <w:rsid w:val="00FC253F"/>
    <w:rsid w:val="00FC4578"/>
    <w:rsid w:val="00FC47E6"/>
    <w:rsid w:val="00FC7DFF"/>
    <w:rsid w:val="00FD17DB"/>
    <w:rsid w:val="00FD185F"/>
    <w:rsid w:val="00FD2BB4"/>
    <w:rsid w:val="00FD3C78"/>
    <w:rsid w:val="00FD3F9D"/>
    <w:rsid w:val="00FD410C"/>
    <w:rsid w:val="00FD4B1F"/>
    <w:rsid w:val="00FD58B3"/>
    <w:rsid w:val="00FD6D85"/>
    <w:rsid w:val="00FE0524"/>
    <w:rsid w:val="00FE06DD"/>
    <w:rsid w:val="00FE16B5"/>
    <w:rsid w:val="00FE665D"/>
    <w:rsid w:val="00FE715B"/>
    <w:rsid w:val="00FF0DF6"/>
    <w:rsid w:val="00FF0FA9"/>
    <w:rsid w:val="00FF154D"/>
    <w:rsid w:val="00FF18D5"/>
    <w:rsid w:val="00FF1C96"/>
    <w:rsid w:val="00FF4F83"/>
    <w:rsid w:val="00FF54C5"/>
    <w:rsid w:val="00FF57C4"/>
    <w:rsid w:val="00FF6FF0"/>
    <w:rsid w:val="00FF7108"/>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1CACF0"/>
  <w15:docId w15:val="{51EA6573-68CB-48E1-A904-0B6F947D72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 w:val="24"/>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F5320"/>
    <w:pPr>
      <w:spacing w:after="0" w:line="360" w:lineRule="auto"/>
      <w:jc w:val="both"/>
    </w:pPr>
  </w:style>
  <w:style w:type="paragraph" w:styleId="Ttulo1">
    <w:name w:val="heading 1"/>
    <w:basedOn w:val="Normal"/>
    <w:next w:val="Normal"/>
    <w:link w:val="Ttulo1Char"/>
    <w:uiPriority w:val="9"/>
    <w:qFormat/>
    <w:rsid w:val="00CC00BF"/>
    <w:pPr>
      <w:keepNext/>
      <w:keepLines/>
      <w:numPr>
        <w:numId w:val="1"/>
      </w:numPr>
      <w:outlineLvl w:val="0"/>
    </w:pPr>
    <w:rPr>
      <w:rFonts w:eastAsiaTheme="majorEastAsia" w:cstheme="majorBidi"/>
      <w:b/>
      <w:caps/>
      <w:sz w:val="28"/>
      <w:szCs w:val="32"/>
    </w:rPr>
  </w:style>
  <w:style w:type="paragraph" w:styleId="Ttulo2">
    <w:name w:val="heading 2"/>
    <w:basedOn w:val="Normal"/>
    <w:next w:val="Normal"/>
    <w:link w:val="Ttulo2Char"/>
    <w:uiPriority w:val="9"/>
    <w:unhideWhenUsed/>
    <w:qFormat/>
    <w:rsid w:val="007D6C1B"/>
    <w:pPr>
      <w:keepNext/>
      <w:keepLines/>
      <w:numPr>
        <w:ilvl w:val="1"/>
        <w:numId w:val="1"/>
      </w:numPr>
      <w:outlineLvl w:val="1"/>
    </w:pPr>
    <w:rPr>
      <w:rFonts w:eastAsiaTheme="majorEastAsia" w:cstheme="majorBidi"/>
      <w:b/>
      <w:szCs w:val="26"/>
    </w:rPr>
  </w:style>
  <w:style w:type="paragraph" w:styleId="Ttulo3">
    <w:name w:val="heading 3"/>
    <w:basedOn w:val="Normal"/>
    <w:next w:val="Normal"/>
    <w:link w:val="Ttulo3Char"/>
    <w:uiPriority w:val="9"/>
    <w:unhideWhenUsed/>
    <w:qFormat/>
    <w:rsid w:val="000E6DD1"/>
    <w:pPr>
      <w:keepNext/>
      <w:keepLines/>
      <w:numPr>
        <w:ilvl w:val="2"/>
        <w:numId w:val="1"/>
      </w:numPr>
      <w:outlineLvl w:val="2"/>
    </w:pPr>
    <w:rPr>
      <w:rFonts w:eastAsiaTheme="majorEastAsia" w:cstheme="majorBidi"/>
      <w:b/>
      <w:szCs w:val="24"/>
    </w:rPr>
  </w:style>
  <w:style w:type="paragraph" w:styleId="Ttulo4">
    <w:name w:val="heading 4"/>
    <w:basedOn w:val="Normal"/>
    <w:next w:val="Normal"/>
    <w:link w:val="Ttulo4Char"/>
    <w:uiPriority w:val="9"/>
    <w:unhideWhenUsed/>
    <w:qFormat/>
    <w:rsid w:val="007D6C1B"/>
    <w:pPr>
      <w:keepNext/>
      <w:keepLines/>
      <w:numPr>
        <w:ilvl w:val="3"/>
        <w:numId w:val="1"/>
      </w:numPr>
      <w:outlineLvl w:val="3"/>
    </w:pPr>
    <w:rPr>
      <w:rFonts w:eastAsiaTheme="majorEastAsia" w:cstheme="majorBidi"/>
      <w:b/>
      <w:iCs/>
    </w:rPr>
  </w:style>
  <w:style w:type="paragraph" w:styleId="Ttulo5">
    <w:name w:val="heading 5"/>
    <w:basedOn w:val="Normal"/>
    <w:next w:val="Normal"/>
    <w:link w:val="Ttulo5Char"/>
    <w:uiPriority w:val="9"/>
    <w:unhideWhenUsed/>
    <w:qFormat/>
    <w:rsid w:val="003811AB"/>
    <w:pPr>
      <w:keepNext/>
      <w:keepLines/>
      <w:numPr>
        <w:ilvl w:val="4"/>
        <w:numId w:val="1"/>
      </w:numPr>
      <w:spacing w:before="40"/>
      <w:outlineLvl w:val="4"/>
    </w:pPr>
    <w:rPr>
      <w:rFonts w:eastAsiaTheme="majorEastAsia" w:cstheme="majorBidi"/>
      <w:b/>
    </w:rPr>
  </w:style>
  <w:style w:type="paragraph" w:styleId="Ttulo6">
    <w:name w:val="heading 6"/>
    <w:basedOn w:val="Normal"/>
    <w:next w:val="Normal"/>
    <w:link w:val="Ttulo6Char"/>
    <w:uiPriority w:val="9"/>
    <w:semiHidden/>
    <w:unhideWhenUsed/>
    <w:qFormat/>
    <w:rsid w:val="007D6C1B"/>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7D6C1B"/>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7D6C1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7D6C1B"/>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CC00BF"/>
    <w:rPr>
      <w:rFonts w:eastAsiaTheme="majorEastAsia" w:cstheme="majorBidi"/>
      <w:b/>
      <w:caps/>
      <w:sz w:val="28"/>
      <w:szCs w:val="32"/>
    </w:rPr>
  </w:style>
  <w:style w:type="character" w:customStyle="1" w:styleId="Ttulo2Char">
    <w:name w:val="Título 2 Char"/>
    <w:basedOn w:val="Fontepargpadro"/>
    <w:link w:val="Ttulo2"/>
    <w:uiPriority w:val="9"/>
    <w:rsid w:val="007D6C1B"/>
    <w:rPr>
      <w:rFonts w:eastAsiaTheme="majorEastAsia" w:cstheme="majorBidi"/>
      <w:b/>
      <w:szCs w:val="26"/>
    </w:rPr>
  </w:style>
  <w:style w:type="character" w:customStyle="1" w:styleId="Ttulo3Char">
    <w:name w:val="Título 3 Char"/>
    <w:basedOn w:val="Fontepargpadro"/>
    <w:link w:val="Ttulo3"/>
    <w:uiPriority w:val="9"/>
    <w:rsid w:val="000E6DD1"/>
    <w:rPr>
      <w:rFonts w:eastAsiaTheme="majorEastAsia" w:cstheme="majorBidi"/>
      <w:b/>
      <w:szCs w:val="24"/>
    </w:rPr>
  </w:style>
  <w:style w:type="character" w:customStyle="1" w:styleId="Ttulo4Char">
    <w:name w:val="Título 4 Char"/>
    <w:basedOn w:val="Fontepargpadro"/>
    <w:link w:val="Ttulo4"/>
    <w:uiPriority w:val="9"/>
    <w:rsid w:val="007D6C1B"/>
    <w:rPr>
      <w:rFonts w:eastAsiaTheme="majorEastAsia" w:cstheme="majorBidi"/>
      <w:b/>
      <w:iCs/>
    </w:rPr>
  </w:style>
  <w:style w:type="character" w:customStyle="1" w:styleId="Ttulo5Char">
    <w:name w:val="Título 5 Char"/>
    <w:basedOn w:val="Fontepargpadro"/>
    <w:link w:val="Ttulo5"/>
    <w:uiPriority w:val="9"/>
    <w:rsid w:val="003811AB"/>
    <w:rPr>
      <w:rFonts w:eastAsiaTheme="majorEastAsia" w:cstheme="majorBidi"/>
      <w:b/>
    </w:rPr>
  </w:style>
  <w:style w:type="character" w:customStyle="1" w:styleId="Ttulo6Char">
    <w:name w:val="Título 6 Char"/>
    <w:basedOn w:val="Fontepargpadro"/>
    <w:link w:val="Ttulo6"/>
    <w:uiPriority w:val="9"/>
    <w:semiHidden/>
    <w:rsid w:val="007D6C1B"/>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7D6C1B"/>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7D6C1B"/>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7D6C1B"/>
    <w:rPr>
      <w:rFonts w:asciiTheme="majorHAnsi" w:eastAsiaTheme="majorEastAsia" w:hAnsiTheme="majorHAnsi" w:cstheme="majorBidi"/>
      <w:i/>
      <w:iCs/>
      <w:color w:val="272727" w:themeColor="text1" w:themeTint="D8"/>
      <w:sz w:val="21"/>
      <w:szCs w:val="21"/>
    </w:rPr>
  </w:style>
  <w:style w:type="paragraph" w:styleId="Cabealho">
    <w:name w:val="header"/>
    <w:basedOn w:val="Normal"/>
    <w:link w:val="CabealhoChar"/>
    <w:uiPriority w:val="99"/>
    <w:unhideWhenUsed/>
    <w:rsid w:val="007D6C1B"/>
    <w:pPr>
      <w:tabs>
        <w:tab w:val="center" w:pos="4252"/>
        <w:tab w:val="right" w:pos="8504"/>
      </w:tabs>
      <w:spacing w:line="240" w:lineRule="auto"/>
    </w:pPr>
  </w:style>
  <w:style w:type="character" w:customStyle="1" w:styleId="CabealhoChar">
    <w:name w:val="Cabeçalho Char"/>
    <w:basedOn w:val="Fontepargpadro"/>
    <w:link w:val="Cabealho"/>
    <w:uiPriority w:val="99"/>
    <w:rsid w:val="007D6C1B"/>
  </w:style>
  <w:style w:type="paragraph" w:styleId="Rodap">
    <w:name w:val="footer"/>
    <w:basedOn w:val="Normal"/>
    <w:link w:val="RodapChar"/>
    <w:uiPriority w:val="99"/>
    <w:unhideWhenUsed/>
    <w:rsid w:val="00E8553C"/>
    <w:pPr>
      <w:tabs>
        <w:tab w:val="center" w:pos="4252"/>
        <w:tab w:val="right" w:pos="8504"/>
      </w:tabs>
      <w:spacing w:line="240" w:lineRule="auto"/>
    </w:pPr>
    <w:rPr>
      <w:sz w:val="22"/>
    </w:rPr>
  </w:style>
  <w:style w:type="character" w:customStyle="1" w:styleId="RodapChar">
    <w:name w:val="Rodapé Char"/>
    <w:basedOn w:val="Fontepargpadro"/>
    <w:link w:val="Rodap"/>
    <w:uiPriority w:val="99"/>
    <w:rsid w:val="00E8553C"/>
    <w:rPr>
      <w:sz w:val="22"/>
    </w:rPr>
  </w:style>
  <w:style w:type="table" w:styleId="Tabelacomgrade">
    <w:name w:val="Table Grid"/>
    <w:basedOn w:val="Tabelanormal"/>
    <w:uiPriority w:val="39"/>
    <w:rsid w:val="003958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balo">
    <w:name w:val="Balloon Text"/>
    <w:basedOn w:val="Normal"/>
    <w:link w:val="TextodebaloChar"/>
    <w:uiPriority w:val="99"/>
    <w:semiHidden/>
    <w:unhideWhenUsed/>
    <w:rsid w:val="0039584B"/>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39584B"/>
    <w:rPr>
      <w:rFonts w:ascii="Segoe UI" w:hAnsi="Segoe UI" w:cs="Segoe UI"/>
      <w:sz w:val="18"/>
      <w:szCs w:val="18"/>
    </w:rPr>
  </w:style>
  <w:style w:type="paragraph" w:customStyle="1" w:styleId="TtuloSemNumerao">
    <w:name w:val="Título Sem Numeração"/>
    <w:basedOn w:val="Normal"/>
    <w:link w:val="TtuloSemNumeraoChar"/>
    <w:autoRedefine/>
    <w:qFormat/>
    <w:rsid w:val="007A1C6A"/>
    <w:pPr>
      <w:jc w:val="center"/>
    </w:pPr>
    <w:rPr>
      <w:b/>
      <w:caps/>
      <w:sz w:val="28"/>
    </w:rPr>
  </w:style>
  <w:style w:type="paragraph" w:customStyle="1" w:styleId="CitaoDireta">
    <w:name w:val="Citação Direta"/>
    <w:basedOn w:val="Normal"/>
    <w:link w:val="CitaoDiretaChar"/>
    <w:qFormat/>
    <w:rsid w:val="00CA1764"/>
    <w:pPr>
      <w:spacing w:line="240" w:lineRule="auto"/>
      <w:ind w:left="2268"/>
    </w:pPr>
    <w:rPr>
      <w:sz w:val="20"/>
    </w:rPr>
  </w:style>
  <w:style w:type="character" w:customStyle="1" w:styleId="TtuloSemNumeraoChar">
    <w:name w:val="Título Sem Numeração Char"/>
    <w:basedOn w:val="Fontepargpadro"/>
    <w:link w:val="TtuloSemNumerao"/>
    <w:rsid w:val="007A1C6A"/>
    <w:rPr>
      <w:b/>
      <w:caps/>
      <w:sz w:val="28"/>
    </w:rPr>
  </w:style>
  <w:style w:type="paragraph" w:customStyle="1" w:styleId="Ttulo2semnumerao">
    <w:name w:val="Título 2 sem numeração"/>
    <w:basedOn w:val="Ttulo2"/>
    <w:link w:val="Ttulo2semnumeraoChar"/>
    <w:qFormat/>
    <w:rsid w:val="00B8384F"/>
    <w:pPr>
      <w:numPr>
        <w:ilvl w:val="0"/>
        <w:numId w:val="0"/>
      </w:numPr>
    </w:pPr>
  </w:style>
  <w:style w:type="paragraph" w:styleId="Sumrio1">
    <w:name w:val="toc 1"/>
    <w:basedOn w:val="Normal"/>
    <w:next w:val="Normal"/>
    <w:autoRedefine/>
    <w:uiPriority w:val="39"/>
    <w:unhideWhenUsed/>
    <w:rsid w:val="00A238A7"/>
    <w:pPr>
      <w:tabs>
        <w:tab w:val="left" w:pos="480"/>
        <w:tab w:val="right" w:leader="dot" w:pos="9061"/>
      </w:tabs>
      <w:spacing w:after="100"/>
    </w:pPr>
  </w:style>
  <w:style w:type="paragraph" w:customStyle="1" w:styleId="Ttulo1semnumerao">
    <w:name w:val="Título 1 sem numeração"/>
    <w:basedOn w:val="Ttulo1"/>
    <w:link w:val="Ttulo1semnumeraoChar"/>
    <w:qFormat/>
    <w:rsid w:val="00514A83"/>
    <w:pPr>
      <w:numPr>
        <w:numId w:val="0"/>
      </w:numPr>
    </w:pPr>
  </w:style>
  <w:style w:type="character" w:customStyle="1" w:styleId="Ttulo2semnumeraoChar">
    <w:name w:val="Título 2 sem numeração Char"/>
    <w:basedOn w:val="Ttulo2Char"/>
    <w:link w:val="Ttulo2semnumerao"/>
    <w:rsid w:val="00B8384F"/>
    <w:rPr>
      <w:rFonts w:eastAsiaTheme="majorEastAsia" w:cstheme="majorBidi"/>
      <w:b/>
      <w:szCs w:val="26"/>
    </w:rPr>
  </w:style>
  <w:style w:type="paragraph" w:customStyle="1" w:styleId="Referncia">
    <w:name w:val="Referência"/>
    <w:basedOn w:val="TtuloSemNumerao"/>
    <w:link w:val="RefernciaChar"/>
    <w:qFormat/>
    <w:rsid w:val="006B6781"/>
    <w:pPr>
      <w:spacing w:line="240" w:lineRule="auto"/>
      <w:ind w:left="2268"/>
      <w:jc w:val="both"/>
    </w:pPr>
    <w:rPr>
      <w:b w:val="0"/>
      <w:caps w:val="0"/>
      <w:sz w:val="20"/>
    </w:rPr>
  </w:style>
  <w:style w:type="character" w:customStyle="1" w:styleId="Ttulo1semnumeraoChar">
    <w:name w:val="Título 1 sem numeração Char"/>
    <w:basedOn w:val="Fontepargpadro"/>
    <w:link w:val="Ttulo1semnumerao"/>
    <w:rsid w:val="00514A83"/>
    <w:rPr>
      <w:rFonts w:eastAsiaTheme="majorEastAsia" w:cstheme="majorBidi"/>
      <w:b/>
      <w:caps/>
      <w:sz w:val="28"/>
      <w:szCs w:val="32"/>
    </w:rPr>
  </w:style>
  <w:style w:type="character" w:customStyle="1" w:styleId="CitaoDiretaChar">
    <w:name w:val="Citação Direta Char"/>
    <w:basedOn w:val="Fontepargpadro"/>
    <w:link w:val="CitaoDireta"/>
    <w:rsid w:val="00CA1764"/>
    <w:rPr>
      <w:sz w:val="20"/>
    </w:rPr>
  </w:style>
  <w:style w:type="paragraph" w:styleId="Sumrio2">
    <w:name w:val="toc 2"/>
    <w:basedOn w:val="Normal"/>
    <w:next w:val="Normal"/>
    <w:link w:val="Sumrio2Char"/>
    <w:autoRedefine/>
    <w:uiPriority w:val="39"/>
    <w:unhideWhenUsed/>
    <w:rsid w:val="00A238A7"/>
    <w:pPr>
      <w:tabs>
        <w:tab w:val="left" w:pos="2127"/>
        <w:tab w:val="right" w:leader="dot" w:pos="9061"/>
      </w:tabs>
      <w:spacing w:after="100"/>
      <w:ind w:left="240"/>
    </w:pPr>
  </w:style>
  <w:style w:type="character" w:customStyle="1" w:styleId="RefernciaChar">
    <w:name w:val="Referência Char"/>
    <w:basedOn w:val="TtuloSemNumeraoChar"/>
    <w:link w:val="Referncia"/>
    <w:rsid w:val="006B6781"/>
    <w:rPr>
      <w:b w:val="0"/>
      <w:caps w:val="0"/>
      <w:sz w:val="20"/>
    </w:rPr>
  </w:style>
  <w:style w:type="paragraph" w:styleId="Sumrio3">
    <w:name w:val="toc 3"/>
    <w:basedOn w:val="Normal"/>
    <w:next w:val="Normal"/>
    <w:autoRedefine/>
    <w:uiPriority w:val="39"/>
    <w:unhideWhenUsed/>
    <w:rsid w:val="0094494B"/>
    <w:pPr>
      <w:tabs>
        <w:tab w:val="left" w:pos="1320"/>
        <w:tab w:val="right" w:leader="dot" w:pos="9061"/>
      </w:tabs>
      <w:spacing w:after="100"/>
      <w:ind w:left="480"/>
    </w:pPr>
  </w:style>
  <w:style w:type="character" w:styleId="Hyperlink">
    <w:name w:val="Hyperlink"/>
    <w:basedOn w:val="Fontepargpadro"/>
    <w:uiPriority w:val="99"/>
    <w:unhideWhenUsed/>
    <w:rsid w:val="000F380F"/>
    <w:rPr>
      <w:color w:val="0563C1" w:themeColor="hyperlink"/>
      <w:u w:val="single"/>
    </w:rPr>
  </w:style>
  <w:style w:type="paragraph" w:customStyle="1" w:styleId="Sumrio">
    <w:name w:val="Sumário"/>
    <w:basedOn w:val="Sumrio2"/>
    <w:link w:val="SumrioChar"/>
    <w:qFormat/>
    <w:rsid w:val="00EF5320"/>
    <w:pPr>
      <w:spacing w:after="0" w:line="240" w:lineRule="auto"/>
      <w:ind w:left="0"/>
    </w:pPr>
    <w:rPr>
      <w:noProof/>
    </w:rPr>
  </w:style>
  <w:style w:type="paragraph" w:styleId="CabealhodoSumrio">
    <w:name w:val="TOC Heading"/>
    <w:basedOn w:val="Ttulo1"/>
    <w:next w:val="Normal"/>
    <w:uiPriority w:val="39"/>
    <w:unhideWhenUsed/>
    <w:qFormat/>
    <w:rsid w:val="000F380F"/>
    <w:pPr>
      <w:numPr>
        <w:numId w:val="0"/>
      </w:numPr>
      <w:spacing w:before="240" w:line="259" w:lineRule="auto"/>
      <w:jc w:val="left"/>
      <w:outlineLvl w:val="9"/>
    </w:pPr>
    <w:rPr>
      <w:rFonts w:asciiTheme="majorHAnsi" w:hAnsiTheme="majorHAnsi"/>
      <w:b w:val="0"/>
      <w:caps w:val="0"/>
      <w:color w:val="2E74B5" w:themeColor="accent1" w:themeShade="BF"/>
      <w:sz w:val="32"/>
      <w:lang w:eastAsia="pt-BR"/>
    </w:rPr>
  </w:style>
  <w:style w:type="character" w:customStyle="1" w:styleId="Sumrio2Char">
    <w:name w:val="Sumário 2 Char"/>
    <w:basedOn w:val="Fontepargpadro"/>
    <w:link w:val="Sumrio2"/>
    <w:uiPriority w:val="39"/>
    <w:rsid w:val="00A238A7"/>
  </w:style>
  <w:style w:type="character" w:customStyle="1" w:styleId="SumrioChar">
    <w:name w:val="Sumário Char"/>
    <w:basedOn w:val="Sumrio2Char"/>
    <w:link w:val="Sumrio"/>
    <w:rsid w:val="00EF5320"/>
    <w:rPr>
      <w:noProof/>
    </w:rPr>
  </w:style>
  <w:style w:type="paragraph" w:customStyle="1" w:styleId="Ttulosemindicaonumrica">
    <w:name w:val="Título sem indicação numérica"/>
    <w:basedOn w:val="Normal"/>
    <w:qFormat/>
    <w:rsid w:val="00E505B2"/>
    <w:pPr>
      <w:spacing w:after="160" w:line="259" w:lineRule="auto"/>
      <w:jc w:val="center"/>
    </w:pPr>
    <w:rPr>
      <w:rFonts w:cs="Arial"/>
      <w:b/>
      <w:caps/>
      <w:sz w:val="28"/>
      <w:szCs w:val="24"/>
    </w:rPr>
  </w:style>
  <w:style w:type="character" w:customStyle="1" w:styleId="apple-converted-space">
    <w:name w:val="apple-converted-space"/>
    <w:basedOn w:val="Fontepargpadro"/>
    <w:rsid w:val="00E505B2"/>
  </w:style>
  <w:style w:type="paragraph" w:styleId="Legenda">
    <w:name w:val="caption"/>
    <w:basedOn w:val="Normal"/>
    <w:next w:val="Normal"/>
    <w:autoRedefine/>
    <w:uiPriority w:val="35"/>
    <w:unhideWhenUsed/>
    <w:qFormat/>
    <w:rsid w:val="00E54870"/>
    <w:pPr>
      <w:keepNext/>
      <w:tabs>
        <w:tab w:val="left" w:pos="3682"/>
      </w:tabs>
      <w:spacing w:line="240" w:lineRule="auto"/>
      <w:jc w:val="center"/>
    </w:pPr>
    <w:rPr>
      <w:rFonts w:eastAsiaTheme="minorEastAsia" w:cs="Arial"/>
      <w:b/>
      <w:iCs/>
      <w:szCs w:val="24"/>
      <w:vertAlign w:val="superscript"/>
    </w:rPr>
  </w:style>
  <w:style w:type="paragraph" w:styleId="NormalWeb">
    <w:name w:val="Normal (Web)"/>
    <w:basedOn w:val="Normal"/>
    <w:uiPriority w:val="99"/>
    <w:unhideWhenUsed/>
    <w:rsid w:val="002F30C9"/>
    <w:pPr>
      <w:spacing w:before="100" w:beforeAutospacing="1" w:after="100" w:afterAutospacing="1" w:line="240" w:lineRule="auto"/>
      <w:jc w:val="left"/>
    </w:pPr>
    <w:rPr>
      <w:rFonts w:ascii="Times New Roman" w:eastAsia="Times New Roman" w:hAnsi="Times New Roman" w:cs="Times New Roman"/>
      <w:szCs w:val="24"/>
      <w:lang w:eastAsia="pt-BR"/>
    </w:rPr>
  </w:style>
  <w:style w:type="paragraph" w:styleId="PargrafodaLista">
    <w:name w:val="List Paragraph"/>
    <w:basedOn w:val="Normal"/>
    <w:uiPriority w:val="34"/>
    <w:qFormat/>
    <w:rsid w:val="002F30C9"/>
    <w:pPr>
      <w:ind w:left="720"/>
      <w:contextualSpacing/>
    </w:pPr>
    <w:rPr>
      <w:rFonts w:cs="Arial"/>
    </w:rPr>
  </w:style>
  <w:style w:type="paragraph" w:styleId="Bibliografia">
    <w:name w:val="Bibliography"/>
    <w:basedOn w:val="Normal"/>
    <w:next w:val="Normal"/>
    <w:uiPriority w:val="37"/>
    <w:unhideWhenUsed/>
    <w:rsid w:val="002F30C9"/>
  </w:style>
  <w:style w:type="paragraph" w:styleId="ndicedeilustraes">
    <w:name w:val="table of figures"/>
    <w:basedOn w:val="Normal"/>
    <w:next w:val="Normal"/>
    <w:uiPriority w:val="99"/>
    <w:unhideWhenUsed/>
    <w:rsid w:val="008654E8"/>
    <w:pPr>
      <w:tabs>
        <w:tab w:val="right" w:leader="dot" w:pos="9061"/>
      </w:tabs>
    </w:pPr>
    <w:rPr>
      <w:rFonts w:cs="Arial"/>
    </w:rPr>
  </w:style>
  <w:style w:type="paragraph" w:styleId="Textodenotaderodap">
    <w:name w:val="footnote text"/>
    <w:basedOn w:val="Normal"/>
    <w:link w:val="TextodenotaderodapChar"/>
    <w:uiPriority w:val="99"/>
    <w:semiHidden/>
    <w:unhideWhenUsed/>
    <w:rsid w:val="007136CF"/>
    <w:pPr>
      <w:spacing w:after="160" w:line="240" w:lineRule="auto"/>
      <w:jc w:val="left"/>
    </w:pPr>
    <w:rPr>
      <w:rFonts w:cs="Arial"/>
      <w:sz w:val="20"/>
      <w:szCs w:val="20"/>
    </w:rPr>
  </w:style>
  <w:style w:type="character" w:customStyle="1" w:styleId="TextodenotaderodapChar">
    <w:name w:val="Texto de nota de rodapé Char"/>
    <w:basedOn w:val="Fontepargpadro"/>
    <w:link w:val="Textodenotaderodap"/>
    <w:uiPriority w:val="99"/>
    <w:semiHidden/>
    <w:rsid w:val="007136CF"/>
    <w:rPr>
      <w:rFonts w:cs="Arial"/>
      <w:sz w:val="20"/>
      <w:szCs w:val="20"/>
    </w:rPr>
  </w:style>
  <w:style w:type="character" w:styleId="Refdenotaderodap">
    <w:name w:val="footnote reference"/>
    <w:basedOn w:val="Fontepargpadro"/>
    <w:uiPriority w:val="99"/>
    <w:semiHidden/>
    <w:unhideWhenUsed/>
    <w:rsid w:val="007136CF"/>
    <w:rPr>
      <w:vertAlign w:val="superscript"/>
    </w:rPr>
  </w:style>
  <w:style w:type="paragraph" w:customStyle="1" w:styleId="Equao">
    <w:name w:val="Equação"/>
    <w:basedOn w:val="Normal"/>
    <w:link w:val="EquaoChar"/>
    <w:rsid w:val="00D607FE"/>
    <w:pPr>
      <w:spacing w:after="160" w:line="240" w:lineRule="auto"/>
      <w:jc w:val="left"/>
    </w:pPr>
    <w:rPr>
      <w:rFonts w:cs="Arial"/>
      <w:bCs/>
      <w:i/>
      <w:iCs/>
    </w:rPr>
  </w:style>
  <w:style w:type="character" w:customStyle="1" w:styleId="EquaoChar">
    <w:name w:val="Equação Char"/>
    <w:basedOn w:val="Fontepargpadro"/>
    <w:link w:val="Equao"/>
    <w:rsid w:val="00D607FE"/>
    <w:rPr>
      <w:rFonts w:cs="Arial"/>
      <w:bCs/>
      <w:i/>
      <w:iCs/>
    </w:rPr>
  </w:style>
  <w:style w:type="character" w:styleId="TextodoEspaoReservado">
    <w:name w:val="Placeholder Text"/>
    <w:basedOn w:val="Fontepargpadro"/>
    <w:uiPriority w:val="99"/>
    <w:semiHidden/>
    <w:rsid w:val="00D607FE"/>
    <w:rPr>
      <w:color w:val="808080"/>
    </w:rPr>
  </w:style>
  <w:style w:type="paragraph" w:customStyle="1" w:styleId="Glossrio">
    <w:name w:val="Glossário"/>
    <w:basedOn w:val="Normal"/>
    <w:link w:val="GlossrioChar"/>
    <w:autoRedefine/>
    <w:qFormat/>
    <w:rsid w:val="003C0FB8"/>
    <w:pPr>
      <w:spacing w:after="160" w:line="240" w:lineRule="auto"/>
      <w:jc w:val="left"/>
    </w:pPr>
    <w:rPr>
      <w:rFonts w:cs="Arial"/>
      <w:szCs w:val="24"/>
    </w:rPr>
  </w:style>
  <w:style w:type="character" w:customStyle="1" w:styleId="GlossrioChar">
    <w:name w:val="Glossário Char"/>
    <w:basedOn w:val="Fontepargpadro"/>
    <w:link w:val="Glossrio"/>
    <w:rsid w:val="003C0FB8"/>
    <w:rPr>
      <w:rFonts w:cs="Arial"/>
      <w:szCs w:val="24"/>
    </w:rPr>
  </w:style>
  <w:style w:type="paragraph" w:styleId="Reviso">
    <w:name w:val="Revision"/>
    <w:hidden/>
    <w:uiPriority w:val="99"/>
    <w:semiHidden/>
    <w:rsid w:val="005E03C3"/>
    <w:pPr>
      <w:spacing w:after="0" w:line="240" w:lineRule="auto"/>
    </w:pPr>
  </w:style>
  <w:style w:type="paragraph" w:styleId="Textodenotadefim">
    <w:name w:val="endnote text"/>
    <w:basedOn w:val="Normal"/>
    <w:link w:val="TextodenotadefimChar"/>
    <w:uiPriority w:val="99"/>
    <w:semiHidden/>
    <w:unhideWhenUsed/>
    <w:rsid w:val="0097652A"/>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97652A"/>
    <w:rPr>
      <w:sz w:val="20"/>
      <w:szCs w:val="20"/>
    </w:rPr>
  </w:style>
  <w:style w:type="character" w:styleId="Refdenotadefim">
    <w:name w:val="endnote reference"/>
    <w:basedOn w:val="Fontepargpadro"/>
    <w:uiPriority w:val="99"/>
    <w:semiHidden/>
    <w:unhideWhenUsed/>
    <w:rsid w:val="0097652A"/>
    <w:rPr>
      <w:vertAlign w:val="superscript"/>
    </w:rPr>
  </w:style>
  <w:style w:type="character" w:styleId="nfase">
    <w:name w:val="Emphasis"/>
    <w:basedOn w:val="Fontepargpadro"/>
    <w:uiPriority w:val="20"/>
    <w:qFormat/>
    <w:rsid w:val="0097652A"/>
    <w:rPr>
      <w:i/>
      <w:iCs/>
    </w:rPr>
  </w:style>
  <w:style w:type="paragraph" w:customStyle="1" w:styleId="Default">
    <w:name w:val="Default"/>
    <w:rsid w:val="009478DA"/>
    <w:pPr>
      <w:autoSpaceDE w:val="0"/>
      <w:autoSpaceDN w:val="0"/>
      <w:adjustRightInd w:val="0"/>
      <w:spacing w:after="0" w:line="240" w:lineRule="auto"/>
    </w:pPr>
    <w:rPr>
      <w:rFonts w:ascii="OKIHJN+TimesNewRoman" w:hAnsi="OKIHJN+TimesNewRoman" w:cs="OKIHJN+TimesNewRoman"/>
      <w:color w:val="000000"/>
      <w:szCs w:val="24"/>
    </w:rPr>
  </w:style>
  <w:style w:type="paragraph" w:customStyle="1" w:styleId="TF-tp-textocompargrafo">
    <w:name w:val="TF-tp-texto com parágrafo"/>
    <w:basedOn w:val="Default"/>
    <w:next w:val="Default"/>
    <w:uiPriority w:val="99"/>
    <w:rsid w:val="009478DA"/>
    <w:rPr>
      <w:rFonts w:cstheme="minorBidi"/>
      <w:color w:val="auto"/>
    </w:rPr>
  </w:style>
  <w:style w:type="character" w:styleId="HiperlinkVisitado">
    <w:name w:val="FollowedHyperlink"/>
    <w:basedOn w:val="Fontepargpadro"/>
    <w:uiPriority w:val="99"/>
    <w:semiHidden/>
    <w:unhideWhenUsed/>
    <w:rsid w:val="00483ACE"/>
    <w:rPr>
      <w:color w:val="954F72" w:themeColor="followedHyperlink"/>
      <w:u w:val="single"/>
    </w:rPr>
  </w:style>
  <w:style w:type="paragraph" w:customStyle="1" w:styleId="Citaodireta0">
    <w:name w:val="Citação direta"/>
    <w:basedOn w:val="Normal"/>
    <w:link w:val="CitaodiretaChar0"/>
    <w:rsid w:val="00CD6E0C"/>
    <w:pPr>
      <w:spacing w:line="240" w:lineRule="auto"/>
      <w:ind w:left="2268"/>
    </w:pPr>
    <w:rPr>
      <w:sz w:val="20"/>
    </w:rPr>
  </w:style>
  <w:style w:type="character" w:customStyle="1" w:styleId="CitaodiretaChar0">
    <w:name w:val="Citação direta Char"/>
    <w:basedOn w:val="Fontepargpadro"/>
    <w:link w:val="Citaodireta0"/>
    <w:rsid w:val="00CD6E0C"/>
    <w:rPr>
      <w:sz w:val="20"/>
    </w:rPr>
  </w:style>
  <w:style w:type="character" w:styleId="Refdecomentrio">
    <w:name w:val="annotation reference"/>
    <w:basedOn w:val="Fontepargpadro"/>
    <w:uiPriority w:val="99"/>
    <w:semiHidden/>
    <w:unhideWhenUsed/>
    <w:rsid w:val="00AC05C9"/>
    <w:rPr>
      <w:sz w:val="16"/>
      <w:szCs w:val="16"/>
    </w:rPr>
  </w:style>
  <w:style w:type="paragraph" w:styleId="Textodecomentrio">
    <w:name w:val="annotation text"/>
    <w:basedOn w:val="Normal"/>
    <w:link w:val="TextodecomentrioChar"/>
    <w:uiPriority w:val="99"/>
    <w:unhideWhenUsed/>
    <w:rsid w:val="00AC05C9"/>
    <w:pPr>
      <w:spacing w:line="240" w:lineRule="auto"/>
    </w:pPr>
    <w:rPr>
      <w:sz w:val="20"/>
      <w:szCs w:val="20"/>
    </w:rPr>
  </w:style>
  <w:style w:type="character" w:customStyle="1" w:styleId="TextodecomentrioChar">
    <w:name w:val="Texto de comentário Char"/>
    <w:basedOn w:val="Fontepargpadro"/>
    <w:link w:val="Textodecomentrio"/>
    <w:uiPriority w:val="99"/>
    <w:rsid w:val="00AC05C9"/>
    <w:rPr>
      <w:sz w:val="20"/>
      <w:szCs w:val="20"/>
    </w:rPr>
  </w:style>
  <w:style w:type="paragraph" w:styleId="Assuntodocomentrio">
    <w:name w:val="annotation subject"/>
    <w:basedOn w:val="Textodecomentrio"/>
    <w:next w:val="Textodecomentrio"/>
    <w:link w:val="AssuntodocomentrioChar"/>
    <w:uiPriority w:val="99"/>
    <w:semiHidden/>
    <w:unhideWhenUsed/>
    <w:rsid w:val="00AC05C9"/>
    <w:rPr>
      <w:b/>
      <w:bCs/>
    </w:rPr>
  </w:style>
  <w:style w:type="character" w:customStyle="1" w:styleId="AssuntodocomentrioChar">
    <w:name w:val="Assunto do comentário Char"/>
    <w:basedOn w:val="TextodecomentrioChar"/>
    <w:link w:val="Assuntodocomentrio"/>
    <w:uiPriority w:val="99"/>
    <w:semiHidden/>
    <w:rsid w:val="00AC05C9"/>
    <w:rPr>
      <w:b/>
      <w:bCs/>
      <w:sz w:val="20"/>
      <w:szCs w:val="20"/>
    </w:rPr>
  </w:style>
  <w:style w:type="character" w:styleId="Forte">
    <w:name w:val="Strong"/>
    <w:basedOn w:val="Fontepargpadro"/>
    <w:uiPriority w:val="22"/>
    <w:qFormat/>
    <w:rsid w:val="00DA2696"/>
    <w:rPr>
      <w:b/>
      <w:bCs/>
    </w:rPr>
  </w:style>
  <w:style w:type="paragraph" w:styleId="Pr-formataoHTML">
    <w:name w:val="HTML Preformatted"/>
    <w:basedOn w:val="Normal"/>
    <w:link w:val="Pr-formataoHTMLChar"/>
    <w:uiPriority w:val="99"/>
    <w:unhideWhenUsed/>
    <w:rsid w:val="00E37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E37071"/>
    <w:rPr>
      <w:rFonts w:ascii="Courier New" w:eastAsia="Times New Roman" w:hAnsi="Courier New" w:cs="Courier New"/>
      <w:sz w:val="20"/>
      <w:szCs w:val="20"/>
      <w:lang w:eastAsia="pt-BR"/>
    </w:rPr>
  </w:style>
  <w:style w:type="character" w:styleId="MenoPendente">
    <w:name w:val="Unresolved Mention"/>
    <w:basedOn w:val="Fontepargpadro"/>
    <w:uiPriority w:val="99"/>
    <w:semiHidden/>
    <w:unhideWhenUsed/>
    <w:rsid w:val="00066B30"/>
    <w:rPr>
      <w:color w:val="605E5C"/>
      <w:shd w:val="clear" w:color="auto" w:fill="E1DFDD"/>
    </w:rPr>
  </w:style>
  <w:style w:type="character" w:styleId="CdigoHTML">
    <w:name w:val="HTML Code"/>
    <w:basedOn w:val="Fontepargpadro"/>
    <w:uiPriority w:val="99"/>
    <w:semiHidden/>
    <w:unhideWhenUsed/>
    <w:rsid w:val="00086C5B"/>
    <w:rPr>
      <w:rFonts w:ascii="Courier New" w:eastAsia="Times New Roman" w:hAnsi="Courier New" w:cs="Courier New"/>
      <w:sz w:val="20"/>
      <w:szCs w:val="20"/>
    </w:rPr>
  </w:style>
  <w:style w:type="character" w:customStyle="1" w:styleId="ilfuvd">
    <w:name w:val="ilfuvd"/>
    <w:basedOn w:val="Fontepargpadro"/>
    <w:rsid w:val="003049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8003">
      <w:bodyDiv w:val="1"/>
      <w:marLeft w:val="0"/>
      <w:marRight w:val="0"/>
      <w:marTop w:val="0"/>
      <w:marBottom w:val="0"/>
      <w:divBdr>
        <w:top w:val="none" w:sz="0" w:space="0" w:color="auto"/>
        <w:left w:val="none" w:sz="0" w:space="0" w:color="auto"/>
        <w:bottom w:val="none" w:sz="0" w:space="0" w:color="auto"/>
        <w:right w:val="none" w:sz="0" w:space="0" w:color="auto"/>
      </w:divBdr>
    </w:div>
    <w:div w:id="278141">
      <w:bodyDiv w:val="1"/>
      <w:marLeft w:val="0"/>
      <w:marRight w:val="0"/>
      <w:marTop w:val="0"/>
      <w:marBottom w:val="0"/>
      <w:divBdr>
        <w:top w:val="none" w:sz="0" w:space="0" w:color="auto"/>
        <w:left w:val="none" w:sz="0" w:space="0" w:color="auto"/>
        <w:bottom w:val="none" w:sz="0" w:space="0" w:color="auto"/>
        <w:right w:val="none" w:sz="0" w:space="0" w:color="auto"/>
      </w:divBdr>
    </w:div>
    <w:div w:id="550904">
      <w:bodyDiv w:val="1"/>
      <w:marLeft w:val="0"/>
      <w:marRight w:val="0"/>
      <w:marTop w:val="0"/>
      <w:marBottom w:val="0"/>
      <w:divBdr>
        <w:top w:val="none" w:sz="0" w:space="0" w:color="auto"/>
        <w:left w:val="none" w:sz="0" w:space="0" w:color="auto"/>
        <w:bottom w:val="none" w:sz="0" w:space="0" w:color="auto"/>
        <w:right w:val="none" w:sz="0" w:space="0" w:color="auto"/>
      </w:divBdr>
    </w:div>
    <w:div w:id="662973">
      <w:bodyDiv w:val="1"/>
      <w:marLeft w:val="0"/>
      <w:marRight w:val="0"/>
      <w:marTop w:val="0"/>
      <w:marBottom w:val="0"/>
      <w:divBdr>
        <w:top w:val="none" w:sz="0" w:space="0" w:color="auto"/>
        <w:left w:val="none" w:sz="0" w:space="0" w:color="auto"/>
        <w:bottom w:val="none" w:sz="0" w:space="0" w:color="auto"/>
        <w:right w:val="none" w:sz="0" w:space="0" w:color="auto"/>
      </w:divBdr>
    </w:div>
    <w:div w:id="738373">
      <w:bodyDiv w:val="1"/>
      <w:marLeft w:val="0"/>
      <w:marRight w:val="0"/>
      <w:marTop w:val="0"/>
      <w:marBottom w:val="0"/>
      <w:divBdr>
        <w:top w:val="none" w:sz="0" w:space="0" w:color="auto"/>
        <w:left w:val="none" w:sz="0" w:space="0" w:color="auto"/>
        <w:bottom w:val="none" w:sz="0" w:space="0" w:color="auto"/>
        <w:right w:val="none" w:sz="0" w:space="0" w:color="auto"/>
      </w:divBdr>
    </w:div>
    <w:div w:id="2752820">
      <w:bodyDiv w:val="1"/>
      <w:marLeft w:val="0"/>
      <w:marRight w:val="0"/>
      <w:marTop w:val="0"/>
      <w:marBottom w:val="0"/>
      <w:divBdr>
        <w:top w:val="none" w:sz="0" w:space="0" w:color="auto"/>
        <w:left w:val="none" w:sz="0" w:space="0" w:color="auto"/>
        <w:bottom w:val="none" w:sz="0" w:space="0" w:color="auto"/>
        <w:right w:val="none" w:sz="0" w:space="0" w:color="auto"/>
      </w:divBdr>
    </w:div>
    <w:div w:id="3896793">
      <w:bodyDiv w:val="1"/>
      <w:marLeft w:val="0"/>
      <w:marRight w:val="0"/>
      <w:marTop w:val="0"/>
      <w:marBottom w:val="0"/>
      <w:divBdr>
        <w:top w:val="none" w:sz="0" w:space="0" w:color="auto"/>
        <w:left w:val="none" w:sz="0" w:space="0" w:color="auto"/>
        <w:bottom w:val="none" w:sz="0" w:space="0" w:color="auto"/>
        <w:right w:val="none" w:sz="0" w:space="0" w:color="auto"/>
      </w:divBdr>
    </w:div>
    <w:div w:id="4208720">
      <w:bodyDiv w:val="1"/>
      <w:marLeft w:val="0"/>
      <w:marRight w:val="0"/>
      <w:marTop w:val="0"/>
      <w:marBottom w:val="0"/>
      <w:divBdr>
        <w:top w:val="none" w:sz="0" w:space="0" w:color="auto"/>
        <w:left w:val="none" w:sz="0" w:space="0" w:color="auto"/>
        <w:bottom w:val="none" w:sz="0" w:space="0" w:color="auto"/>
        <w:right w:val="none" w:sz="0" w:space="0" w:color="auto"/>
      </w:divBdr>
    </w:div>
    <w:div w:id="4209630">
      <w:bodyDiv w:val="1"/>
      <w:marLeft w:val="0"/>
      <w:marRight w:val="0"/>
      <w:marTop w:val="0"/>
      <w:marBottom w:val="0"/>
      <w:divBdr>
        <w:top w:val="none" w:sz="0" w:space="0" w:color="auto"/>
        <w:left w:val="none" w:sz="0" w:space="0" w:color="auto"/>
        <w:bottom w:val="none" w:sz="0" w:space="0" w:color="auto"/>
        <w:right w:val="none" w:sz="0" w:space="0" w:color="auto"/>
      </w:divBdr>
    </w:div>
    <w:div w:id="4748089">
      <w:bodyDiv w:val="1"/>
      <w:marLeft w:val="0"/>
      <w:marRight w:val="0"/>
      <w:marTop w:val="0"/>
      <w:marBottom w:val="0"/>
      <w:divBdr>
        <w:top w:val="none" w:sz="0" w:space="0" w:color="auto"/>
        <w:left w:val="none" w:sz="0" w:space="0" w:color="auto"/>
        <w:bottom w:val="none" w:sz="0" w:space="0" w:color="auto"/>
        <w:right w:val="none" w:sz="0" w:space="0" w:color="auto"/>
      </w:divBdr>
    </w:div>
    <w:div w:id="4787560">
      <w:bodyDiv w:val="1"/>
      <w:marLeft w:val="0"/>
      <w:marRight w:val="0"/>
      <w:marTop w:val="0"/>
      <w:marBottom w:val="0"/>
      <w:divBdr>
        <w:top w:val="none" w:sz="0" w:space="0" w:color="auto"/>
        <w:left w:val="none" w:sz="0" w:space="0" w:color="auto"/>
        <w:bottom w:val="none" w:sz="0" w:space="0" w:color="auto"/>
        <w:right w:val="none" w:sz="0" w:space="0" w:color="auto"/>
      </w:divBdr>
    </w:div>
    <w:div w:id="5013489">
      <w:bodyDiv w:val="1"/>
      <w:marLeft w:val="0"/>
      <w:marRight w:val="0"/>
      <w:marTop w:val="0"/>
      <w:marBottom w:val="0"/>
      <w:divBdr>
        <w:top w:val="none" w:sz="0" w:space="0" w:color="auto"/>
        <w:left w:val="none" w:sz="0" w:space="0" w:color="auto"/>
        <w:bottom w:val="none" w:sz="0" w:space="0" w:color="auto"/>
        <w:right w:val="none" w:sz="0" w:space="0" w:color="auto"/>
      </w:divBdr>
    </w:div>
    <w:div w:id="5064475">
      <w:bodyDiv w:val="1"/>
      <w:marLeft w:val="0"/>
      <w:marRight w:val="0"/>
      <w:marTop w:val="0"/>
      <w:marBottom w:val="0"/>
      <w:divBdr>
        <w:top w:val="none" w:sz="0" w:space="0" w:color="auto"/>
        <w:left w:val="none" w:sz="0" w:space="0" w:color="auto"/>
        <w:bottom w:val="none" w:sz="0" w:space="0" w:color="auto"/>
        <w:right w:val="none" w:sz="0" w:space="0" w:color="auto"/>
      </w:divBdr>
    </w:div>
    <w:div w:id="5180149">
      <w:bodyDiv w:val="1"/>
      <w:marLeft w:val="0"/>
      <w:marRight w:val="0"/>
      <w:marTop w:val="0"/>
      <w:marBottom w:val="0"/>
      <w:divBdr>
        <w:top w:val="none" w:sz="0" w:space="0" w:color="auto"/>
        <w:left w:val="none" w:sz="0" w:space="0" w:color="auto"/>
        <w:bottom w:val="none" w:sz="0" w:space="0" w:color="auto"/>
        <w:right w:val="none" w:sz="0" w:space="0" w:color="auto"/>
      </w:divBdr>
    </w:div>
    <w:div w:id="5717968">
      <w:bodyDiv w:val="1"/>
      <w:marLeft w:val="0"/>
      <w:marRight w:val="0"/>
      <w:marTop w:val="0"/>
      <w:marBottom w:val="0"/>
      <w:divBdr>
        <w:top w:val="none" w:sz="0" w:space="0" w:color="auto"/>
        <w:left w:val="none" w:sz="0" w:space="0" w:color="auto"/>
        <w:bottom w:val="none" w:sz="0" w:space="0" w:color="auto"/>
        <w:right w:val="none" w:sz="0" w:space="0" w:color="auto"/>
      </w:divBdr>
    </w:div>
    <w:div w:id="6560666">
      <w:bodyDiv w:val="1"/>
      <w:marLeft w:val="0"/>
      <w:marRight w:val="0"/>
      <w:marTop w:val="0"/>
      <w:marBottom w:val="0"/>
      <w:divBdr>
        <w:top w:val="none" w:sz="0" w:space="0" w:color="auto"/>
        <w:left w:val="none" w:sz="0" w:space="0" w:color="auto"/>
        <w:bottom w:val="none" w:sz="0" w:space="0" w:color="auto"/>
        <w:right w:val="none" w:sz="0" w:space="0" w:color="auto"/>
      </w:divBdr>
    </w:div>
    <w:div w:id="9258461">
      <w:bodyDiv w:val="1"/>
      <w:marLeft w:val="0"/>
      <w:marRight w:val="0"/>
      <w:marTop w:val="0"/>
      <w:marBottom w:val="0"/>
      <w:divBdr>
        <w:top w:val="none" w:sz="0" w:space="0" w:color="auto"/>
        <w:left w:val="none" w:sz="0" w:space="0" w:color="auto"/>
        <w:bottom w:val="none" w:sz="0" w:space="0" w:color="auto"/>
        <w:right w:val="none" w:sz="0" w:space="0" w:color="auto"/>
      </w:divBdr>
    </w:div>
    <w:div w:id="9335738">
      <w:bodyDiv w:val="1"/>
      <w:marLeft w:val="0"/>
      <w:marRight w:val="0"/>
      <w:marTop w:val="0"/>
      <w:marBottom w:val="0"/>
      <w:divBdr>
        <w:top w:val="none" w:sz="0" w:space="0" w:color="auto"/>
        <w:left w:val="none" w:sz="0" w:space="0" w:color="auto"/>
        <w:bottom w:val="none" w:sz="0" w:space="0" w:color="auto"/>
        <w:right w:val="none" w:sz="0" w:space="0" w:color="auto"/>
      </w:divBdr>
    </w:div>
    <w:div w:id="11035024">
      <w:bodyDiv w:val="1"/>
      <w:marLeft w:val="0"/>
      <w:marRight w:val="0"/>
      <w:marTop w:val="0"/>
      <w:marBottom w:val="0"/>
      <w:divBdr>
        <w:top w:val="none" w:sz="0" w:space="0" w:color="auto"/>
        <w:left w:val="none" w:sz="0" w:space="0" w:color="auto"/>
        <w:bottom w:val="none" w:sz="0" w:space="0" w:color="auto"/>
        <w:right w:val="none" w:sz="0" w:space="0" w:color="auto"/>
      </w:divBdr>
    </w:div>
    <w:div w:id="11222653">
      <w:bodyDiv w:val="1"/>
      <w:marLeft w:val="0"/>
      <w:marRight w:val="0"/>
      <w:marTop w:val="0"/>
      <w:marBottom w:val="0"/>
      <w:divBdr>
        <w:top w:val="none" w:sz="0" w:space="0" w:color="auto"/>
        <w:left w:val="none" w:sz="0" w:space="0" w:color="auto"/>
        <w:bottom w:val="none" w:sz="0" w:space="0" w:color="auto"/>
        <w:right w:val="none" w:sz="0" w:space="0" w:color="auto"/>
      </w:divBdr>
    </w:div>
    <w:div w:id="11539552">
      <w:bodyDiv w:val="1"/>
      <w:marLeft w:val="0"/>
      <w:marRight w:val="0"/>
      <w:marTop w:val="0"/>
      <w:marBottom w:val="0"/>
      <w:divBdr>
        <w:top w:val="none" w:sz="0" w:space="0" w:color="auto"/>
        <w:left w:val="none" w:sz="0" w:space="0" w:color="auto"/>
        <w:bottom w:val="none" w:sz="0" w:space="0" w:color="auto"/>
        <w:right w:val="none" w:sz="0" w:space="0" w:color="auto"/>
      </w:divBdr>
    </w:div>
    <w:div w:id="11811501">
      <w:bodyDiv w:val="1"/>
      <w:marLeft w:val="0"/>
      <w:marRight w:val="0"/>
      <w:marTop w:val="0"/>
      <w:marBottom w:val="0"/>
      <w:divBdr>
        <w:top w:val="none" w:sz="0" w:space="0" w:color="auto"/>
        <w:left w:val="none" w:sz="0" w:space="0" w:color="auto"/>
        <w:bottom w:val="none" w:sz="0" w:space="0" w:color="auto"/>
        <w:right w:val="none" w:sz="0" w:space="0" w:color="auto"/>
      </w:divBdr>
    </w:div>
    <w:div w:id="12151146">
      <w:bodyDiv w:val="1"/>
      <w:marLeft w:val="0"/>
      <w:marRight w:val="0"/>
      <w:marTop w:val="0"/>
      <w:marBottom w:val="0"/>
      <w:divBdr>
        <w:top w:val="none" w:sz="0" w:space="0" w:color="auto"/>
        <w:left w:val="none" w:sz="0" w:space="0" w:color="auto"/>
        <w:bottom w:val="none" w:sz="0" w:space="0" w:color="auto"/>
        <w:right w:val="none" w:sz="0" w:space="0" w:color="auto"/>
      </w:divBdr>
    </w:div>
    <w:div w:id="12197296">
      <w:bodyDiv w:val="1"/>
      <w:marLeft w:val="0"/>
      <w:marRight w:val="0"/>
      <w:marTop w:val="0"/>
      <w:marBottom w:val="0"/>
      <w:divBdr>
        <w:top w:val="none" w:sz="0" w:space="0" w:color="auto"/>
        <w:left w:val="none" w:sz="0" w:space="0" w:color="auto"/>
        <w:bottom w:val="none" w:sz="0" w:space="0" w:color="auto"/>
        <w:right w:val="none" w:sz="0" w:space="0" w:color="auto"/>
      </w:divBdr>
    </w:div>
    <w:div w:id="12611899">
      <w:bodyDiv w:val="1"/>
      <w:marLeft w:val="0"/>
      <w:marRight w:val="0"/>
      <w:marTop w:val="0"/>
      <w:marBottom w:val="0"/>
      <w:divBdr>
        <w:top w:val="none" w:sz="0" w:space="0" w:color="auto"/>
        <w:left w:val="none" w:sz="0" w:space="0" w:color="auto"/>
        <w:bottom w:val="none" w:sz="0" w:space="0" w:color="auto"/>
        <w:right w:val="none" w:sz="0" w:space="0" w:color="auto"/>
      </w:divBdr>
    </w:div>
    <w:div w:id="13306797">
      <w:bodyDiv w:val="1"/>
      <w:marLeft w:val="0"/>
      <w:marRight w:val="0"/>
      <w:marTop w:val="0"/>
      <w:marBottom w:val="0"/>
      <w:divBdr>
        <w:top w:val="none" w:sz="0" w:space="0" w:color="auto"/>
        <w:left w:val="none" w:sz="0" w:space="0" w:color="auto"/>
        <w:bottom w:val="none" w:sz="0" w:space="0" w:color="auto"/>
        <w:right w:val="none" w:sz="0" w:space="0" w:color="auto"/>
      </w:divBdr>
    </w:div>
    <w:div w:id="13728747">
      <w:bodyDiv w:val="1"/>
      <w:marLeft w:val="0"/>
      <w:marRight w:val="0"/>
      <w:marTop w:val="0"/>
      <w:marBottom w:val="0"/>
      <w:divBdr>
        <w:top w:val="none" w:sz="0" w:space="0" w:color="auto"/>
        <w:left w:val="none" w:sz="0" w:space="0" w:color="auto"/>
        <w:bottom w:val="none" w:sz="0" w:space="0" w:color="auto"/>
        <w:right w:val="none" w:sz="0" w:space="0" w:color="auto"/>
      </w:divBdr>
    </w:div>
    <w:div w:id="15737029">
      <w:bodyDiv w:val="1"/>
      <w:marLeft w:val="0"/>
      <w:marRight w:val="0"/>
      <w:marTop w:val="0"/>
      <w:marBottom w:val="0"/>
      <w:divBdr>
        <w:top w:val="none" w:sz="0" w:space="0" w:color="auto"/>
        <w:left w:val="none" w:sz="0" w:space="0" w:color="auto"/>
        <w:bottom w:val="none" w:sz="0" w:space="0" w:color="auto"/>
        <w:right w:val="none" w:sz="0" w:space="0" w:color="auto"/>
      </w:divBdr>
    </w:div>
    <w:div w:id="17514840">
      <w:bodyDiv w:val="1"/>
      <w:marLeft w:val="0"/>
      <w:marRight w:val="0"/>
      <w:marTop w:val="0"/>
      <w:marBottom w:val="0"/>
      <w:divBdr>
        <w:top w:val="none" w:sz="0" w:space="0" w:color="auto"/>
        <w:left w:val="none" w:sz="0" w:space="0" w:color="auto"/>
        <w:bottom w:val="none" w:sz="0" w:space="0" w:color="auto"/>
        <w:right w:val="none" w:sz="0" w:space="0" w:color="auto"/>
      </w:divBdr>
    </w:div>
    <w:div w:id="17701172">
      <w:bodyDiv w:val="1"/>
      <w:marLeft w:val="0"/>
      <w:marRight w:val="0"/>
      <w:marTop w:val="0"/>
      <w:marBottom w:val="0"/>
      <w:divBdr>
        <w:top w:val="none" w:sz="0" w:space="0" w:color="auto"/>
        <w:left w:val="none" w:sz="0" w:space="0" w:color="auto"/>
        <w:bottom w:val="none" w:sz="0" w:space="0" w:color="auto"/>
        <w:right w:val="none" w:sz="0" w:space="0" w:color="auto"/>
      </w:divBdr>
    </w:div>
    <w:div w:id="17774988">
      <w:bodyDiv w:val="1"/>
      <w:marLeft w:val="0"/>
      <w:marRight w:val="0"/>
      <w:marTop w:val="0"/>
      <w:marBottom w:val="0"/>
      <w:divBdr>
        <w:top w:val="none" w:sz="0" w:space="0" w:color="auto"/>
        <w:left w:val="none" w:sz="0" w:space="0" w:color="auto"/>
        <w:bottom w:val="none" w:sz="0" w:space="0" w:color="auto"/>
        <w:right w:val="none" w:sz="0" w:space="0" w:color="auto"/>
      </w:divBdr>
    </w:div>
    <w:div w:id="18169175">
      <w:bodyDiv w:val="1"/>
      <w:marLeft w:val="0"/>
      <w:marRight w:val="0"/>
      <w:marTop w:val="0"/>
      <w:marBottom w:val="0"/>
      <w:divBdr>
        <w:top w:val="none" w:sz="0" w:space="0" w:color="auto"/>
        <w:left w:val="none" w:sz="0" w:space="0" w:color="auto"/>
        <w:bottom w:val="none" w:sz="0" w:space="0" w:color="auto"/>
        <w:right w:val="none" w:sz="0" w:space="0" w:color="auto"/>
      </w:divBdr>
    </w:div>
    <w:div w:id="20282051">
      <w:bodyDiv w:val="1"/>
      <w:marLeft w:val="0"/>
      <w:marRight w:val="0"/>
      <w:marTop w:val="0"/>
      <w:marBottom w:val="0"/>
      <w:divBdr>
        <w:top w:val="none" w:sz="0" w:space="0" w:color="auto"/>
        <w:left w:val="none" w:sz="0" w:space="0" w:color="auto"/>
        <w:bottom w:val="none" w:sz="0" w:space="0" w:color="auto"/>
        <w:right w:val="none" w:sz="0" w:space="0" w:color="auto"/>
      </w:divBdr>
    </w:div>
    <w:div w:id="20713781">
      <w:bodyDiv w:val="1"/>
      <w:marLeft w:val="0"/>
      <w:marRight w:val="0"/>
      <w:marTop w:val="0"/>
      <w:marBottom w:val="0"/>
      <w:divBdr>
        <w:top w:val="none" w:sz="0" w:space="0" w:color="auto"/>
        <w:left w:val="none" w:sz="0" w:space="0" w:color="auto"/>
        <w:bottom w:val="none" w:sz="0" w:space="0" w:color="auto"/>
        <w:right w:val="none" w:sz="0" w:space="0" w:color="auto"/>
      </w:divBdr>
    </w:div>
    <w:div w:id="20866339">
      <w:bodyDiv w:val="1"/>
      <w:marLeft w:val="0"/>
      <w:marRight w:val="0"/>
      <w:marTop w:val="0"/>
      <w:marBottom w:val="0"/>
      <w:divBdr>
        <w:top w:val="none" w:sz="0" w:space="0" w:color="auto"/>
        <w:left w:val="none" w:sz="0" w:space="0" w:color="auto"/>
        <w:bottom w:val="none" w:sz="0" w:space="0" w:color="auto"/>
        <w:right w:val="none" w:sz="0" w:space="0" w:color="auto"/>
      </w:divBdr>
    </w:div>
    <w:div w:id="20980951">
      <w:bodyDiv w:val="1"/>
      <w:marLeft w:val="0"/>
      <w:marRight w:val="0"/>
      <w:marTop w:val="0"/>
      <w:marBottom w:val="0"/>
      <w:divBdr>
        <w:top w:val="none" w:sz="0" w:space="0" w:color="auto"/>
        <w:left w:val="none" w:sz="0" w:space="0" w:color="auto"/>
        <w:bottom w:val="none" w:sz="0" w:space="0" w:color="auto"/>
        <w:right w:val="none" w:sz="0" w:space="0" w:color="auto"/>
      </w:divBdr>
    </w:div>
    <w:div w:id="21321827">
      <w:bodyDiv w:val="1"/>
      <w:marLeft w:val="0"/>
      <w:marRight w:val="0"/>
      <w:marTop w:val="0"/>
      <w:marBottom w:val="0"/>
      <w:divBdr>
        <w:top w:val="none" w:sz="0" w:space="0" w:color="auto"/>
        <w:left w:val="none" w:sz="0" w:space="0" w:color="auto"/>
        <w:bottom w:val="none" w:sz="0" w:space="0" w:color="auto"/>
        <w:right w:val="none" w:sz="0" w:space="0" w:color="auto"/>
      </w:divBdr>
    </w:div>
    <w:div w:id="21824906">
      <w:bodyDiv w:val="1"/>
      <w:marLeft w:val="0"/>
      <w:marRight w:val="0"/>
      <w:marTop w:val="0"/>
      <w:marBottom w:val="0"/>
      <w:divBdr>
        <w:top w:val="none" w:sz="0" w:space="0" w:color="auto"/>
        <w:left w:val="none" w:sz="0" w:space="0" w:color="auto"/>
        <w:bottom w:val="none" w:sz="0" w:space="0" w:color="auto"/>
        <w:right w:val="none" w:sz="0" w:space="0" w:color="auto"/>
      </w:divBdr>
    </w:div>
    <w:div w:id="22021237">
      <w:bodyDiv w:val="1"/>
      <w:marLeft w:val="0"/>
      <w:marRight w:val="0"/>
      <w:marTop w:val="0"/>
      <w:marBottom w:val="0"/>
      <w:divBdr>
        <w:top w:val="none" w:sz="0" w:space="0" w:color="auto"/>
        <w:left w:val="none" w:sz="0" w:space="0" w:color="auto"/>
        <w:bottom w:val="none" w:sz="0" w:space="0" w:color="auto"/>
        <w:right w:val="none" w:sz="0" w:space="0" w:color="auto"/>
      </w:divBdr>
    </w:div>
    <w:div w:id="22025332">
      <w:bodyDiv w:val="1"/>
      <w:marLeft w:val="0"/>
      <w:marRight w:val="0"/>
      <w:marTop w:val="0"/>
      <w:marBottom w:val="0"/>
      <w:divBdr>
        <w:top w:val="none" w:sz="0" w:space="0" w:color="auto"/>
        <w:left w:val="none" w:sz="0" w:space="0" w:color="auto"/>
        <w:bottom w:val="none" w:sz="0" w:space="0" w:color="auto"/>
        <w:right w:val="none" w:sz="0" w:space="0" w:color="auto"/>
      </w:divBdr>
    </w:div>
    <w:div w:id="23218925">
      <w:bodyDiv w:val="1"/>
      <w:marLeft w:val="0"/>
      <w:marRight w:val="0"/>
      <w:marTop w:val="0"/>
      <w:marBottom w:val="0"/>
      <w:divBdr>
        <w:top w:val="none" w:sz="0" w:space="0" w:color="auto"/>
        <w:left w:val="none" w:sz="0" w:space="0" w:color="auto"/>
        <w:bottom w:val="none" w:sz="0" w:space="0" w:color="auto"/>
        <w:right w:val="none" w:sz="0" w:space="0" w:color="auto"/>
      </w:divBdr>
    </w:div>
    <w:div w:id="24140667">
      <w:bodyDiv w:val="1"/>
      <w:marLeft w:val="0"/>
      <w:marRight w:val="0"/>
      <w:marTop w:val="0"/>
      <w:marBottom w:val="0"/>
      <w:divBdr>
        <w:top w:val="none" w:sz="0" w:space="0" w:color="auto"/>
        <w:left w:val="none" w:sz="0" w:space="0" w:color="auto"/>
        <w:bottom w:val="none" w:sz="0" w:space="0" w:color="auto"/>
        <w:right w:val="none" w:sz="0" w:space="0" w:color="auto"/>
      </w:divBdr>
    </w:div>
    <w:div w:id="25838072">
      <w:bodyDiv w:val="1"/>
      <w:marLeft w:val="0"/>
      <w:marRight w:val="0"/>
      <w:marTop w:val="0"/>
      <w:marBottom w:val="0"/>
      <w:divBdr>
        <w:top w:val="none" w:sz="0" w:space="0" w:color="auto"/>
        <w:left w:val="none" w:sz="0" w:space="0" w:color="auto"/>
        <w:bottom w:val="none" w:sz="0" w:space="0" w:color="auto"/>
        <w:right w:val="none" w:sz="0" w:space="0" w:color="auto"/>
      </w:divBdr>
    </w:div>
    <w:div w:id="27147542">
      <w:bodyDiv w:val="1"/>
      <w:marLeft w:val="0"/>
      <w:marRight w:val="0"/>
      <w:marTop w:val="0"/>
      <w:marBottom w:val="0"/>
      <w:divBdr>
        <w:top w:val="none" w:sz="0" w:space="0" w:color="auto"/>
        <w:left w:val="none" w:sz="0" w:space="0" w:color="auto"/>
        <w:bottom w:val="none" w:sz="0" w:space="0" w:color="auto"/>
        <w:right w:val="none" w:sz="0" w:space="0" w:color="auto"/>
      </w:divBdr>
    </w:div>
    <w:div w:id="28802081">
      <w:bodyDiv w:val="1"/>
      <w:marLeft w:val="0"/>
      <w:marRight w:val="0"/>
      <w:marTop w:val="0"/>
      <w:marBottom w:val="0"/>
      <w:divBdr>
        <w:top w:val="none" w:sz="0" w:space="0" w:color="auto"/>
        <w:left w:val="none" w:sz="0" w:space="0" w:color="auto"/>
        <w:bottom w:val="none" w:sz="0" w:space="0" w:color="auto"/>
        <w:right w:val="none" w:sz="0" w:space="0" w:color="auto"/>
      </w:divBdr>
    </w:div>
    <w:div w:id="28916734">
      <w:bodyDiv w:val="1"/>
      <w:marLeft w:val="0"/>
      <w:marRight w:val="0"/>
      <w:marTop w:val="0"/>
      <w:marBottom w:val="0"/>
      <w:divBdr>
        <w:top w:val="none" w:sz="0" w:space="0" w:color="auto"/>
        <w:left w:val="none" w:sz="0" w:space="0" w:color="auto"/>
        <w:bottom w:val="none" w:sz="0" w:space="0" w:color="auto"/>
        <w:right w:val="none" w:sz="0" w:space="0" w:color="auto"/>
      </w:divBdr>
    </w:div>
    <w:div w:id="29110632">
      <w:bodyDiv w:val="1"/>
      <w:marLeft w:val="0"/>
      <w:marRight w:val="0"/>
      <w:marTop w:val="0"/>
      <w:marBottom w:val="0"/>
      <w:divBdr>
        <w:top w:val="none" w:sz="0" w:space="0" w:color="auto"/>
        <w:left w:val="none" w:sz="0" w:space="0" w:color="auto"/>
        <w:bottom w:val="none" w:sz="0" w:space="0" w:color="auto"/>
        <w:right w:val="none" w:sz="0" w:space="0" w:color="auto"/>
      </w:divBdr>
    </w:div>
    <w:div w:id="29573949">
      <w:bodyDiv w:val="1"/>
      <w:marLeft w:val="0"/>
      <w:marRight w:val="0"/>
      <w:marTop w:val="0"/>
      <w:marBottom w:val="0"/>
      <w:divBdr>
        <w:top w:val="none" w:sz="0" w:space="0" w:color="auto"/>
        <w:left w:val="none" w:sz="0" w:space="0" w:color="auto"/>
        <w:bottom w:val="none" w:sz="0" w:space="0" w:color="auto"/>
        <w:right w:val="none" w:sz="0" w:space="0" w:color="auto"/>
      </w:divBdr>
    </w:div>
    <w:div w:id="29843420">
      <w:bodyDiv w:val="1"/>
      <w:marLeft w:val="0"/>
      <w:marRight w:val="0"/>
      <w:marTop w:val="0"/>
      <w:marBottom w:val="0"/>
      <w:divBdr>
        <w:top w:val="none" w:sz="0" w:space="0" w:color="auto"/>
        <w:left w:val="none" w:sz="0" w:space="0" w:color="auto"/>
        <w:bottom w:val="none" w:sz="0" w:space="0" w:color="auto"/>
        <w:right w:val="none" w:sz="0" w:space="0" w:color="auto"/>
      </w:divBdr>
    </w:div>
    <w:div w:id="29964942">
      <w:bodyDiv w:val="1"/>
      <w:marLeft w:val="0"/>
      <w:marRight w:val="0"/>
      <w:marTop w:val="0"/>
      <w:marBottom w:val="0"/>
      <w:divBdr>
        <w:top w:val="none" w:sz="0" w:space="0" w:color="auto"/>
        <w:left w:val="none" w:sz="0" w:space="0" w:color="auto"/>
        <w:bottom w:val="none" w:sz="0" w:space="0" w:color="auto"/>
        <w:right w:val="none" w:sz="0" w:space="0" w:color="auto"/>
      </w:divBdr>
    </w:div>
    <w:div w:id="30033406">
      <w:bodyDiv w:val="1"/>
      <w:marLeft w:val="0"/>
      <w:marRight w:val="0"/>
      <w:marTop w:val="0"/>
      <w:marBottom w:val="0"/>
      <w:divBdr>
        <w:top w:val="none" w:sz="0" w:space="0" w:color="auto"/>
        <w:left w:val="none" w:sz="0" w:space="0" w:color="auto"/>
        <w:bottom w:val="none" w:sz="0" w:space="0" w:color="auto"/>
        <w:right w:val="none" w:sz="0" w:space="0" w:color="auto"/>
      </w:divBdr>
    </w:div>
    <w:div w:id="30349210">
      <w:bodyDiv w:val="1"/>
      <w:marLeft w:val="0"/>
      <w:marRight w:val="0"/>
      <w:marTop w:val="0"/>
      <w:marBottom w:val="0"/>
      <w:divBdr>
        <w:top w:val="none" w:sz="0" w:space="0" w:color="auto"/>
        <w:left w:val="none" w:sz="0" w:space="0" w:color="auto"/>
        <w:bottom w:val="none" w:sz="0" w:space="0" w:color="auto"/>
        <w:right w:val="none" w:sz="0" w:space="0" w:color="auto"/>
      </w:divBdr>
    </w:div>
    <w:div w:id="30884667">
      <w:bodyDiv w:val="1"/>
      <w:marLeft w:val="0"/>
      <w:marRight w:val="0"/>
      <w:marTop w:val="0"/>
      <w:marBottom w:val="0"/>
      <w:divBdr>
        <w:top w:val="none" w:sz="0" w:space="0" w:color="auto"/>
        <w:left w:val="none" w:sz="0" w:space="0" w:color="auto"/>
        <w:bottom w:val="none" w:sz="0" w:space="0" w:color="auto"/>
        <w:right w:val="none" w:sz="0" w:space="0" w:color="auto"/>
      </w:divBdr>
    </w:div>
    <w:div w:id="31153652">
      <w:bodyDiv w:val="1"/>
      <w:marLeft w:val="0"/>
      <w:marRight w:val="0"/>
      <w:marTop w:val="0"/>
      <w:marBottom w:val="0"/>
      <w:divBdr>
        <w:top w:val="none" w:sz="0" w:space="0" w:color="auto"/>
        <w:left w:val="none" w:sz="0" w:space="0" w:color="auto"/>
        <w:bottom w:val="none" w:sz="0" w:space="0" w:color="auto"/>
        <w:right w:val="none" w:sz="0" w:space="0" w:color="auto"/>
      </w:divBdr>
    </w:div>
    <w:div w:id="31809512">
      <w:bodyDiv w:val="1"/>
      <w:marLeft w:val="0"/>
      <w:marRight w:val="0"/>
      <w:marTop w:val="0"/>
      <w:marBottom w:val="0"/>
      <w:divBdr>
        <w:top w:val="none" w:sz="0" w:space="0" w:color="auto"/>
        <w:left w:val="none" w:sz="0" w:space="0" w:color="auto"/>
        <w:bottom w:val="none" w:sz="0" w:space="0" w:color="auto"/>
        <w:right w:val="none" w:sz="0" w:space="0" w:color="auto"/>
      </w:divBdr>
    </w:div>
    <w:div w:id="32079216">
      <w:bodyDiv w:val="1"/>
      <w:marLeft w:val="0"/>
      <w:marRight w:val="0"/>
      <w:marTop w:val="0"/>
      <w:marBottom w:val="0"/>
      <w:divBdr>
        <w:top w:val="none" w:sz="0" w:space="0" w:color="auto"/>
        <w:left w:val="none" w:sz="0" w:space="0" w:color="auto"/>
        <w:bottom w:val="none" w:sz="0" w:space="0" w:color="auto"/>
        <w:right w:val="none" w:sz="0" w:space="0" w:color="auto"/>
      </w:divBdr>
    </w:div>
    <w:div w:id="32388519">
      <w:bodyDiv w:val="1"/>
      <w:marLeft w:val="0"/>
      <w:marRight w:val="0"/>
      <w:marTop w:val="0"/>
      <w:marBottom w:val="0"/>
      <w:divBdr>
        <w:top w:val="none" w:sz="0" w:space="0" w:color="auto"/>
        <w:left w:val="none" w:sz="0" w:space="0" w:color="auto"/>
        <w:bottom w:val="none" w:sz="0" w:space="0" w:color="auto"/>
        <w:right w:val="none" w:sz="0" w:space="0" w:color="auto"/>
      </w:divBdr>
    </w:div>
    <w:div w:id="33584563">
      <w:bodyDiv w:val="1"/>
      <w:marLeft w:val="0"/>
      <w:marRight w:val="0"/>
      <w:marTop w:val="0"/>
      <w:marBottom w:val="0"/>
      <w:divBdr>
        <w:top w:val="none" w:sz="0" w:space="0" w:color="auto"/>
        <w:left w:val="none" w:sz="0" w:space="0" w:color="auto"/>
        <w:bottom w:val="none" w:sz="0" w:space="0" w:color="auto"/>
        <w:right w:val="none" w:sz="0" w:space="0" w:color="auto"/>
      </w:divBdr>
    </w:div>
    <w:div w:id="34240749">
      <w:bodyDiv w:val="1"/>
      <w:marLeft w:val="0"/>
      <w:marRight w:val="0"/>
      <w:marTop w:val="0"/>
      <w:marBottom w:val="0"/>
      <w:divBdr>
        <w:top w:val="none" w:sz="0" w:space="0" w:color="auto"/>
        <w:left w:val="none" w:sz="0" w:space="0" w:color="auto"/>
        <w:bottom w:val="none" w:sz="0" w:space="0" w:color="auto"/>
        <w:right w:val="none" w:sz="0" w:space="0" w:color="auto"/>
      </w:divBdr>
    </w:div>
    <w:div w:id="36318044">
      <w:bodyDiv w:val="1"/>
      <w:marLeft w:val="0"/>
      <w:marRight w:val="0"/>
      <w:marTop w:val="0"/>
      <w:marBottom w:val="0"/>
      <w:divBdr>
        <w:top w:val="none" w:sz="0" w:space="0" w:color="auto"/>
        <w:left w:val="none" w:sz="0" w:space="0" w:color="auto"/>
        <w:bottom w:val="none" w:sz="0" w:space="0" w:color="auto"/>
        <w:right w:val="none" w:sz="0" w:space="0" w:color="auto"/>
      </w:divBdr>
    </w:div>
    <w:div w:id="37248428">
      <w:bodyDiv w:val="1"/>
      <w:marLeft w:val="0"/>
      <w:marRight w:val="0"/>
      <w:marTop w:val="0"/>
      <w:marBottom w:val="0"/>
      <w:divBdr>
        <w:top w:val="none" w:sz="0" w:space="0" w:color="auto"/>
        <w:left w:val="none" w:sz="0" w:space="0" w:color="auto"/>
        <w:bottom w:val="none" w:sz="0" w:space="0" w:color="auto"/>
        <w:right w:val="none" w:sz="0" w:space="0" w:color="auto"/>
      </w:divBdr>
    </w:div>
    <w:div w:id="37291491">
      <w:bodyDiv w:val="1"/>
      <w:marLeft w:val="0"/>
      <w:marRight w:val="0"/>
      <w:marTop w:val="0"/>
      <w:marBottom w:val="0"/>
      <w:divBdr>
        <w:top w:val="none" w:sz="0" w:space="0" w:color="auto"/>
        <w:left w:val="none" w:sz="0" w:space="0" w:color="auto"/>
        <w:bottom w:val="none" w:sz="0" w:space="0" w:color="auto"/>
        <w:right w:val="none" w:sz="0" w:space="0" w:color="auto"/>
      </w:divBdr>
    </w:div>
    <w:div w:id="37705170">
      <w:bodyDiv w:val="1"/>
      <w:marLeft w:val="0"/>
      <w:marRight w:val="0"/>
      <w:marTop w:val="0"/>
      <w:marBottom w:val="0"/>
      <w:divBdr>
        <w:top w:val="none" w:sz="0" w:space="0" w:color="auto"/>
        <w:left w:val="none" w:sz="0" w:space="0" w:color="auto"/>
        <w:bottom w:val="none" w:sz="0" w:space="0" w:color="auto"/>
        <w:right w:val="none" w:sz="0" w:space="0" w:color="auto"/>
      </w:divBdr>
    </w:div>
    <w:div w:id="38282135">
      <w:bodyDiv w:val="1"/>
      <w:marLeft w:val="0"/>
      <w:marRight w:val="0"/>
      <w:marTop w:val="0"/>
      <w:marBottom w:val="0"/>
      <w:divBdr>
        <w:top w:val="none" w:sz="0" w:space="0" w:color="auto"/>
        <w:left w:val="none" w:sz="0" w:space="0" w:color="auto"/>
        <w:bottom w:val="none" w:sz="0" w:space="0" w:color="auto"/>
        <w:right w:val="none" w:sz="0" w:space="0" w:color="auto"/>
      </w:divBdr>
    </w:div>
    <w:div w:id="39014405">
      <w:bodyDiv w:val="1"/>
      <w:marLeft w:val="0"/>
      <w:marRight w:val="0"/>
      <w:marTop w:val="0"/>
      <w:marBottom w:val="0"/>
      <w:divBdr>
        <w:top w:val="none" w:sz="0" w:space="0" w:color="auto"/>
        <w:left w:val="none" w:sz="0" w:space="0" w:color="auto"/>
        <w:bottom w:val="none" w:sz="0" w:space="0" w:color="auto"/>
        <w:right w:val="none" w:sz="0" w:space="0" w:color="auto"/>
      </w:divBdr>
    </w:div>
    <w:div w:id="39138610">
      <w:bodyDiv w:val="1"/>
      <w:marLeft w:val="0"/>
      <w:marRight w:val="0"/>
      <w:marTop w:val="0"/>
      <w:marBottom w:val="0"/>
      <w:divBdr>
        <w:top w:val="none" w:sz="0" w:space="0" w:color="auto"/>
        <w:left w:val="none" w:sz="0" w:space="0" w:color="auto"/>
        <w:bottom w:val="none" w:sz="0" w:space="0" w:color="auto"/>
        <w:right w:val="none" w:sz="0" w:space="0" w:color="auto"/>
      </w:divBdr>
    </w:div>
    <w:div w:id="40174344">
      <w:bodyDiv w:val="1"/>
      <w:marLeft w:val="0"/>
      <w:marRight w:val="0"/>
      <w:marTop w:val="0"/>
      <w:marBottom w:val="0"/>
      <w:divBdr>
        <w:top w:val="none" w:sz="0" w:space="0" w:color="auto"/>
        <w:left w:val="none" w:sz="0" w:space="0" w:color="auto"/>
        <w:bottom w:val="none" w:sz="0" w:space="0" w:color="auto"/>
        <w:right w:val="none" w:sz="0" w:space="0" w:color="auto"/>
      </w:divBdr>
    </w:div>
    <w:div w:id="40328787">
      <w:bodyDiv w:val="1"/>
      <w:marLeft w:val="0"/>
      <w:marRight w:val="0"/>
      <w:marTop w:val="0"/>
      <w:marBottom w:val="0"/>
      <w:divBdr>
        <w:top w:val="none" w:sz="0" w:space="0" w:color="auto"/>
        <w:left w:val="none" w:sz="0" w:space="0" w:color="auto"/>
        <w:bottom w:val="none" w:sz="0" w:space="0" w:color="auto"/>
        <w:right w:val="none" w:sz="0" w:space="0" w:color="auto"/>
      </w:divBdr>
    </w:div>
    <w:div w:id="41054924">
      <w:bodyDiv w:val="1"/>
      <w:marLeft w:val="0"/>
      <w:marRight w:val="0"/>
      <w:marTop w:val="0"/>
      <w:marBottom w:val="0"/>
      <w:divBdr>
        <w:top w:val="none" w:sz="0" w:space="0" w:color="auto"/>
        <w:left w:val="none" w:sz="0" w:space="0" w:color="auto"/>
        <w:bottom w:val="none" w:sz="0" w:space="0" w:color="auto"/>
        <w:right w:val="none" w:sz="0" w:space="0" w:color="auto"/>
      </w:divBdr>
    </w:div>
    <w:div w:id="41558970">
      <w:bodyDiv w:val="1"/>
      <w:marLeft w:val="0"/>
      <w:marRight w:val="0"/>
      <w:marTop w:val="0"/>
      <w:marBottom w:val="0"/>
      <w:divBdr>
        <w:top w:val="none" w:sz="0" w:space="0" w:color="auto"/>
        <w:left w:val="none" w:sz="0" w:space="0" w:color="auto"/>
        <w:bottom w:val="none" w:sz="0" w:space="0" w:color="auto"/>
        <w:right w:val="none" w:sz="0" w:space="0" w:color="auto"/>
      </w:divBdr>
    </w:div>
    <w:div w:id="41901746">
      <w:bodyDiv w:val="1"/>
      <w:marLeft w:val="0"/>
      <w:marRight w:val="0"/>
      <w:marTop w:val="0"/>
      <w:marBottom w:val="0"/>
      <w:divBdr>
        <w:top w:val="none" w:sz="0" w:space="0" w:color="auto"/>
        <w:left w:val="none" w:sz="0" w:space="0" w:color="auto"/>
        <w:bottom w:val="none" w:sz="0" w:space="0" w:color="auto"/>
        <w:right w:val="none" w:sz="0" w:space="0" w:color="auto"/>
      </w:divBdr>
    </w:div>
    <w:div w:id="43792249">
      <w:bodyDiv w:val="1"/>
      <w:marLeft w:val="0"/>
      <w:marRight w:val="0"/>
      <w:marTop w:val="0"/>
      <w:marBottom w:val="0"/>
      <w:divBdr>
        <w:top w:val="none" w:sz="0" w:space="0" w:color="auto"/>
        <w:left w:val="none" w:sz="0" w:space="0" w:color="auto"/>
        <w:bottom w:val="none" w:sz="0" w:space="0" w:color="auto"/>
        <w:right w:val="none" w:sz="0" w:space="0" w:color="auto"/>
      </w:divBdr>
    </w:div>
    <w:div w:id="44718347">
      <w:bodyDiv w:val="1"/>
      <w:marLeft w:val="0"/>
      <w:marRight w:val="0"/>
      <w:marTop w:val="0"/>
      <w:marBottom w:val="0"/>
      <w:divBdr>
        <w:top w:val="none" w:sz="0" w:space="0" w:color="auto"/>
        <w:left w:val="none" w:sz="0" w:space="0" w:color="auto"/>
        <w:bottom w:val="none" w:sz="0" w:space="0" w:color="auto"/>
        <w:right w:val="none" w:sz="0" w:space="0" w:color="auto"/>
      </w:divBdr>
    </w:div>
    <w:div w:id="45687963">
      <w:bodyDiv w:val="1"/>
      <w:marLeft w:val="0"/>
      <w:marRight w:val="0"/>
      <w:marTop w:val="0"/>
      <w:marBottom w:val="0"/>
      <w:divBdr>
        <w:top w:val="none" w:sz="0" w:space="0" w:color="auto"/>
        <w:left w:val="none" w:sz="0" w:space="0" w:color="auto"/>
        <w:bottom w:val="none" w:sz="0" w:space="0" w:color="auto"/>
        <w:right w:val="none" w:sz="0" w:space="0" w:color="auto"/>
      </w:divBdr>
    </w:div>
    <w:div w:id="45841263">
      <w:bodyDiv w:val="1"/>
      <w:marLeft w:val="0"/>
      <w:marRight w:val="0"/>
      <w:marTop w:val="0"/>
      <w:marBottom w:val="0"/>
      <w:divBdr>
        <w:top w:val="none" w:sz="0" w:space="0" w:color="auto"/>
        <w:left w:val="none" w:sz="0" w:space="0" w:color="auto"/>
        <w:bottom w:val="none" w:sz="0" w:space="0" w:color="auto"/>
        <w:right w:val="none" w:sz="0" w:space="0" w:color="auto"/>
      </w:divBdr>
    </w:div>
    <w:div w:id="47068407">
      <w:bodyDiv w:val="1"/>
      <w:marLeft w:val="0"/>
      <w:marRight w:val="0"/>
      <w:marTop w:val="0"/>
      <w:marBottom w:val="0"/>
      <w:divBdr>
        <w:top w:val="none" w:sz="0" w:space="0" w:color="auto"/>
        <w:left w:val="none" w:sz="0" w:space="0" w:color="auto"/>
        <w:bottom w:val="none" w:sz="0" w:space="0" w:color="auto"/>
        <w:right w:val="none" w:sz="0" w:space="0" w:color="auto"/>
      </w:divBdr>
    </w:div>
    <w:div w:id="47072999">
      <w:bodyDiv w:val="1"/>
      <w:marLeft w:val="0"/>
      <w:marRight w:val="0"/>
      <w:marTop w:val="0"/>
      <w:marBottom w:val="0"/>
      <w:divBdr>
        <w:top w:val="none" w:sz="0" w:space="0" w:color="auto"/>
        <w:left w:val="none" w:sz="0" w:space="0" w:color="auto"/>
        <w:bottom w:val="none" w:sz="0" w:space="0" w:color="auto"/>
        <w:right w:val="none" w:sz="0" w:space="0" w:color="auto"/>
      </w:divBdr>
    </w:div>
    <w:div w:id="47657132">
      <w:bodyDiv w:val="1"/>
      <w:marLeft w:val="0"/>
      <w:marRight w:val="0"/>
      <w:marTop w:val="0"/>
      <w:marBottom w:val="0"/>
      <w:divBdr>
        <w:top w:val="none" w:sz="0" w:space="0" w:color="auto"/>
        <w:left w:val="none" w:sz="0" w:space="0" w:color="auto"/>
        <w:bottom w:val="none" w:sz="0" w:space="0" w:color="auto"/>
        <w:right w:val="none" w:sz="0" w:space="0" w:color="auto"/>
      </w:divBdr>
    </w:div>
    <w:div w:id="49960665">
      <w:bodyDiv w:val="1"/>
      <w:marLeft w:val="0"/>
      <w:marRight w:val="0"/>
      <w:marTop w:val="0"/>
      <w:marBottom w:val="0"/>
      <w:divBdr>
        <w:top w:val="none" w:sz="0" w:space="0" w:color="auto"/>
        <w:left w:val="none" w:sz="0" w:space="0" w:color="auto"/>
        <w:bottom w:val="none" w:sz="0" w:space="0" w:color="auto"/>
        <w:right w:val="none" w:sz="0" w:space="0" w:color="auto"/>
      </w:divBdr>
    </w:div>
    <w:div w:id="50276523">
      <w:bodyDiv w:val="1"/>
      <w:marLeft w:val="0"/>
      <w:marRight w:val="0"/>
      <w:marTop w:val="0"/>
      <w:marBottom w:val="0"/>
      <w:divBdr>
        <w:top w:val="none" w:sz="0" w:space="0" w:color="auto"/>
        <w:left w:val="none" w:sz="0" w:space="0" w:color="auto"/>
        <w:bottom w:val="none" w:sz="0" w:space="0" w:color="auto"/>
        <w:right w:val="none" w:sz="0" w:space="0" w:color="auto"/>
      </w:divBdr>
    </w:div>
    <w:div w:id="50353587">
      <w:bodyDiv w:val="1"/>
      <w:marLeft w:val="0"/>
      <w:marRight w:val="0"/>
      <w:marTop w:val="0"/>
      <w:marBottom w:val="0"/>
      <w:divBdr>
        <w:top w:val="none" w:sz="0" w:space="0" w:color="auto"/>
        <w:left w:val="none" w:sz="0" w:space="0" w:color="auto"/>
        <w:bottom w:val="none" w:sz="0" w:space="0" w:color="auto"/>
        <w:right w:val="none" w:sz="0" w:space="0" w:color="auto"/>
      </w:divBdr>
    </w:div>
    <w:div w:id="50739022">
      <w:bodyDiv w:val="1"/>
      <w:marLeft w:val="0"/>
      <w:marRight w:val="0"/>
      <w:marTop w:val="0"/>
      <w:marBottom w:val="0"/>
      <w:divBdr>
        <w:top w:val="none" w:sz="0" w:space="0" w:color="auto"/>
        <w:left w:val="none" w:sz="0" w:space="0" w:color="auto"/>
        <w:bottom w:val="none" w:sz="0" w:space="0" w:color="auto"/>
        <w:right w:val="none" w:sz="0" w:space="0" w:color="auto"/>
      </w:divBdr>
    </w:div>
    <w:div w:id="50932224">
      <w:bodyDiv w:val="1"/>
      <w:marLeft w:val="0"/>
      <w:marRight w:val="0"/>
      <w:marTop w:val="0"/>
      <w:marBottom w:val="0"/>
      <w:divBdr>
        <w:top w:val="none" w:sz="0" w:space="0" w:color="auto"/>
        <w:left w:val="none" w:sz="0" w:space="0" w:color="auto"/>
        <w:bottom w:val="none" w:sz="0" w:space="0" w:color="auto"/>
        <w:right w:val="none" w:sz="0" w:space="0" w:color="auto"/>
      </w:divBdr>
    </w:div>
    <w:div w:id="51782765">
      <w:bodyDiv w:val="1"/>
      <w:marLeft w:val="0"/>
      <w:marRight w:val="0"/>
      <w:marTop w:val="0"/>
      <w:marBottom w:val="0"/>
      <w:divBdr>
        <w:top w:val="none" w:sz="0" w:space="0" w:color="auto"/>
        <w:left w:val="none" w:sz="0" w:space="0" w:color="auto"/>
        <w:bottom w:val="none" w:sz="0" w:space="0" w:color="auto"/>
        <w:right w:val="none" w:sz="0" w:space="0" w:color="auto"/>
      </w:divBdr>
    </w:div>
    <w:div w:id="52193329">
      <w:bodyDiv w:val="1"/>
      <w:marLeft w:val="0"/>
      <w:marRight w:val="0"/>
      <w:marTop w:val="0"/>
      <w:marBottom w:val="0"/>
      <w:divBdr>
        <w:top w:val="none" w:sz="0" w:space="0" w:color="auto"/>
        <w:left w:val="none" w:sz="0" w:space="0" w:color="auto"/>
        <w:bottom w:val="none" w:sz="0" w:space="0" w:color="auto"/>
        <w:right w:val="none" w:sz="0" w:space="0" w:color="auto"/>
      </w:divBdr>
    </w:div>
    <w:div w:id="53312551">
      <w:bodyDiv w:val="1"/>
      <w:marLeft w:val="0"/>
      <w:marRight w:val="0"/>
      <w:marTop w:val="0"/>
      <w:marBottom w:val="0"/>
      <w:divBdr>
        <w:top w:val="none" w:sz="0" w:space="0" w:color="auto"/>
        <w:left w:val="none" w:sz="0" w:space="0" w:color="auto"/>
        <w:bottom w:val="none" w:sz="0" w:space="0" w:color="auto"/>
        <w:right w:val="none" w:sz="0" w:space="0" w:color="auto"/>
      </w:divBdr>
    </w:div>
    <w:div w:id="54550868">
      <w:bodyDiv w:val="1"/>
      <w:marLeft w:val="0"/>
      <w:marRight w:val="0"/>
      <w:marTop w:val="0"/>
      <w:marBottom w:val="0"/>
      <w:divBdr>
        <w:top w:val="none" w:sz="0" w:space="0" w:color="auto"/>
        <w:left w:val="none" w:sz="0" w:space="0" w:color="auto"/>
        <w:bottom w:val="none" w:sz="0" w:space="0" w:color="auto"/>
        <w:right w:val="none" w:sz="0" w:space="0" w:color="auto"/>
      </w:divBdr>
    </w:div>
    <w:div w:id="55856373">
      <w:bodyDiv w:val="1"/>
      <w:marLeft w:val="0"/>
      <w:marRight w:val="0"/>
      <w:marTop w:val="0"/>
      <w:marBottom w:val="0"/>
      <w:divBdr>
        <w:top w:val="none" w:sz="0" w:space="0" w:color="auto"/>
        <w:left w:val="none" w:sz="0" w:space="0" w:color="auto"/>
        <w:bottom w:val="none" w:sz="0" w:space="0" w:color="auto"/>
        <w:right w:val="none" w:sz="0" w:space="0" w:color="auto"/>
      </w:divBdr>
    </w:div>
    <w:div w:id="57672933">
      <w:bodyDiv w:val="1"/>
      <w:marLeft w:val="0"/>
      <w:marRight w:val="0"/>
      <w:marTop w:val="0"/>
      <w:marBottom w:val="0"/>
      <w:divBdr>
        <w:top w:val="none" w:sz="0" w:space="0" w:color="auto"/>
        <w:left w:val="none" w:sz="0" w:space="0" w:color="auto"/>
        <w:bottom w:val="none" w:sz="0" w:space="0" w:color="auto"/>
        <w:right w:val="none" w:sz="0" w:space="0" w:color="auto"/>
      </w:divBdr>
    </w:div>
    <w:div w:id="58331172">
      <w:bodyDiv w:val="1"/>
      <w:marLeft w:val="0"/>
      <w:marRight w:val="0"/>
      <w:marTop w:val="0"/>
      <w:marBottom w:val="0"/>
      <w:divBdr>
        <w:top w:val="none" w:sz="0" w:space="0" w:color="auto"/>
        <w:left w:val="none" w:sz="0" w:space="0" w:color="auto"/>
        <w:bottom w:val="none" w:sz="0" w:space="0" w:color="auto"/>
        <w:right w:val="none" w:sz="0" w:space="0" w:color="auto"/>
      </w:divBdr>
    </w:div>
    <w:div w:id="58358739">
      <w:bodyDiv w:val="1"/>
      <w:marLeft w:val="0"/>
      <w:marRight w:val="0"/>
      <w:marTop w:val="0"/>
      <w:marBottom w:val="0"/>
      <w:divBdr>
        <w:top w:val="none" w:sz="0" w:space="0" w:color="auto"/>
        <w:left w:val="none" w:sz="0" w:space="0" w:color="auto"/>
        <w:bottom w:val="none" w:sz="0" w:space="0" w:color="auto"/>
        <w:right w:val="none" w:sz="0" w:space="0" w:color="auto"/>
      </w:divBdr>
    </w:div>
    <w:div w:id="58792594">
      <w:bodyDiv w:val="1"/>
      <w:marLeft w:val="0"/>
      <w:marRight w:val="0"/>
      <w:marTop w:val="0"/>
      <w:marBottom w:val="0"/>
      <w:divBdr>
        <w:top w:val="none" w:sz="0" w:space="0" w:color="auto"/>
        <w:left w:val="none" w:sz="0" w:space="0" w:color="auto"/>
        <w:bottom w:val="none" w:sz="0" w:space="0" w:color="auto"/>
        <w:right w:val="none" w:sz="0" w:space="0" w:color="auto"/>
      </w:divBdr>
    </w:div>
    <w:div w:id="58947070">
      <w:bodyDiv w:val="1"/>
      <w:marLeft w:val="0"/>
      <w:marRight w:val="0"/>
      <w:marTop w:val="0"/>
      <w:marBottom w:val="0"/>
      <w:divBdr>
        <w:top w:val="none" w:sz="0" w:space="0" w:color="auto"/>
        <w:left w:val="none" w:sz="0" w:space="0" w:color="auto"/>
        <w:bottom w:val="none" w:sz="0" w:space="0" w:color="auto"/>
        <w:right w:val="none" w:sz="0" w:space="0" w:color="auto"/>
      </w:divBdr>
    </w:div>
    <w:div w:id="59912452">
      <w:bodyDiv w:val="1"/>
      <w:marLeft w:val="0"/>
      <w:marRight w:val="0"/>
      <w:marTop w:val="0"/>
      <w:marBottom w:val="0"/>
      <w:divBdr>
        <w:top w:val="none" w:sz="0" w:space="0" w:color="auto"/>
        <w:left w:val="none" w:sz="0" w:space="0" w:color="auto"/>
        <w:bottom w:val="none" w:sz="0" w:space="0" w:color="auto"/>
        <w:right w:val="none" w:sz="0" w:space="0" w:color="auto"/>
      </w:divBdr>
    </w:div>
    <w:div w:id="60254332">
      <w:bodyDiv w:val="1"/>
      <w:marLeft w:val="0"/>
      <w:marRight w:val="0"/>
      <w:marTop w:val="0"/>
      <w:marBottom w:val="0"/>
      <w:divBdr>
        <w:top w:val="none" w:sz="0" w:space="0" w:color="auto"/>
        <w:left w:val="none" w:sz="0" w:space="0" w:color="auto"/>
        <w:bottom w:val="none" w:sz="0" w:space="0" w:color="auto"/>
        <w:right w:val="none" w:sz="0" w:space="0" w:color="auto"/>
      </w:divBdr>
    </w:div>
    <w:div w:id="61101490">
      <w:bodyDiv w:val="1"/>
      <w:marLeft w:val="0"/>
      <w:marRight w:val="0"/>
      <w:marTop w:val="0"/>
      <w:marBottom w:val="0"/>
      <w:divBdr>
        <w:top w:val="none" w:sz="0" w:space="0" w:color="auto"/>
        <w:left w:val="none" w:sz="0" w:space="0" w:color="auto"/>
        <w:bottom w:val="none" w:sz="0" w:space="0" w:color="auto"/>
        <w:right w:val="none" w:sz="0" w:space="0" w:color="auto"/>
      </w:divBdr>
    </w:div>
    <w:div w:id="62533119">
      <w:bodyDiv w:val="1"/>
      <w:marLeft w:val="0"/>
      <w:marRight w:val="0"/>
      <w:marTop w:val="0"/>
      <w:marBottom w:val="0"/>
      <w:divBdr>
        <w:top w:val="none" w:sz="0" w:space="0" w:color="auto"/>
        <w:left w:val="none" w:sz="0" w:space="0" w:color="auto"/>
        <w:bottom w:val="none" w:sz="0" w:space="0" w:color="auto"/>
        <w:right w:val="none" w:sz="0" w:space="0" w:color="auto"/>
      </w:divBdr>
    </w:div>
    <w:div w:id="63337818">
      <w:bodyDiv w:val="1"/>
      <w:marLeft w:val="0"/>
      <w:marRight w:val="0"/>
      <w:marTop w:val="0"/>
      <w:marBottom w:val="0"/>
      <w:divBdr>
        <w:top w:val="none" w:sz="0" w:space="0" w:color="auto"/>
        <w:left w:val="none" w:sz="0" w:space="0" w:color="auto"/>
        <w:bottom w:val="none" w:sz="0" w:space="0" w:color="auto"/>
        <w:right w:val="none" w:sz="0" w:space="0" w:color="auto"/>
      </w:divBdr>
    </w:div>
    <w:div w:id="63837347">
      <w:bodyDiv w:val="1"/>
      <w:marLeft w:val="0"/>
      <w:marRight w:val="0"/>
      <w:marTop w:val="0"/>
      <w:marBottom w:val="0"/>
      <w:divBdr>
        <w:top w:val="none" w:sz="0" w:space="0" w:color="auto"/>
        <w:left w:val="none" w:sz="0" w:space="0" w:color="auto"/>
        <w:bottom w:val="none" w:sz="0" w:space="0" w:color="auto"/>
        <w:right w:val="none" w:sz="0" w:space="0" w:color="auto"/>
      </w:divBdr>
    </w:div>
    <w:div w:id="63994010">
      <w:bodyDiv w:val="1"/>
      <w:marLeft w:val="0"/>
      <w:marRight w:val="0"/>
      <w:marTop w:val="0"/>
      <w:marBottom w:val="0"/>
      <w:divBdr>
        <w:top w:val="none" w:sz="0" w:space="0" w:color="auto"/>
        <w:left w:val="none" w:sz="0" w:space="0" w:color="auto"/>
        <w:bottom w:val="none" w:sz="0" w:space="0" w:color="auto"/>
        <w:right w:val="none" w:sz="0" w:space="0" w:color="auto"/>
      </w:divBdr>
    </w:div>
    <w:div w:id="64034019">
      <w:bodyDiv w:val="1"/>
      <w:marLeft w:val="0"/>
      <w:marRight w:val="0"/>
      <w:marTop w:val="0"/>
      <w:marBottom w:val="0"/>
      <w:divBdr>
        <w:top w:val="none" w:sz="0" w:space="0" w:color="auto"/>
        <w:left w:val="none" w:sz="0" w:space="0" w:color="auto"/>
        <w:bottom w:val="none" w:sz="0" w:space="0" w:color="auto"/>
        <w:right w:val="none" w:sz="0" w:space="0" w:color="auto"/>
      </w:divBdr>
    </w:div>
    <w:div w:id="64307957">
      <w:bodyDiv w:val="1"/>
      <w:marLeft w:val="0"/>
      <w:marRight w:val="0"/>
      <w:marTop w:val="0"/>
      <w:marBottom w:val="0"/>
      <w:divBdr>
        <w:top w:val="none" w:sz="0" w:space="0" w:color="auto"/>
        <w:left w:val="none" w:sz="0" w:space="0" w:color="auto"/>
        <w:bottom w:val="none" w:sz="0" w:space="0" w:color="auto"/>
        <w:right w:val="none" w:sz="0" w:space="0" w:color="auto"/>
      </w:divBdr>
    </w:div>
    <w:div w:id="64888223">
      <w:bodyDiv w:val="1"/>
      <w:marLeft w:val="0"/>
      <w:marRight w:val="0"/>
      <w:marTop w:val="0"/>
      <w:marBottom w:val="0"/>
      <w:divBdr>
        <w:top w:val="none" w:sz="0" w:space="0" w:color="auto"/>
        <w:left w:val="none" w:sz="0" w:space="0" w:color="auto"/>
        <w:bottom w:val="none" w:sz="0" w:space="0" w:color="auto"/>
        <w:right w:val="none" w:sz="0" w:space="0" w:color="auto"/>
      </w:divBdr>
    </w:div>
    <w:div w:id="65811531">
      <w:bodyDiv w:val="1"/>
      <w:marLeft w:val="0"/>
      <w:marRight w:val="0"/>
      <w:marTop w:val="0"/>
      <w:marBottom w:val="0"/>
      <w:divBdr>
        <w:top w:val="none" w:sz="0" w:space="0" w:color="auto"/>
        <w:left w:val="none" w:sz="0" w:space="0" w:color="auto"/>
        <w:bottom w:val="none" w:sz="0" w:space="0" w:color="auto"/>
        <w:right w:val="none" w:sz="0" w:space="0" w:color="auto"/>
      </w:divBdr>
    </w:div>
    <w:div w:id="66390766">
      <w:bodyDiv w:val="1"/>
      <w:marLeft w:val="0"/>
      <w:marRight w:val="0"/>
      <w:marTop w:val="0"/>
      <w:marBottom w:val="0"/>
      <w:divBdr>
        <w:top w:val="none" w:sz="0" w:space="0" w:color="auto"/>
        <w:left w:val="none" w:sz="0" w:space="0" w:color="auto"/>
        <w:bottom w:val="none" w:sz="0" w:space="0" w:color="auto"/>
        <w:right w:val="none" w:sz="0" w:space="0" w:color="auto"/>
      </w:divBdr>
    </w:div>
    <w:div w:id="67070697">
      <w:bodyDiv w:val="1"/>
      <w:marLeft w:val="0"/>
      <w:marRight w:val="0"/>
      <w:marTop w:val="0"/>
      <w:marBottom w:val="0"/>
      <w:divBdr>
        <w:top w:val="none" w:sz="0" w:space="0" w:color="auto"/>
        <w:left w:val="none" w:sz="0" w:space="0" w:color="auto"/>
        <w:bottom w:val="none" w:sz="0" w:space="0" w:color="auto"/>
        <w:right w:val="none" w:sz="0" w:space="0" w:color="auto"/>
      </w:divBdr>
    </w:div>
    <w:div w:id="70392716">
      <w:bodyDiv w:val="1"/>
      <w:marLeft w:val="0"/>
      <w:marRight w:val="0"/>
      <w:marTop w:val="0"/>
      <w:marBottom w:val="0"/>
      <w:divBdr>
        <w:top w:val="none" w:sz="0" w:space="0" w:color="auto"/>
        <w:left w:val="none" w:sz="0" w:space="0" w:color="auto"/>
        <w:bottom w:val="none" w:sz="0" w:space="0" w:color="auto"/>
        <w:right w:val="none" w:sz="0" w:space="0" w:color="auto"/>
      </w:divBdr>
    </w:div>
    <w:div w:id="70932779">
      <w:bodyDiv w:val="1"/>
      <w:marLeft w:val="0"/>
      <w:marRight w:val="0"/>
      <w:marTop w:val="0"/>
      <w:marBottom w:val="0"/>
      <w:divBdr>
        <w:top w:val="none" w:sz="0" w:space="0" w:color="auto"/>
        <w:left w:val="none" w:sz="0" w:space="0" w:color="auto"/>
        <w:bottom w:val="none" w:sz="0" w:space="0" w:color="auto"/>
        <w:right w:val="none" w:sz="0" w:space="0" w:color="auto"/>
      </w:divBdr>
    </w:div>
    <w:div w:id="72091069">
      <w:bodyDiv w:val="1"/>
      <w:marLeft w:val="0"/>
      <w:marRight w:val="0"/>
      <w:marTop w:val="0"/>
      <w:marBottom w:val="0"/>
      <w:divBdr>
        <w:top w:val="none" w:sz="0" w:space="0" w:color="auto"/>
        <w:left w:val="none" w:sz="0" w:space="0" w:color="auto"/>
        <w:bottom w:val="none" w:sz="0" w:space="0" w:color="auto"/>
        <w:right w:val="none" w:sz="0" w:space="0" w:color="auto"/>
      </w:divBdr>
    </w:div>
    <w:div w:id="72705946">
      <w:bodyDiv w:val="1"/>
      <w:marLeft w:val="0"/>
      <w:marRight w:val="0"/>
      <w:marTop w:val="0"/>
      <w:marBottom w:val="0"/>
      <w:divBdr>
        <w:top w:val="none" w:sz="0" w:space="0" w:color="auto"/>
        <w:left w:val="none" w:sz="0" w:space="0" w:color="auto"/>
        <w:bottom w:val="none" w:sz="0" w:space="0" w:color="auto"/>
        <w:right w:val="none" w:sz="0" w:space="0" w:color="auto"/>
      </w:divBdr>
    </w:div>
    <w:div w:id="74399815">
      <w:bodyDiv w:val="1"/>
      <w:marLeft w:val="0"/>
      <w:marRight w:val="0"/>
      <w:marTop w:val="0"/>
      <w:marBottom w:val="0"/>
      <w:divBdr>
        <w:top w:val="none" w:sz="0" w:space="0" w:color="auto"/>
        <w:left w:val="none" w:sz="0" w:space="0" w:color="auto"/>
        <w:bottom w:val="none" w:sz="0" w:space="0" w:color="auto"/>
        <w:right w:val="none" w:sz="0" w:space="0" w:color="auto"/>
      </w:divBdr>
    </w:div>
    <w:div w:id="74479893">
      <w:bodyDiv w:val="1"/>
      <w:marLeft w:val="0"/>
      <w:marRight w:val="0"/>
      <w:marTop w:val="0"/>
      <w:marBottom w:val="0"/>
      <w:divBdr>
        <w:top w:val="none" w:sz="0" w:space="0" w:color="auto"/>
        <w:left w:val="none" w:sz="0" w:space="0" w:color="auto"/>
        <w:bottom w:val="none" w:sz="0" w:space="0" w:color="auto"/>
        <w:right w:val="none" w:sz="0" w:space="0" w:color="auto"/>
      </w:divBdr>
    </w:div>
    <w:div w:id="74976672">
      <w:bodyDiv w:val="1"/>
      <w:marLeft w:val="0"/>
      <w:marRight w:val="0"/>
      <w:marTop w:val="0"/>
      <w:marBottom w:val="0"/>
      <w:divBdr>
        <w:top w:val="none" w:sz="0" w:space="0" w:color="auto"/>
        <w:left w:val="none" w:sz="0" w:space="0" w:color="auto"/>
        <w:bottom w:val="none" w:sz="0" w:space="0" w:color="auto"/>
        <w:right w:val="none" w:sz="0" w:space="0" w:color="auto"/>
      </w:divBdr>
    </w:div>
    <w:div w:id="75135474">
      <w:bodyDiv w:val="1"/>
      <w:marLeft w:val="0"/>
      <w:marRight w:val="0"/>
      <w:marTop w:val="0"/>
      <w:marBottom w:val="0"/>
      <w:divBdr>
        <w:top w:val="none" w:sz="0" w:space="0" w:color="auto"/>
        <w:left w:val="none" w:sz="0" w:space="0" w:color="auto"/>
        <w:bottom w:val="none" w:sz="0" w:space="0" w:color="auto"/>
        <w:right w:val="none" w:sz="0" w:space="0" w:color="auto"/>
      </w:divBdr>
    </w:div>
    <w:div w:id="76706399">
      <w:bodyDiv w:val="1"/>
      <w:marLeft w:val="0"/>
      <w:marRight w:val="0"/>
      <w:marTop w:val="0"/>
      <w:marBottom w:val="0"/>
      <w:divBdr>
        <w:top w:val="none" w:sz="0" w:space="0" w:color="auto"/>
        <w:left w:val="none" w:sz="0" w:space="0" w:color="auto"/>
        <w:bottom w:val="none" w:sz="0" w:space="0" w:color="auto"/>
        <w:right w:val="none" w:sz="0" w:space="0" w:color="auto"/>
      </w:divBdr>
    </w:div>
    <w:div w:id="79448727">
      <w:bodyDiv w:val="1"/>
      <w:marLeft w:val="0"/>
      <w:marRight w:val="0"/>
      <w:marTop w:val="0"/>
      <w:marBottom w:val="0"/>
      <w:divBdr>
        <w:top w:val="none" w:sz="0" w:space="0" w:color="auto"/>
        <w:left w:val="none" w:sz="0" w:space="0" w:color="auto"/>
        <w:bottom w:val="none" w:sz="0" w:space="0" w:color="auto"/>
        <w:right w:val="none" w:sz="0" w:space="0" w:color="auto"/>
      </w:divBdr>
    </w:div>
    <w:div w:id="79569463">
      <w:bodyDiv w:val="1"/>
      <w:marLeft w:val="0"/>
      <w:marRight w:val="0"/>
      <w:marTop w:val="0"/>
      <w:marBottom w:val="0"/>
      <w:divBdr>
        <w:top w:val="none" w:sz="0" w:space="0" w:color="auto"/>
        <w:left w:val="none" w:sz="0" w:space="0" w:color="auto"/>
        <w:bottom w:val="none" w:sz="0" w:space="0" w:color="auto"/>
        <w:right w:val="none" w:sz="0" w:space="0" w:color="auto"/>
      </w:divBdr>
    </w:div>
    <w:div w:id="79648018">
      <w:bodyDiv w:val="1"/>
      <w:marLeft w:val="0"/>
      <w:marRight w:val="0"/>
      <w:marTop w:val="0"/>
      <w:marBottom w:val="0"/>
      <w:divBdr>
        <w:top w:val="none" w:sz="0" w:space="0" w:color="auto"/>
        <w:left w:val="none" w:sz="0" w:space="0" w:color="auto"/>
        <w:bottom w:val="none" w:sz="0" w:space="0" w:color="auto"/>
        <w:right w:val="none" w:sz="0" w:space="0" w:color="auto"/>
      </w:divBdr>
    </w:div>
    <w:div w:id="80176211">
      <w:bodyDiv w:val="1"/>
      <w:marLeft w:val="0"/>
      <w:marRight w:val="0"/>
      <w:marTop w:val="0"/>
      <w:marBottom w:val="0"/>
      <w:divBdr>
        <w:top w:val="none" w:sz="0" w:space="0" w:color="auto"/>
        <w:left w:val="none" w:sz="0" w:space="0" w:color="auto"/>
        <w:bottom w:val="none" w:sz="0" w:space="0" w:color="auto"/>
        <w:right w:val="none" w:sz="0" w:space="0" w:color="auto"/>
      </w:divBdr>
    </w:div>
    <w:div w:id="81534976">
      <w:bodyDiv w:val="1"/>
      <w:marLeft w:val="0"/>
      <w:marRight w:val="0"/>
      <w:marTop w:val="0"/>
      <w:marBottom w:val="0"/>
      <w:divBdr>
        <w:top w:val="none" w:sz="0" w:space="0" w:color="auto"/>
        <w:left w:val="none" w:sz="0" w:space="0" w:color="auto"/>
        <w:bottom w:val="none" w:sz="0" w:space="0" w:color="auto"/>
        <w:right w:val="none" w:sz="0" w:space="0" w:color="auto"/>
      </w:divBdr>
    </w:div>
    <w:div w:id="82262131">
      <w:bodyDiv w:val="1"/>
      <w:marLeft w:val="0"/>
      <w:marRight w:val="0"/>
      <w:marTop w:val="0"/>
      <w:marBottom w:val="0"/>
      <w:divBdr>
        <w:top w:val="none" w:sz="0" w:space="0" w:color="auto"/>
        <w:left w:val="none" w:sz="0" w:space="0" w:color="auto"/>
        <w:bottom w:val="none" w:sz="0" w:space="0" w:color="auto"/>
        <w:right w:val="none" w:sz="0" w:space="0" w:color="auto"/>
      </w:divBdr>
    </w:div>
    <w:div w:id="82337786">
      <w:bodyDiv w:val="1"/>
      <w:marLeft w:val="0"/>
      <w:marRight w:val="0"/>
      <w:marTop w:val="0"/>
      <w:marBottom w:val="0"/>
      <w:divBdr>
        <w:top w:val="none" w:sz="0" w:space="0" w:color="auto"/>
        <w:left w:val="none" w:sz="0" w:space="0" w:color="auto"/>
        <w:bottom w:val="none" w:sz="0" w:space="0" w:color="auto"/>
        <w:right w:val="none" w:sz="0" w:space="0" w:color="auto"/>
      </w:divBdr>
    </w:div>
    <w:div w:id="82608022">
      <w:bodyDiv w:val="1"/>
      <w:marLeft w:val="0"/>
      <w:marRight w:val="0"/>
      <w:marTop w:val="0"/>
      <w:marBottom w:val="0"/>
      <w:divBdr>
        <w:top w:val="none" w:sz="0" w:space="0" w:color="auto"/>
        <w:left w:val="none" w:sz="0" w:space="0" w:color="auto"/>
        <w:bottom w:val="none" w:sz="0" w:space="0" w:color="auto"/>
        <w:right w:val="none" w:sz="0" w:space="0" w:color="auto"/>
      </w:divBdr>
    </w:div>
    <w:div w:id="82727321">
      <w:bodyDiv w:val="1"/>
      <w:marLeft w:val="0"/>
      <w:marRight w:val="0"/>
      <w:marTop w:val="0"/>
      <w:marBottom w:val="0"/>
      <w:divBdr>
        <w:top w:val="none" w:sz="0" w:space="0" w:color="auto"/>
        <w:left w:val="none" w:sz="0" w:space="0" w:color="auto"/>
        <w:bottom w:val="none" w:sz="0" w:space="0" w:color="auto"/>
        <w:right w:val="none" w:sz="0" w:space="0" w:color="auto"/>
      </w:divBdr>
    </w:div>
    <w:div w:id="83263455">
      <w:bodyDiv w:val="1"/>
      <w:marLeft w:val="0"/>
      <w:marRight w:val="0"/>
      <w:marTop w:val="0"/>
      <w:marBottom w:val="0"/>
      <w:divBdr>
        <w:top w:val="none" w:sz="0" w:space="0" w:color="auto"/>
        <w:left w:val="none" w:sz="0" w:space="0" w:color="auto"/>
        <w:bottom w:val="none" w:sz="0" w:space="0" w:color="auto"/>
        <w:right w:val="none" w:sz="0" w:space="0" w:color="auto"/>
      </w:divBdr>
    </w:div>
    <w:div w:id="83767764">
      <w:bodyDiv w:val="1"/>
      <w:marLeft w:val="0"/>
      <w:marRight w:val="0"/>
      <w:marTop w:val="0"/>
      <w:marBottom w:val="0"/>
      <w:divBdr>
        <w:top w:val="none" w:sz="0" w:space="0" w:color="auto"/>
        <w:left w:val="none" w:sz="0" w:space="0" w:color="auto"/>
        <w:bottom w:val="none" w:sz="0" w:space="0" w:color="auto"/>
        <w:right w:val="none" w:sz="0" w:space="0" w:color="auto"/>
      </w:divBdr>
    </w:div>
    <w:div w:id="83847185">
      <w:bodyDiv w:val="1"/>
      <w:marLeft w:val="0"/>
      <w:marRight w:val="0"/>
      <w:marTop w:val="0"/>
      <w:marBottom w:val="0"/>
      <w:divBdr>
        <w:top w:val="none" w:sz="0" w:space="0" w:color="auto"/>
        <w:left w:val="none" w:sz="0" w:space="0" w:color="auto"/>
        <w:bottom w:val="none" w:sz="0" w:space="0" w:color="auto"/>
        <w:right w:val="none" w:sz="0" w:space="0" w:color="auto"/>
      </w:divBdr>
    </w:div>
    <w:div w:id="83890303">
      <w:bodyDiv w:val="1"/>
      <w:marLeft w:val="0"/>
      <w:marRight w:val="0"/>
      <w:marTop w:val="0"/>
      <w:marBottom w:val="0"/>
      <w:divBdr>
        <w:top w:val="none" w:sz="0" w:space="0" w:color="auto"/>
        <w:left w:val="none" w:sz="0" w:space="0" w:color="auto"/>
        <w:bottom w:val="none" w:sz="0" w:space="0" w:color="auto"/>
        <w:right w:val="none" w:sz="0" w:space="0" w:color="auto"/>
      </w:divBdr>
    </w:div>
    <w:div w:id="83918402">
      <w:bodyDiv w:val="1"/>
      <w:marLeft w:val="0"/>
      <w:marRight w:val="0"/>
      <w:marTop w:val="0"/>
      <w:marBottom w:val="0"/>
      <w:divBdr>
        <w:top w:val="none" w:sz="0" w:space="0" w:color="auto"/>
        <w:left w:val="none" w:sz="0" w:space="0" w:color="auto"/>
        <w:bottom w:val="none" w:sz="0" w:space="0" w:color="auto"/>
        <w:right w:val="none" w:sz="0" w:space="0" w:color="auto"/>
      </w:divBdr>
    </w:div>
    <w:div w:id="84156029">
      <w:bodyDiv w:val="1"/>
      <w:marLeft w:val="0"/>
      <w:marRight w:val="0"/>
      <w:marTop w:val="0"/>
      <w:marBottom w:val="0"/>
      <w:divBdr>
        <w:top w:val="none" w:sz="0" w:space="0" w:color="auto"/>
        <w:left w:val="none" w:sz="0" w:space="0" w:color="auto"/>
        <w:bottom w:val="none" w:sz="0" w:space="0" w:color="auto"/>
        <w:right w:val="none" w:sz="0" w:space="0" w:color="auto"/>
      </w:divBdr>
    </w:div>
    <w:div w:id="85155131">
      <w:bodyDiv w:val="1"/>
      <w:marLeft w:val="0"/>
      <w:marRight w:val="0"/>
      <w:marTop w:val="0"/>
      <w:marBottom w:val="0"/>
      <w:divBdr>
        <w:top w:val="none" w:sz="0" w:space="0" w:color="auto"/>
        <w:left w:val="none" w:sz="0" w:space="0" w:color="auto"/>
        <w:bottom w:val="none" w:sz="0" w:space="0" w:color="auto"/>
        <w:right w:val="none" w:sz="0" w:space="0" w:color="auto"/>
      </w:divBdr>
    </w:div>
    <w:div w:id="85276765">
      <w:bodyDiv w:val="1"/>
      <w:marLeft w:val="0"/>
      <w:marRight w:val="0"/>
      <w:marTop w:val="0"/>
      <w:marBottom w:val="0"/>
      <w:divBdr>
        <w:top w:val="none" w:sz="0" w:space="0" w:color="auto"/>
        <w:left w:val="none" w:sz="0" w:space="0" w:color="auto"/>
        <w:bottom w:val="none" w:sz="0" w:space="0" w:color="auto"/>
        <w:right w:val="none" w:sz="0" w:space="0" w:color="auto"/>
      </w:divBdr>
    </w:div>
    <w:div w:id="85616538">
      <w:bodyDiv w:val="1"/>
      <w:marLeft w:val="0"/>
      <w:marRight w:val="0"/>
      <w:marTop w:val="0"/>
      <w:marBottom w:val="0"/>
      <w:divBdr>
        <w:top w:val="none" w:sz="0" w:space="0" w:color="auto"/>
        <w:left w:val="none" w:sz="0" w:space="0" w:color="auto"/>
        <w:bottom w:val="none" w:sz="0" w:space="0" w:color="auto"/>
        <w:right w:val="none" w:sz="0" w:space="0" w:color="auto"/>
      </w:divBdr>
    </w:div>
    <w:div w:id="86276343">
      <w:bodyDiv w:val="1"/>
      <w:marLeft w:val="0"/>
      <w:marRight w:val="0"/>
      <w:marTop w:val="0"/>
      <w:marBottom w:val="0"/>
      <w:divBdr>
        <w:top w:val="none" w:sz="0" w:space="0" w:color="auto"/>
        <w:left w:val="none" w:sz="0" w:space="0" w:color="auto"/>
        <w:bottom w:val="none" w:sz="0" w:space="0" w:color="auto"/>
        <w:right w:val="none" w:sz="0" w:space="0" w:color="auto"/>
      </w:divBdr>
    </w:div>
    <w:div w:id="87123787">
      <w:bodyDiv w:val="1"/>
      <w:marLeft w:val="0"/>
      <w:marRight w:val="0"/>
      <w:marTop w:val="0"/>
      <w:marBottom w:val="0"/>
      <w:divBdr>
        <w:top w:val="none" w:sz="0" w:space="0" w:color="auto"/>
        <w:left w:val="none" w:sz="0" w:space="0" w:color="auto"/>
        <w:bottom w:val="none" w:sz="0" w:space="0" w:color="auto"/>
        <w:right w:val="none" w:sz="0" w:space="0" w:color="auto"/>
      </w:divBdr>
    </w:div>
    <w:div w:id="88695072">
      <w:bodyDiv w:val="1"/>
      <w:marLeft w:val="0"/>
      <w:marRight w:val="0"/>
      <w:marTop w:val="0"/>
      <w:marBottom w:val="0"/>
      <w:divBdr>
        <w:top w:val="none" w:sz="0" w:space="0" w:color="auto"/>
        <w:left w:val="none" w:sz="0" w:space="0" w:color="auto"/>
        <w:bottom w:val="none" w:sz="0" w:space="0" w:color="auto"/>
        <w:right w:val="none" w:sz="0" w:space="0" w:color="auto"/>
      </w:divBdr>
    </w:div>
    <w:div w:id="89745074">
      <w:bodyDiv w:val="1"/>
      <w:marLeft w:val="0"/>
      <w:marRight w:val="0"/>
      <w:marTop w:val="0"/>
      <w:marBottom w:val="0"/>
      <w:divBdr>
        <w:top w:val="none" w:sz="0" w:space="0" w:color="auto"/>
        <w:left w:val="none" w:sz="0" w:space="0" w:color="auto"/>
        <w:bottom w:val="none" w:sz="0" w:space="0" w:color="auto"/>
        <w:right w:val="none" w:sz="0" w:space="0" w:color="auto"/>
      </w:divBdr>
    </w:div>
    <w:div w:id="89813791">
      <w:bodyDiv w:val="1"/>
      <w:marLeft w:val="0"/>
      <w:marRight w:val="0"/>
      <w:marTop w:val="0"/>
      <w:marBottom w:val="0"/>
      <w:divBdr>
        <w:top w:val="none" w:sz="0" w:space="0" w:color="auto"/>
        <w:left w:val="none" w:sz="0" w:space="0" w:color="auto"/>
        <w:bottom w:val="none" w:sz="0" w:space="0" w:color="auto"/>
        <w:right w:val="none" w:sz="0" w:space="0" w:color="auto"/>
      </w:divBdr>
    </w:div>
    <w:div w:id="90011400">
      <w:bodyDiv w:val="1"/>
      <w:marLeft w:val="0"/>
      <w:marRight w:val="0"/>
      <w:marTop w:val="0"/>
      <w:marBottom w:val="0"/>
      <w:divBdr>
        <w:top w:val="none" w:sz="0" w:space="0" w:color="auto"/>
        <w:left w:val="none" w:sz="0" w:space="0" w:color="auto"/>
        <w:bottom w:val="none" w:sz="0" w:space="0" w:color="auto"/>
        <w:right w:val="none" w:sz="0" w:space="0" w:color="auto"/>
      </w:divBdr>
    </w:div>
    <w:div w:id="90049585">
      <w:bodyDiv w:val="1"/>
      <w:marLeft w:val="0"/>
      <w:marRight w:val="0"/>
      <w:marTop w:val="0"/>
      <w:marBottom w:val="0"/>
      <w:divBdr>
        <w:top w:val="none" w:sz="0" w:space="0" w:color="auto"/>
        <w:left w:val="none" w:sz="0" w:space="0" w:color="auto"/>
        <w:bottom w:val="none" w:sz="0" w:space="0" w:color="auto"/>
        <w:right w:val="none" w:sz="0" w:space="0" w:color="auto"/>
      </w:divBdr>
    </w:div>
    <w:div w:id="90250384">
      <w:bodyDiv w:val="1"/>
      <w:marLeft w:val="0"/>
      <w:marRight w:val="0"/>
      <w:marTop w:val="0"/>
      <w:marBottom w:val="0"/>
      <w:divBdr>
        <w:top w:val="none" w:sz="0" w:space="0" w:color="auto"/>
        <w:left w:val="none" w:sz="0" w:space="0" w:color="auto"/>
        <w:bottom w:val="none" w:sz="0" w:space="0" w:color="auto"/>
        <w:right w:val="none" w:sz="0" w:space="0" w:color="auto"/>
      </w:divBdr>
    </w:div>
    <w:div w:id="90702737">
      <w:bodyDiv w:val="1"/>
      <w:marLeft w:val="0"/>
      <w:marRight w:val="0"/>
      <w:marTop w:val="0"/>
      <w:marBottom w:val="0"/>
      <w:divBdr>
        <w:top w:val="none" w:sz="0" w:space="0" w:color="auto"/>
        <w:left w:val="none" w:sz="0" w:space="0" w:color="auto"/>
        <w:bottom w:val="none" w:sz="0" w:space="0" w:color="auto"/>
        <w:right w:val="none" w:sz="0" w:space="0" w:color="auto"/>
      </w:divBdr>
    </w:div>
    <w:div w:id="90707580">
      <w:bodyDiv w:val="1"/>
      <w:marLeft w:val="0"/>
      <w:marRight w:val="0"/>
      <w:marTop w:val="0"/>
      <w:marBottom w:val="0"/>
      <w:divBdr>
        <w:top w:val="none" w:sz="0" w:space="0" w:color="auto"/>
        <w:left w:val="none" w:sz="0" w:space="0" w:color="auto"/>
        <w:bottom w:val="none" w:sz="0" w:space="0" w:color="auto"/>
        <w:right w:val="none" w:sz="0" w:space="0" w:color="auto"/>
      </w:divBdr>
    </w:div>
    <w:div w:id="91051119">
      <w:bodyDiv w:val="1"/>
      <w:marLeft w:val="0"/>
      <w:marRight w:val="0"/>
      <w:marTop w:val="0"/>
      <w:marBottom w:val="0"/>
      <w:divBdr>
        <w:top w:val="none" w:sz="0" w:space="0" w:color="auto"/>
        <w:left w:val="none" w:sz="0" w:space="0" w:color="auto"/>
        <w:bottom w:val="none" w:sz="0" w:space="0" w:color="auto"/>
        <w:right w:val="none" w:sz="0" w:space="0" w:color="auto"/>
      </w:divBdr>
    </w:div>
    <w:div w:id="91782225">
      <w:bodyDiv w:val="1"/>
      <w:marLeft w:val="0"/>
      <w:marRight w:val="0"/>
      <w:marTop w:val="0"/>
      <w:marBottom w:val="0"/>
      <w:divBdr>
        <w:top w:val="none" w:sz="0" w:space="0" w:color="auto"/>
        <w:left w:val="none" w:sz="0" w:space="0" w:color="auto"/>
        <w:bottom w:val="none" w:sz="0" w:space="0" w:color="auto"/>
        <w:right w:val="none" w:sz="0" w:space="0" w:color="auto"/>
      </w:divBdr>
    </w:div>
    <w:div w:id="92896390">
      <w:bodyDiv w:val="1"/>
      <w:marLeft w:val="0"/>
      <w:marRight w:val="0"/>
      <w:marTop w:val="0"/>
      <w:marBottom w:val="0"/>
      <w:divBdr>
        <w:top w:val="none" w:sz="0" w:space="0" w:color="auto"/>
        <w:left w:val="none" w:sz="0" w:space="0" w:color="auto"/>
        <w:bottom w:val="none" w:sz="0" w:space="0" w:color="auto"/>
        <w:right w:val="none" w:sz="0" w:space="0" w:color="auto"/>
      </w:divBdr>
    </w:div>
    <w:div w:id="93795175">
      <w:bodyDiv w:val="1"/>
      <w:marLeft w:val="0"/>
      <w:marRight w:val="0"/>
      <w:marTop w:val="0"/>
      <w:marBottom w:val="0"/>
      <w:divBdr>
        <w:top w:val="none" w:sz="0" w:space="0" w:color="auto"/>
        <w:left w:val="none" w:sz="0" w:space="0" w:color="auto"/>
        <w:bottom w:val="none" w:sz="0" w:space="0" w:color="auto"/>
        <w:right w:val="none" w:sz="0" w:space="0" w:color="auto"/>
      </w:divBdr>
    </w:div>
    <w:div w:id="93986202">
      <w:bodyDiv w:val="1"/>
      <w:marLeft w:val="0"/>
      <w:marRight w:val="0"/>
      <w:marTop w:val="0"/>
      <w:marBottom w:val="0"/>
      <w:divBdr>
        <w:top w:val="none" w:sz="0" w:space="0" w:color="auto"/>
        <w:left w:val="none" w:sz="0" w:space="0" w:color="auto"/>
        <w:bottom w:val="none" w:sz="0" w:space="0" w:color="auto"/>
        <w:right w:val="none" w:sz="0" w:space="0" w:color="auto"/>
      </w:divBdr>
    </w:div>
    <w:div w:id="94060873">
      <w:bodyDiv w:val="1"/>
      <w:marLeft w:val="0"/>
      <w:marRight w:val="0"/>
      <w:marTop w:val="0"/>
      <w:marBottom w:val="0"/>
      <w:divBdr>
        <w:top w:val="none" w:sz="0" w:space="0" w:color="auto"/>
        <w:left w:val="none" w:sz="0" w:space="0" w:color="auto"/>
        <w:bottom w:val="none" w:sz="0" w:space="0" w:color="auto"/>
        <w:right w:val="none" w:sz="0" w:space="0" w:color="auto"/>
      </w:divBdr>
    </w:div>
    <w:div w:id="94137750">
      <w:bodyDiv w:val="1"/>
      <w:marLeft w:val="0"/>
      <w:marRight w:val="0"/>
      <w:marTop w:val="0"/>
      <w:marBottom w:val="0"/>
      <w:divBdr>
        <w:top w:val="none" w:sz="0" w:space="0" w:color="auto"/>
        <w:left w:val="none" w:sz="0" w:space="0" w:color="auto"/>
        <w:bottom w:val="none" w:sz="0" w:space="0" w:color="auto"/>
        <w:right w:val="none" w:sz="0" w:space="0" w:color="auto"/>
      </w:divBdr>
    </w:div>
    <w:div w:id="94640806">
      <w:bodyDiv w:val="1"/>
      <w:marLeft w:val="0"/>
      <w:marRight w:val="0"/>
      <w:marTop w:val="0"/>
      <w:marBottom w:val="0"/>
      <w:divBdr>
        <w:top w:val="none" w:sz="0" w:space="0" w:color="auto"/>
        <w:left w:val="none" w:sz="0" w:space="0" w:color="auto"/>
        <w:bottom w:val="none" w:sz="0" w:space="0" w:color="auto"/>
        <w:right w:val="none" w:sz="0" w:space="0" w:color="auto"/>
      </w:divBdr>
    </w:div>
    <w:div w:id="94860569">
      <w:bodyDiv w:val="1"/>
      <w:marLeft w:val="0"/>
      <w:marRight w:val="0"/>
      <w:marTop w:val="0"/>
      <w:marBottom w:val="0"/>
      <w:divBdr>
        <w:top w:val="none" w:sz="0" w:space="0" w:color="auto"/>
        <w:left w:val="none" w:sz="0" w:space="0" w:color="auto"/>
        <w:bottom w:val="none" w:sz="0" w:space="0" w:color="auto"/>
        <w:right w:val="none" w:sz="0" w:space="0" w:color="auto"/>
      </w:divBdr>
    </w:div>
    <w:div w:id="95178533">
      <w:bodyDiv w:val="1"/>
      <w:marLeft w:val="0"/>
      <w:marRight w:val="0"/>
      <w:marTop w:val="0"/>
      <w:marBottom w:val="0"/>
      <w:divBdr>
        <w:top w:val="none" w:sz="0" w:space="0" w:color="auto"/>
        <w:left w:val="none" w:sz="0" w:space="0" w:color="auto"/>
        <w:bottom w:val="none" w:sz="0" w:space="0" w:color="auto"/>
        <w:right w:val="none" w:sz="0" w:space="0" w:color="auto"/>
      </w:divBdr>
    </w:div>
    <w:div w:id="95292866">
      <w:bodyDiv w:val="1"/>
      <w:marLeft w:val="0"/>
      <w:marRight w:val="0"/>
      <w:marTop w:val="0"/>
      <w:marBottom w:val="0"/>
      <w:divBdr>
        <w:top w:val="none" w:sz="0" w:space="0" w:color="auto"/>
        <w:left w:val="none" w:sz="0" w:space="0" w:color="auto"/>
        <w:bottom w:val="none" w:sz="0" w:space="0" w:color="auto"/>
        <w:right w:val="none" w:sz="0" w:space="0" w:color="auto"/>
      </w:divBdr>
    </w:div>
    <w:div w:id="95516047">
      <w:bodyDiv w:val="1"/>
      <w:marLeft w:val="0"/>
      <w:marRight w:val="0"/>
      <w:marTop w:val="0"/>
      <w:marBottom w:val="0"/>
      <w:divBdr>
        <w:top w:val="none" w:sz="0" w:space="0" w:color="auto"/>
        <w:left w:val="none" w:sz="0" w:space="0" w:color="auto"/>
        <w:bottom w:val="none" w:sz="0" w:space="0" w:color="auto"/>
        <w:right w:val="none" w:sz="0" w:space="0" w:color="auto"/>
      </w:divBdr>
    </w:div>
    <w:div w:id="95906423">
      <w:bodyDiv w:val="1"/>
      <w:marLeft w:val="0"/>
      <w:marRight w:val="0"/>
      <w:marTop w:val="0"/>
      <w:marBottom w:val="0"/>
      <w:divBdr>
        <w:top w:val="none" w:sz="0" w:space="0" w:color="auto"/>
        <w:left w:val="none" w:sz="0" w:space="0" w:color="auto"/>
        <w:bottom w:val="none" w:sz="0" w:space="0" w:color="auto"/>
        <w:right w:val="none" w:sz="0" w:space="0" w:color="auto"/>
      </w:divBdr>
    </w:div>
    <w:div w:id="96218786">
      <w:bodyDiv w:val="1"/>
      <w:marLeft w:val="0"/>
      <w:marRight w:val="0"/>
      <w:marTop w:val="0"/>
      <w:marBottom w:val="0"/>
      <w:divBdr>
        <w:top w:val="none" w:sz="0" w:space="0" w:color="auto"/>
        <w:left w:val="none" w:sz="0" w:space="0" w:color="auto"/>
        <w:bottom w:val="none" w:sz="0" w:space="0" w:color="auto"/>
        <w:right w:val="none" w:sz="0" w:space="0" w:color="auto"/>
      </w:divBdr>
    </w:div>
    <w:div w:id="96951531">
      <w:bodyDiv w:val="1"/>
      <w:marLeft w:val="0"/>
      <w:marRight w:val="0"/>
      <w:marTop w:val="0"/>
      <w:marBottom w:val="0"/>
      <w:divBdr>
        <w:top w:val="none" w:sz="0" w:space="0" w:color="auto"/>
        <w:left w:val="none" w:sz="0" w:space="0" w:color="auto"/>
        <w:bottom w:val="none" w:sz="0" w:space="0" w:color="auto"/>
        <w:right w:val="none" w:sz="0" w:space="0" w:color="auto"/>
      </w:divBdr>
    </w:div>
    <w:div w:id="97452772">
      <w:bodyDiv w:val="1"/>
      <w:marLeft w:val="0"/>
      <w:marRight w:val="0"/>
      <w:marTop w:val="0"/>
      <w:marBottom w:val="0"/>
      <w:divBdr>
        <w:top w:val="none" w:sz="0" w:space="0" w:color="auto"/>
        <w:left w:val="none" w:sz="0" w:space="0" w:color="auto"/>
        <w:bottom w:val="none" w:sz="0" w:space="0" w:color="auto"/>
        <w:right w:val="none" w:sz="0" w:space="0" w:color="auto"/>
      </w:divBdr>
    </w:div>
    <w:div w:id="98137303">
      <w:bodyDiv w:val="1"/>
      <w:marLeft w:val="0"/>
      <w:marRight w:val="0"/>
      <w:marTop w:val="0"/>
      <w:marBottom w:val="0"/>
      <w:divBdr>
        <w:top w:val="none" w:sz="0" w:space="0" w:color="auto"/>
        <w:left w:val="none" w:sz="0" w:space="0" w:color="auto"/>
        <w:bottom w:val="none" w:sz="0" w:space="0" w:color="auto"/>
        <w:right w:val="none" w:sz="0" w:space="0" w:color="auto"/>
      </w:divBdr>
    </w:div>
    <w:div w:id="98333534">
      <w:bodyDiv w:val="1"/>
      <w:marLeft w:val="0"/>
      <w:marRight w:val="0"/>
      <w:marTop w:val="0"/>
      <w:marBottom w:val="0"/>
      <w:divBdr>
        <w:top w:val="none" w:sz="0" w:space="0" w:color="auto"/>
        <w:left w:val="none" w:sz="0" w:space="0" w:color="auto"/>
        <w:bottom w:val="none" w:sz="0" w:space="0" w:color="auto"/>
        <w:right w:val="none" w:sz="0" w:space="0" w:color="auto"/>
      </w:divBdr>
    </w:div>
    <w:div w:id="98571371">
      <w:bodyDiv w:val="1"/>
      <w:marLeft w:val="0"/>
      <w:marRight w:val="0"/>
      <w:marTop w:val="0"/>
      <w:marBottom w:val="0"/>
      <w:divBdr>
        <w:top w:val="none" w:sz="0" w:space="0" w:color="auto"/>
        <w:left w:val="none" w:sz="0" w:space="0" w:color="auto"/>
        <w:bottom w:val="none" w:sz="0" w:space="0" w:color="auto"/>
        <w:right w:val="none" w:sz="0" w:space="0" w:color="auto"/>
      </w:divBdr>
    </w:div>
    <w:div w:id="99878876">
      <w:bodyDiv w:val="1"/>
      <w:marLeft w:val="0"/>
      <w:marRight w:val="0"/>
      <w:marTop w:val="0"/>
      <w:marBottom w:val="0"/>
      <w:divBdr>
        <w:top w:val="none" w:sz="0" w:space="0" w:color="auto"/>
        <w:left w:val="none" w:sz="0" w:space="0" w:color="auto"/>
        <w:bottom w:val="none" w:sz="0" w:space="0" w:color="auto"/>
        <w:right w:val="none" w:sz="0" w:space="0" w:color="auto"/>
      </w:divBdr>
    </w:div>
    <w:div w:id="100271266">
      <w:bodyDiv w:val="1"/>
      <w:marLeft w:val="0"/>
      <w:marRight w:val="0"/>
      <w:marTop w:val="0"/>
      <w:marBottom w:val="0"/>
      <w:divBdr>
        <w:top w:val="none" w:sz="0" w:space="0" w:color="auto"/>
        <w:left w:val="none" w:sz="0" w:space="0" w:color="auto"/>
        <w:bottom w:val="none" w:sz="0" w:space="0" w:color="auto"/>
        <w:right w:val="none" w:sz="0" w:space="0" w:color="auto"/>
      </w:divBdr>
    </w:div>
    <w:div w:id="100609541">
      <w:bodyDiv w:val="1"/>
      <w:marLeft w:val="0"/>
      <w:marRight w:val="0"/>
      <w:marTop w:val="0"/>
      <w:marBottom w:val="0"/>
      <w:divBdr>
        <w:top w:val="none" w:sz="0" w:space="0" w:color="auto"/>
        <w:left w:val="none" w:sz="0" w:space="0" w:color="auto"/>
        <w:bottom w:val="none" w:sz="0" w:space="0" w:color="auto"/>
        <w:right w:val="none" w:sz="0" w:space="0" w:color="auto"/>
      </w:divBdr>
    </w:div>
    <w:div w:id="101071941">
      <w:bodyDiv w:val="1"/>
      <w:marLeft w:val="0"/>
      <w:marRight w:val="0"/>
      <w:marTop w:val="0"/>
      <w:marBottom w:val="0"/>
      <w:divBdr>
        <w:top w:val="none" w:sz="0" w:space="0" w:color="auto"/>
        <w:left w:val="none" w:sz="0" w:space="0" w:color="auto"/>
        <w:bottom w:val="none" w:sz="0" w:space="0" w:color="auto"/>
        <w:right w:val="none" w:sz="0" w:space="0" w:color="auto"/>
      </w:divBdr>
    </w:div>
    <w:div w:id="101269390">
      <w:bodyDiv w:val="1"/>
      <w:marLeft w:val="0"/>
      <w:marRight w:val="0"/>
      <w:marTop w:val="0"/>
      <w:marBottom w:val="0"/>
      <w:divBdr>
        <w:top w:val="none" w:sz="0" w:space="0" w:color="auto"/>
        <w:left w:val="none" w:sz="0" w:space="0" w:color="auto"/>
        <w:bottom w:val="none" w:sz="0" w:space="0" w:color="auto"/>
        <w:right w:val="none" w:sz="0" w:space="0" w:color="auto"/>
      </w:divBdr>
    </w:div>
    <w:div w:id="101386836">
      <w:bodyDiv w:val="1"/>
      <w:marLeft w:val="0"/>
      <w:marRight w:val="0"/>
      <w:marTop w:val="0"/>
      <w:marBottom w:val="0"/>
      <w:divBdr>
        <w:top w:val="none" w:sz="0" w:space="0" w:color="auto"/>
        <w:left w:val="none" w:sz="0" w:space="0" w:color="auto"/>
        <w:bottom w:val="none" w:sz="0" w:space="0" w:color="auto"/>
        <w:right w:val="none" w:sz="0" w:space="0" w:color="auto"/>
      </w:divBdr>
    </w:div>
    <w:div w:id="101416527">
      <w:bodyDiv w:val="1"/>
      <w:marLeft w:val="0"/>
      <w:marRight w:val="0"/>
      <w:marTop w:val="0"/>
      <w:marBottom w:val="0"/>
      <w:divBdr>
        <w:top w:val="none" w:sz="0" w:space="0" w:color="auto"/>
        <w:left w:val="none" w:sz="0" w:space="0" w:color="auto"/>
        <w:bottom w:val="none" w:sz="0" w:space="0" w:color="auto"/>
        <w:right w:val="none" w:sz="0" w:space="0" w:color="auto"/>
      </w:divBdr>
    </w:div>
    <w:div w:id="103774279">
      <w:bodyDiv w:val="1"/>
      <w:marLeft w:val="0"/>
      <w:marRight w:val="0"/>
      <w:marTop w:val="0"/>
      <w:marBottom w:val="0"/>
      <w:divBdr>
        <w:top w:val="none" w:sz="0" w:space="0" w:color="auto"/>
        <w:left w:val="none" w:sz="0" w:space="0" w:color="auto"/>
        <w:bottom w:val="none" w:sz="0" w:space="0" w:color="auto"/>
        <w:right w:val="none" w:sz="0" w:space="0" w:color="auto"/>
      </w:divBdr>
    </w:div>
    <w:div w:id="106170092">
      <w:bodyDiv w:val="1"/>
      <w:marLeft w:val="0"/>
      <w:marRight w:val="0"/>
      <w:marTop w:val="0"/>
      <w:marBottom w:val="0"/>
      <w:divBdr>
        <w:top w:val="none" w:sz="0" w:space="0" w:color="auto"/>
        <w:left w:val="none" w:sz="0" w:space="0" w:color="auto"/>
        <w:bottom w:val="none" w:sz="0" w:space="0" w:color="auto"/>
        <w:right w:val="none" w:sz="0" w:space="0" w:color="auto"/>
      </w:divBdr>
    </w:div>
    <w:div w:id="106658222">
      <w:bodyDiv w:val="1"/>
      <w:marLeft w:val="0"/>
      <w:marRight w:val="0"/>
      <w:marTop w:val="0"/>
      <w:marBottom w:val="0"/>
      <w:divBdr>
        <w:top w:val="none" w:sz="0" w:space="0" w:color="auto"/>
        <w:left w:val="none" w:sz="0" w:space="0" w:color="auto"/>
        <w:bottom w:val="none" w:sz="0" w:space="0" w:color="auto"/>
        <w:right w:val="none" w:sz="0" w:space="0" w:color="auto"/>
      </w:divBdr>
    </w:div>
    <w:div w:id="107239614">
      <w:bodyDiv w:val="1"/>
      <w:marLeft w:val="0"/>
      <w:marRight w:val="0"/>
      <w:marTop w:val="0"/>
      <w:marBottom w:val="0"/>
      <w:divBdr>
        <w:top w:val="none" w:sz="0" w:space="0" w:color="auto"/>
        <w:left w:val="none" w:sz="0" w:space="0" w:color="auto"/>
        <w:bottom w:val="none" w:sz="0" w:space="0" w:color="auto"/>
        <w:right w:val="none" w:sz="0" w:space="0" w:color="auto"/>
      </w:divBdr>
    </w:div>
    <w:div w:id="107506584">
      <w:bodyDiv w:val="1"/>
      <w:marLeft w:val="0"/>
      <w:marRight w:val="0"/>
      <w:marTop w:val="0"/>
      <w:marBottom w:val="0"/>
      <w:divBdr>
        <w:top w:val="none" w:sz="0" w:space="0" w:color="auto"/>
        <w:left w:val="none" w:sz="0" w:space="0" w:color="auto"/>
        <w:bottom w:val="none" w:sz="0" w:space="0" w:color="auto"/>
        <w:right w:val="none" w:sz="0" w:space="0" w:color="auto"/>
      </w:divBdr>
    </w:div>
    <w:div w:id="107894777">
      <w:bodyDiv w:val="1"/>
      <w:marLeft w:val="0"/>
      <w:marRight w:val="0"/>
      <w:marTop w:val="0"/>
      <w:marBottom w:val="0"/>
      <w:divBdr>
        <w:top w:val="none" w:sz="0" w:space="0" w:color="auto"/>
        <w:left w:val="none" w:sz="0" w:space="0" w:color="auto"/>
        <w:bottom w:val="none" w:sz="0" w:space="0" w:color="auto"/>
        <w:right w:val="none" w:sz="0" w:space="0" w:color="auto"/>
      </w:divBdr>
    </w:div>
    <w:div w:id="109592409">
      <w:bodyDiv w:val="1"/>
      <w:marLeft w:val="0"/>
      <w:marRight w:val="0"/>
      <w:marTop w:val="0"/>
      <w:marBottom w:val="0"/>
      <w:divBdr>
        <w:top w:val="none" w:sz="0" w:space="0" w:color="auto"/>
        <w:left w:val="none" w:sz="0" w:space="0" w:color="auto"/>
        <w:bottom w:val="none" w:sz="0" w:space="0" w:color="auto"/>
        <w:right w:val="none" w:sz="0" w:space="0" w:color="auto"/>
      </w:divBdr>
    </w:div>
    <w:div w:id="109907675">
      <w:bodyDiv w:val="1"/>
      <w:marLeft w:val="0"/>
      <w:marRight w:val="0"/>
      <w:marTop w:val="0"/>
      <w:marBottom w:val="0"/>
      <w:divBdr>
        <w:top w:val="none" w:sz="0" w:space="0" w:color="auto"/>
        <w:left w:val="none" w:sz="0" w:space="0" w:color="auto"/>
        <w:bottom w:val="none" w:sz="0" w:space="0" w:color="auto"/>
        <w:right w:val="none" w:sz="0" w:space="0" w:color="auto"/>
      </w:divBdr>
    </w:div>
    <w:div w:id="110436791">
      <w:bodyDiv w:val="1"/>
      <w:marLeft w:val="0"/>
      <w:marRight w:val="0"/>
      <w:marTop w:val="0"/>
      <w:marBottom w:val="0"/>
      <w:divBdr>
        <w:top w:val="none" w:sz="0" w:space="0" w:color="auto"/>
        <w:left w:val="none" w:sz="0" w:space="0" w:color="auto"/>
        <w:bottom w:val="none" w:sz="0" w:space="0" w:color="auto"/>
        <w:right w:val="none" w:sz="0" w:space="0" w:color="auto"/>
      </w:divBdr>
    </w:div>
    <w:div w:id="110513646">
      <w:bodyDiv w:val="1"/>
      <w:marLeft w:val="0"/>
      <w:marRight w:val="0"/>
      <w:marTop w:val="0"/>
      <w:marBottom w:val="0"/>
      <w:divBdr>
        <w:top w:val="none" w:sz="0" w:space="0" w:color="auto"/>
        <w:left w:val="none" w:sz="0" w:space="0" w:color="auto"/>
        <w:bottom w:val="none" w:sz="0" w:space="0" w:color="auto"/>
        <w:right w:val="none" w:sz="0" w:space="0" w:color="auto"/>
      </w:divBdr>
    </w:div>
    <w:div w:id="110589903">
      <w:bodyDiv w:val="1"/>
      <w:marLeft w:val="0"/>
      <w:marRight w:val="0"/>
      <w:marTop w:val="0"/>
      <w:marBottom w:val="0"/>
      <w:divBdr>
        <w:top w:val="none" w:sz="0" w:space="0" w:color="auto"/>
        <w:left w:val="none" w:sz="0" w:space="0" w:color="auto"/>
        <w:bottom w:val="none" w:sz="0" w:space="0" w:color="auto"/>
        <w:right w:val="none" w:sz="0" w:space="0" w:color="auto"/>
      </w:divBdr>
    </w:div>
    <w:div w:id="110828908">
      <w:bodyDiv w:val="1"/>
      <w:marLeft w:val="0"/>
      <w:marRight w:val="0"/>
      <w:marTop w:val="0"/>
      <w:marBottom w:val="0"/>
      <w:divBdr>
        <w:top w:val="none" w:sz="0" w:space="0" w:color="auto"/>
        <w:left w:val="none" w:sz="0" w:space="0" w:color="auto"/>
        <w:bottom w:val="none" w:sz="0" w:space="0" w:color="auto"/>
        <w:right w:val="none" w:sz="0" w:space="0" w:color="auto"/>
      </w:divBdr>
    </w:div>
    <w:div w:id="111949547">
      <w:bodyDiv w:val="1"/>
      <w:marLeft w:val="0"/>
      <w:marRight w:val="0"/>
      <w:marTop w:val="0"/>
      <w:marBottom w:val="0"/>
      <w:divBdr>
        <w:top w:val="none" w:sz="0" w:space="0" w:color="auto"/>
        <w:left w:val="none" w:sz="0" w:space="0" w:color="auto"/>
        <w:bottom w:val="none" w:sz="0" w:space="0" w:color="auto"/>
        <w:right w:val="none" w:sz="0" w:space="0" w:color="auto"/>
      </w:divBdr>
    </w:div>
    <w:div w:id="112018099">
      <w:bodyDiv w:val="1"/>
      <w:marLeft w:val="0"/>
      <w:marRight w:val="0"/>
      <w:marTop w:val="0"/>
      <w:marBottom w:val="0"/>
      <w:divBdr>
        <w:top w:val="none" w:sz="0" w:space="0" w:color="auto"/>
        <w:left w:val="none" w:sz="0" w:space="0" w:color="auto"/>
        <w:bottom w:val="none" w:sz="0" w:space="0" w:color="auto"/>
        <w:right w:val="none" w:sz="0" w:space="0" w:color="auto"/>
      </w:divBdr>
    </w:div>
    <w:div w:id="112410709">
      <w:bodyDiv w:val="1"/>
      <w:marLeft w:val="0"/>
      <w:marRight w:val="0"/>
      <w:marTop w:val="0"/>
      <w:marBottom w:val="0"/>
      <w:divBdr>
        <w:top w:val="none" w:sz="0" w:space="0" w:color="auto"/>
        <w:left w:val="none" w:sz="0" w:space="0" w:color="auto"/>
        <w:bottom w:val="none" w:sz="0" w:space="0" w:color="auto"/>
        <w:right w:val="none" w:sz="0" w:space="0" w:color="auto"/>
      </w:divBdr>
    </w:div>
    <w:div w:id="112480590">
      <w:bodyDiv w:val="1"/>
      <w:marLeft w:val="0"/>
      <w:marRight w:val="0"/>
      <w:marTop w:val="0"/>
      <w:marBottom w:val="0"/>
      <w:divBdr>
        <w:top w:val="none" w:sz="0" w:space="0" w:color="auto"/>
        <w:left w:val="none" w:sz="0" w:space="0" w:color="auto"/>
        <w:bottom w:val="none" w:sz="0" w:space="0" w:color="auto"/>
        <w:right w:val="none" w:sz="0" w:space="0" w:color="auto"/>
      </w:divBdr>
    </w:div>
    <w:div w:id="112754405">
      <w:bodyDiv w:val="1"/>
      <w:marLeft w:val="0"/>
      <w:marRight w:val="0"/>
      <w:marTop w:val="0"/>
      <w:marBottom w:val="0"/>
      <w:divBdr>
        <w:top w:val="none" w:sz="0" w:space="0" w:color="auto"/>
        <w:left w:val="none" w:sz="0" w:space="0" w:color="auto"/>
        <w:bottom w:val="none" w:sz="0" w:space="0" w:color="auto"/>
        <w:right w:val="none" w:sz="0" w:space="0" w:color="auto"/>
      </w:divBdr>
    </w:div>
    <w:div w:id="113064104">
      <w:bodyDiv w:val="1"/>
      <w:marLeft w:val="0"/>
      <w:marRight w:val="0"/>
      <w:marTop w:val="0"/>
      <w:marBottom w:val="0"/>
      <w:divBdr>
        <w:top w:val="none" w:sz="0" w:space="0" w:color="auto"/>
        <w:left w:val="none" w:sz="0" w:space="0" w:color="auto"/>
        <w:bottom w:val="none" w:sz="0" w:space="0" w:color="auto"/>
        <w:right w:val="none" w:sz="0" w:space="0" w:color="auto"/>
      </w:divBdr>
    </w:div>
    <w:div w:id="113601104">
      <w:bodyDiv w:val="1"/>
      <w:marLeft w:val="0"/>
      <w:marRight w:val="0"/>
      <w:marTop w:val="0"/>
      <w:marBottom w:val="0"/>
      <w:divBdr>
        <w:top w:val="none" w:sz="0" w:space="0" w:color="auto"/>
        <w:left w:val="none" w:sz="0" w:space="0" w:color="auto"/>
        <w:bottom w:val="none" w:sz="0" w:space="0" w:color="auto"/>
        <w:right w:val="none" w:sz="0" w:space="0" w:color="auto"/>
      </w:divBdr>
    </w:div>
    <w:div w:id="114564754">
      <w:bodyDiv w:val="1"/>
      <w:marLeft w:val="0"/>
      <w:marRight w:val="0"/>
      <w:marTop w:val="0"/>
      <w:marBottom w:val="0"/>
      <w:divBdr>
        <w:top w:val="none" w:sz="0" w:space="0" w:color="auto"/>
        <w:left w:val="none" w:sz="0" w:space="0" w:color="auto"/>
        <w:bottom w:val="none" w:sz="0" w:space="0" w:color="auto"/>
        <w:right w:val="none" w:sz="0" w:space="0" w:color="auto"/>
      </w:divBdr>
    </w:div>
    <w:div w:id="115415084">
      <w:bodyDiv w:val="1"/>
      <w:marLeft w:val="0"/>
      <w:marRight w:val="0"/>
      <w:marTop w:val="0"/>
      <w:marBottom w:val="0"/>
      <w:divBdr>
        <w:top w:val="none" w:sz="0" w:space="0" w:color="auto"/>
        <w:left w:val="none" w:sz="0" w:space="0" w:color="auto"/>
        <w:bottom w:val="none" w:sz="0" w:space="0" w:color="auto"/>
        <w:right w:val="none" w:sz="0" w:space="0" w:color="auto"/>
      </w:divBdr>
    </w:div>
    <w:div w:id="115954413">
      <w:bodyDiv w:val="1"/>
      <w:marLeft w:val="0"/>
      <w:marRight w:val="0"/>
      <w:marTop w:val="0"/>
      <w:marBottom w:val="0"/>
      <w:divBdr>
        <w:top w:val="none" w:sz="0" w:space="0" w:color="auto"/>
        <w:left w:val="none" w:sz="0" w:space="0" w:color="auto"/>
        <w:bottom w:val="none" w:sz="0" w:space="0" w:color="auto"/>
        <w:right w:val="none" w:sz="0" w:space="0" w:color="auto"/>
      </w:divBdr>
    </w:div>
    <w:div w:id="116147447">
      <w:bodyDiv w:val="1"/>
      <w:marLeft w:val="0"/>
      <w:marRight w:val="0"/>
      <w:marTop w:val="0"/>
      <w:marBottom w:val="0"/>
      <w:divBdr>
        <w:top w:val="none" w:sz="0" w:space="0" w:color="auto"/>
        <w:left w:val="none" w:sz="0" w:space="0" w:color="auto"/>
        <w:bottom w:val="none" w:sz="0" w:space="0" w:color="auto"/>
        <w:right w:val="none" w:sz="0" w:space="0" w:color="auto"/>
      </w:divBdr>
    </w:div>
    <w:div w:id="116531473">
      <w:bodyDiv w:val="1"/>
      <w:marLeft w:val="0"/>
      <w:marRight w:val="0"/>
      <w:marTop w:val="0"/>
      <w:marBottom w:val="0"/>
      <w:divBdr>
        <w:top w:val="none" w:sz="0" w:space="0" w:color="auto"/>
        <w:left w:val="none" w:sz="0" w:space="0" w:color="auto"/>
        <w:bottom w:val="none" w:sz="0" w:space="0" w:color="auto"/>
        <w:right w:val="none" w:sz="0" w:space="0" w:color="auto"/>
      </w:divBdr>
    </w:div>
    <w:div w:id="117140017">
      <w:bodyDiv w:val="1"/>
      <w:marLeft w:val="0"/>
      <w:marRight w:val="0"/>
      <w:marTop w:val="0"/>
      <w:marBottom w:val="0"/>
      <w:divBdr>
        <w:top w:val="none" w:sz="0" w:space="0" w:color="auto"/>
        <w:left w:val="none" w:sz="0" w:space="0" w:color="auto"/>
        <w:bottom w:val="none" w:sz="0" w:space="0" w:color="auto"/>
        <w:right w:val="none" w:sz="0" w:space="0" w:color="auto"/>
      </w:divBdr>
    </w:div>
    <w:div w:id="117453040">
      <w:bodyDiv w:val="1"/>
      <w:marLeft w:val="0"/>
      <w:marRight w:val="0"/>
      <w:marTop w:val="0"/>
      <w:marBottom w:val="0"/>
      <w:divBdr>
        <w:top w:val="none" w:sz="0" w:space="0" w:color="auto"/>
        <w:left w:val="none" w:sz="0" w:space="0" w:color="auto"/>
        <w:bottom w:val="none" w:sz="0" w:space="0" w:color="auto"/>
        <w:right w:val="none" w:sz="0" w:space="0" w:color="auto"/>
      </w:divBdr>
    </w:div>
    <w:div w:id="117456353">
      <w:bodyDiv w:val="1"/>
      <w:marLeft w:val="0"/>
      <w:marRight w:val="0"/>
      <w:marTop w:val="0"/>
      <w:marBottom w:val="0"/>
      <w:divBdr>
        <w:top w:val="none" w:sz="0" w:space="0" w:color="auto"/>
        <w:left w:val="none" w:sz="0" w:space="0" w:color="auto"/>
        <w:bottom w:val="none" w:sz="0" w:space="0" w:color="auto"/>
        <w:right w:val="none" w:sz="0" w:space="0" w:color="auto"/>
      </w:divBdr>
    </w:div>
    <w:div w:id="117800780">
      <w:bodyDiv w:val="1"/>
      <w:marLeft w:val="0"/>
      <w:marRight w:val="0"/>
      <w:marTop w:val="0"/>
      <w:marBottom w:val="0"/>
      <w:divBdr>
        <w:top w:val="none" w:sz="0" w:space="0" w:color="auto"/>
        <w:left w:val="none" w:sz="0" w:space="0" w:color="auto"/>
        <w:bottom w:val="none" w:sz="0" w:space="0" w:color="auto"/>
        <w:right w:val="none" w:sz="0" w:space="0" w:color="auto"/>
      </w:divBdr>
    </w:div>
    <w:div w:id="119151400">
      <w:bodyDiv w:val="1"/>
      <w:marLeft w:val="0"/>
      <w:marRight w:val="0"/>
      <w:marTop w:val="0"/>
      <w:marBottom w:val="0"/>
      <w:divBdr>
        <w:top w:val="none" w:sz="0" w:space="0" w:color="auto"/>
        <w:left w:val="none" w:sz="0" w:space="0" w:color="auto"/>
        <w:bottom w:val="none" w:sz="0" w:space="0" w:color="auto"/>
        <w:right w:val="none" w:sz="0" w:space="0" w:color="auto"/>
      </w:divBdr>
    </w:div>
    <w:div w:id="119228017">
      <w:bodyDiv w:val="1"/>
      <w:marLeft w:val="0"/>
      <w:marRight w:val="0"/>
      <w:marTop w:val="0"/>
      <w:marBottom w:val="0"/>
      <w:divBdr>
        <w:top w:val="none" w:sz="0" w:space="0" w:color="auto"/>
        <w:left w:val="none" w:sz="0" w:space="0" w:color="auto"/>
        <w:bottom w:val="none" w:sz="0" w:space="0" w:color="auto"/>
        <w:right w:val="none" w:sz="0" w:space="0" w:color="auto"/>
      </w:divBdr>
    </w:div>
    <w:div w:id="119687874">
      <w:bodyDiv w:val="1"/>
      <w:marLeft w:val="0"/>
      <w:marRight w:val="0"/>
      <w:marTop w:val="0"/>
      <w:marBottom w:val="0"/>
      <w:divBdr>
        <w:top w:val="none" w:sz="0" w:space="0" w:color="auto"/>
        <w:left w:val="none" w:sz="0" w:space="0" w:color="auto"/>
        <w:bottom w:val="none" w:sz="0" w:space="0" w:color="auto"/>
        <w:right w:val="none" w:sz="0" w:space="0" w:color="auto"/>
      </w:divBdr>
    </w:div>
    <w:div w:id="119998882">
      <w:bodyDiv w:val="1"/>
      <w:marLeft w:val="0"/>
      <w:marRight w:val="0"/>
      <w:marTop w:val="0"/>
      <w:marBottom w:val="0"/>
      <w:divBdr>
        <w:top w:val="none" w:sz="0" w:space="0" w:color="auto"/>
        <w:left w:val="none" w:sz="0" w:space="0" w:color="auto"/>
        <w:bottom w:val="none" w:sz="0" w:space="0" w:color="auto"/>
        <w:right w:val="none" w:sz="0" w:space="0" w:color="auto"/>
      </w:divBdr>
    </w:div>
    <w:div w:id="120611932">
      <w:bodyDiv w:val="1"/>
      <w:marLeft w:val="0"/>
      <w:marRight w:val="0"/>
      <w:marTop w:val="0"/>
      <w:marBottom w:val="0"/>
      <w:divBdr>
        <w:top w:val="none" w:sz="0" w:space="0" w:color="auto"/>
        <w:left w:val="none" w:sz="0" w:space="0" w:color="auto"/>
        <w:bottom w:val="none" w:sz="0" w:space="0" w:color="auto"/>
        <w:right w:val="none" w:sz="0" w:space="0" w:color="auto"/>
      </w:divBdr>
    </w:div>
    <w:div w:id="121308854">
      <w:bodyDiv w:val="1"/>
      <w:marLeft w:val="0"/>
      <w:marRight w:val="0"/>
      <w:marTop w:val="0"/>
      <w:marBottom w:val="0"/>
      <w:divBdr>
        <w:top w:val="none" w:sz="0" w:space="0" w:color="auto"/>
        <w:left w:val="none" w:sz="0" w:space="0" w:color="auto"/>
        <w:bottom w:val="none" w:sz="0" w:space="0" w:color="auto"/>
        <w:right w:val="none" w:sz="0" w:space="0" w:color="auto"/>
      </w:divBdr>
    </w:div>
    <w:div w:id="123281901">
      <w:bodyDiv w:val="1"/>
      <w:marLeft w:val="0"/>
      <w:marRight w:val="0"/>
      <w:marTop w:val="0"/>
      <w:marBottom w:val="0"/>
      <w:divBdr>
        <w:top w:val="none" w:sz="0" w:space="0" w:color="auto"/>
        <w:left w:val="none" w:sz="0" w:space="0" w:color="auto"/>
        <w:bottom w:val="none" w:sz="0" w:space="0" w:color="auto"/>
        <w:right w:val="none" w:sz="0" w:space="0" w:color="auto"/>
      </w:divBdr>
    </w:div>
    <w:div w:id="123432663">
      <w:bodyDiv w:val="1"/>
      <w:marLeft w:val="0"/>
      <w:marRight w:val="0"/>
      <w:marTop w:val="0"/>
      <w:marBottom w:val="0"/>
      <w:divBdr>
        <w:top w:val="none" w:sz="0" w:space="0" w:color="auto"/>
        <w:left w:val="none" w:sz="0" w:space="0" w:color="auto"/>
        <w:bottom w:val="none" w:sz="0" w:space="0" w:color="auto"/>
        <w:right w:val="none" w:sz="0" w:space="0" w:color="auto"/>
      </w:divBdr>
    </w:div>
    <w:div w:id="123501995">
      <w:bodyDiv w:val="1"/>
      <w:marLeft w:val="0"/>
      <w:marRight w:val="0"/>
      <w:marTop w:val="0"/>
      <w:marBottom w:val="0"/>
      <w:divBdr>
        <w:top w:val="none" w:sz="0" w:space="0" w:color="auto"/>
        <w:left w:val="none" w:sz="0" w:space="0" w:color="auto"/>
        <w:bottom w:val="none" w:sz="0" w:space="0" w:color="auto"/>
        <w:right w:val="none" w:sz="0" w:space="0" w:color="auto"/>
      </w:divBdr>
    </w:div>
    <w:div w:id="124088460">
      <w:bodyDiv w:val="1"/>
      <w:marLeft w:val="0"/>
      <w:marRight w:val="0"/>
      <w:marTop w:val="0"/>
      <w:marBottom w:val="0"/>
      <w:divBdr>
        <w:top w:val="none" w:sz="0" w:space="0" w:color="auto"/>
        <w:left w:val="none" w:sz="0" w:space="0" w:color="auto"/>
        <w:bottom w:val="none" w:sz="0" w:space="0" w:color="auto"/>
        <w:right w:val="none" w:sz="0" w:space="0" w:color="auto"/>
      </w:divBdr>
    </w:div>
    <w:div w:id="124154675">
      <w:bodyDiv w:val="1"/>
      <w:marLeft w:val="0"/>
      <w:marRight w:val="0"/>
      <w:marTop w:val="0"/>
      <w:marBottom w:val="0"/>
      <w:divBdr>
        <w:top w:val="none" w:sz="0" w:space="0" w:color="auto"/>
        <w:left w:val="none" w:sz="0" w:space="0" w:color="auto"/>
        <w:bottom w:val="none" w:sz="0" w:space="0" w:color="auto"/>
        <w:right w:val="none" w:sz="0" w:space="0" w:color="auto"/>
      </w:divBdr>
    </w:div>
    <w:div w:id="124661054">
      <w:bodyDiv w:val="1"/>
      <w:marLeft w:val="0"/>
      <w:marRight w:val="0"/>
      <w:marTop w:val="0"/>
      <w:marBottom w:val="0"/>
      <w:divBdr>
        <w:top w:val="none" w:sz="0" w:space="0" w:color="auto"/>
        <w:left w:val="none" w:sz="0" w:space="0" w:color="auto"/>
        <w:bottom w:val="none" w:sz="0" w:space="0" w:color="auto"/>
        <w:right w:val="none" w:sz="0" w:space="0" w:color="auto"/>
      </w:divBdr>
    </w:div>
    <w:div w:id="125584106">
      <w:bodyDiv w:val="1"/>
      <w:marLeft w:val="0"/>
      <w:marRight w:val="0"/>
      <w:marTop w:val="0"/>
      <w:marBottom w:val="0"/>
      <w:divBdr>
        <w:top w:val="none" w:sz="0" w:space="0" w:color="auto"/>
        <w:left w:val="none" w:sz="0" w:space="0" w:color="auto"/>
        <w:bottom w:val="none" w:sz="0" w:space="0" w:color="auto"/>
        <w:right w:val="none" w:sz="0" w:space="0" w:color="auto"/>
      </w:divBdr>
    </w:div>
    <w:div w:id="125709840">
      <w:bodyDiv w:val="1"/>
      <w:marLeft w:val="0"/>
      <w:marRight w:val="0"/>
      <w:marTop w:val="0"/>
      <w:marBottom w:val="0"/>
      <w:divBdr>
        <w:top w:val="none" w:sz="0" w:space="0" w:color="auto"/>
        <w:left w:val="none" w:sz="0" w:space="0" w:color="auto"/>
        <w:bottom w:val="none" w:sz="0" w:space="0" w:color="auto"/>
        <w:right w:val="none" w:sz="0" w:space="0" w:color="auto"/>
      </w:divBdr>
    </w:div>
    <w:div w:id="126551796">
      <w:bodyDiv w:val="1"/>
      <w:marLeft w:val="0"/>
      <w:marRight w:val="0"/>
      <w:marTop w:val="0"/>
      <w:marBottom w:val="0"/>
      <w:divBdr>
        <w:top w:val="none" w:sz="0" w:space="0" w:color="auto"/>
        <w:left w:val="none" w:sz="0" w:space="0" w:color="auto"/>
        <w:bottom w:val="none" w:sz="0" w:space="0" w:color="auto"/>
        <w:right w:val="none" w:sz="0" w:space="0" w:color="auto"/>
      </w:divBdr>
    </w:div>
    <w:div w:id="126895704">
      <w:bodyDiv w:val="1"/>
      <w:marLeft w:val="0"/>
      <w:marRight w:val="0"/>
      <w:marTop w:val="0"/>
      <w:marBottom w:val="0"/>
      <w:divBdr>
        <w:top w:val="none" w:sz="0" w:space="0" w:color="auto"/>
        <w:left w:val="none" w:sz="0" w:space="0" w:color="auto"/>
        <w:bottom w:val="none" w:sz="0" w:space="0" w:color="auto"/>
        <w:right w:val="none" w:sz="0" w:space="0" w:color="auto"/>
      </w:divBdr>
    </w:div>
    <w:div w:id="127669469">
      <w:bodyDiv w:val="1"/>
      <w:marLeft w:val="0"/>
      <w:marRight w:val="0"/>
      <w:marTop w:val="0"/>
      <w:marBottom w:val="0"/>
      <w:divBdr>
        <w:top w:val="none" w:sz="0" w:space="0" w:color="auto"/>
        <w:left w:val="none" w:sz="0" w:space="0" w:color="auto"/>
        <w:bottom w:val="none" w:sz="0" w:space="0" w:color="auto"/>
        <w:right w:val="none" w:sz="0" w:space="0" w:color="auto"/>
      </w:divBdr>
    </w:div>
    <w:div w:id="129253615">
      <w:bodyDiv w:val="1"/>
      <w:marLeft w:val="0"/>
      <w:marRight w:val="0"/>
      <w:marTop w:val="0"/>
      <w:marBottom w:val="0"/>
      <w:divBdr>
        <w:top w:val="none" w:sz="0" w:space="0" w:color="auto"/>
        <w:left w:val="none" w:sz="0" w:space="0" w:color="auto"/>
        <w:bottom w:val="none" w:sz="0" w:space="0" w:color="auto"/>
        <w:right w:val="none" w:sz="0" w:space="0" w:color="auto"/>
      </w:divBdr>
    </w:div>
    <w:div w:id="130291308">
      <w:bodyDiv w:val="1"/>
      <w:marLeft w:val="0"/>
      <w:marRight w:val="0"/>
      <w:marTop w:val="0"/>
      <w:marBottom w:val="0"/>
      <w:divBdr>
        <w:top w:val="none" w:sz="0" w:space="0" w:color="auto"/>
        <w:left w:val="none" w:sz="0" w:space="0" w:color="auto"/>
        <w:bottom w:val="none" w:sz="0" w:space="0" w:color="auto"/>
        <w:right w:val="none" w:sz="0" w:space="0" w:color="auto"/>
      </w:divBdr>
    </w:div>
    <w:div w:id="130828011">
      <w:bodyDiv w:val="1"/>
      <w:marLeft w:val="0"/>
      <w:marRight w:val="0"/>
      <w:marTop w:val="0"/>
      <w:marBottom w:val="0"/>
      <w:divBdr>
        <w:top w:val="none" w:sz="0" w:space="0" w:color="auto"/>
        <w:left w:val="none" w:sz="0" w:space="0" w:color="auto"/>
        <w:bottom w:val="none" w:sz="0" w:space="0" w:color="auto"/>
        <w:right w:val="none" w:sz="0" w:space="0" w:color="auto"/>
      </w:divBdr>
    </w:div>
    <w:div w:id="131750048">
      <w:bodyDiv w:val="1"/>
      <w:marLeft w:val="0"/>
      <w:marRight w:val="0"/>
      <w:marTop w:val="0"/>
      <w:marBottom w:val="0"/>
      <w:divBdr>
        <w:top w:val="none" w:sz="0" w:space="0" w:color="auto"/>
        <w:left w:val="none" w:sz="0" w:space="0" w:color="auto"/>
        <w:bottom w:val="none" w:sz="0" w:space="0" w:color="auto"/>
        <w:right w:val="none" w:sz="0" w:space="0" w:color="auto"/>
      </w:divBdr>
    </w:div>
    <w:div w:id="132136265">
      <w:bodyDiv w:val="1"/>
      <w:marLeft w:val="0"/>
      <w:marRight w:val="0"/>
      <w:marTop w:val="0"/>
      <w:marBottom w:val="0"/>
      <w:divBdr>
        <w:top w:val="none" w:sz="0" w:space="0" w:color="auto"/>
        <w:left w:val="none" w:sz="0" w:space="0" w:color="auto"/>
        <w:bottom w:val="none" w:sz="0" w:space="0" w:color="auto"/>
        <w:right w:val="none" w:sz="0" w:space="0" w:color="auto"/>
      </w:divBdr>
    </w:div>
    <w:div w:id="132142272">
      <w:bodyDiv w:val="1"/>
      <w:marLeft w:val="0"/>
      <w:marRight w:val="0"/>
      <w:marTop w:val="0"/>
      <w:marBottom w:val="0"/>
      <w:divBdr>
        <w:top w:val="none" w:sz="0" w:space="0" w:color="auto"/>
        <w:left w:val="none" w:sz="0" w:space="0" w:color="auto"/>
        <w:bottom w:val="none" w:sz="0" w:space="0" w:color="auto"/>
        <w:right w:val="none" w:sz="0" w:space="0" w:color="auto"/>
      </w:divBdr>
    </w:div>
    <w:div w:id="133570018">
      <w:bodyDiv w:val="1"/>
      <w:marLeft w:val="0"/>
      <w:marRight w:val="0"/>
      <w:marTop w:val="0"/>
      <w:marBottom w:val="0"/>
      <w:divBdr>
        <w:top w:val="none" w:sz="0" w:space="0" w:color="auto"/>
        <w:left w:val="none" w:sz="0" w:space="0" w:color="auto"/>
        <w:bottom w:val="none" w:sz="0" w:space="0" w:color="auto"/>
        <w:right w:val="none" w:sz="0" w:space="0" w:color="auto"/>
      </w:divBdr>
    </w:div>
    <w:div w:id="134105173">
      <w:bodyDiv w:val="1"/>
      <w:marLeft w:val="0"/>
      <w:marRight w:val="0"/>
      <w:marTop w:val="0"/>
      <w:marBottom w:val="0"/>
      <w:divBdr>
        <w:top w:val="none" w:sz="0" w:space="0" w:color="auto"/>
        <w:left w:val="none" w:sz="0" w:space="0" w:color="auto"/>
        <w:bottom w:val="none" w:sz="0" w:space="0" w:color="auto"/>
        <w:right w:val="none" w:sz="0" w:space="0" w:color="auto"/>
      </w:divBdr>
    </w:div>
    <w:div w:id="134221567">
      <w:bodyDiv w:val="1"/>
      <w:marLeft w:val="0"/>
      <w:marRight w:val="0"/>
      <w:marTop w:val="0"/>
      <w:marBottom w:val="0"/>
      <w:divBdr>
        <w:top w:val="none" w:sz="0" w:space="0" w:color="auto"/>
        <w:left w:val="none" w:sz="0" w:space="0" w:color="auto"/>
        <w:bottom w:val="none" w:sz="0" w:space="0" w:color="auto"/>
        <w:right w:val="none" w:sz="0" w:space="0" w:color="auto"/>
      </w:divBdr>
    </w:div>
    <w:div w:id="134419193">
      <w:bodyDiv w:val="1"/>
      <w:marLeft w:val="0"/>
      <w:marRight w:val="0"/>
      <w:marTop w:val="0"/>
      <w:marBottom w:val="0"/>
      <w:divBdr>
        <w:top w:val="none" w:sz="0" w:space="0" w:color="auto"/>
        <w:left w:val="none" w:sz="0" w:space="0" w:color="auto"/>
        <w:bottom w:val="none" w:sz="0" w:space="0" w:color="auto"/>
        <w:right w:val="none" w:sz="0" w:space="0" w:color="auto"/>
      </w:divBdr>
    </w:div>
    <w:div w:id="135296046">
      <w:bodyDiv w:val="1"/>
      <w:marLeft w:val="0"/>
      <w:marRight w:val="0"/>
      <w:marTop w:val="0"/>
      <w:marBottom w:val="0"/>
      <w:divBdr>
        <w:top w:val="none" w:sz="0" w:space="0" w:color="auto"/>
        <w:left w:val="none" w:sz="0" w:space="0" w:color="auto"/>
        <w:bottom w:val="none" w:sz="0" w:space="0" w:color="auto"/>
        <w:right w:val="none" w:sz="0" w:space="0" w:color="auto"/>
      </w:divBdr>
    </w:div>
    <w:div w:id="136535438">
      <w:bodyDiv w:val="1"/>
      <w:marLeft w:val="0"/>
      <w:marRight w:val="0"/>
      <w:marTop w:val="0"/>
      <w:marBottom w:val="0"/>
      <w:divBdr>
        <w:top w:val="none" w:sz="0" w:space="0" w:color="auto"/>
        <w:left w:val="none" w:sz="0" w:space="0" w:color="auto"/>
        <w:bottom w:val="none" w:sz="0" w:space="0" w:color="auto"/>
        <w:right w:val="none" w:sz="0" w:space="0" w:color="auto"/>
      </w:divBdr>
    </w:div>
    <w:div w:id="137068475">
      <w:bodyDiv w:val="1"/>
      <w:marLeft w:val="0"/>
      <w:marRight w:val="0"/>
      <w:marTop w:val="0"/>
      <w:marBottom w:val="0"/>
      <w:divBdr>
        <w:top w:val="none" w:sz="0" w:space="0" w:color="auto"/>
        <w:left w:val="none" w:sz="0" w:space="0" w:color="auto"/>
        <w:bottom w:val="none" w:sz="0" w:space="0" w:color="auto"/>
        <w:right w:val="none" w:sz="0" w:space="0" w:color="auto"/>
      </w:divBdr>
    </w:div>
    <w:div w:id="137381403">
      <w:bodyDiv w:val="1"/>
      <w:marLeft w:val="0"/>
      <w:marRight w:val="0"/>
      <w:marTop w:val="0"/>
      <w:marBottom w:val="0"/>
      <w:divBdr>
        <w:top w:val="none" w:sz="0" w:space="0" w:color="auto"/>
        <w:left w:val="none" w:sz="0" w:space="0" w:color="auto"/>
        <w:bottom w:val="none" w:sz="0" w:space="0" w:color="auto"/>
        <w:right w:val="none" w:sz="0" w:space="0" w:color="auto"/>
      </w:divBdr>
    </w:div>
    <w:div w:id="138763875">
      <w:bodyDiv w:val="1"/>
      <w:marLeft w:val="0"/>
      <w:marRight w:val="0"/>
      <w:marTop w:val="0"/>
      <w:marBottom w:val="0"/>
      <w:divBdr>
        <w:top w:val="none" w:sz="0" w:space="0" w:color="auto"/>
        <w:left w:val="none" w:sz="0" w:space="0" w:color="auto"/>
        <w:bottom w:val="none" w:sz="0" w:space="0" w:color="auto"/>
        <w:right w:val="none" w:sz="0" w:space="0" w:color="auto"/>
      </w:divBdr>
    </w:div>
    <w:div w:id="139008900">
      <w:bodyDiv w:val="1"/>
      <w:marLeft w:val="0"/>
      <w:marRight w:val="0"/>
      <w:marTop w:val="0"/>
      <w:marBottom w:val="0"/>
      <w:divBdr>
        <w:top w:val="none" w:sz="0" w:space="0" w:color="auto"/>
        <w:left w:val="none" w:sz="0" w:space="0" w:color="auto"/>
        <w:bottom w:val="none" w:sz="0" w:space="0" w:color="auto"/>
        <w:right w:val="none" w:sz="0" w:space="0" w:color="auto"/>
      </w:divBdr>
    </w:div>
    <w:div w:id="139032809">
      <w:bodyDiv w:val="1"/>
      <w:marLeft w:val="0"/>
      <w:marRight w:val="0"/>
      <w:marTop w:val="0"/>
      <w:marBottom w:val="0"/>
      <w:divBdr>
        <w:top w:val="none" w:sz="0" w:space="0" w:color="auto"/>
        <w:left w:val="none" w:sz="0" w:space="0" w:color="auto"/>
        <w:bottom w:val="none" w:sz="0" w:space="0" w:color="auto"/>
        <w:right w:val="none" w:sz="0" w:space="0" w:color="auto"/>
      </w:divBdr>
    </w:div>
    <w:div w:id="140734391">
      <w:bodyDiv w:val="1"/>
      <w:marLeft w:val="0"/>
      <w:marRight w:val="0"/>
      <w:marTop w:val="0"/>
      <w:marBottom w:val="0"/>
      <w:divBdr>
        <w:top w:val="none" w:sz="0" w:space="0" w:color="auto"/>
        <w:left w:val="none" w:sz="0" w:space="0" w:color="auto"/>
        <w:bottom w:val="none" w:sz="0" w:space="0" w:color="auto"/>
        <w:right w:val="none" w:sz="0" w:space="0" w:color="auto"/>
      </w:divBdr>
    </w:div>
    <w:div w:id="142703767">
      <w:bodyDiv w:val="1"/>
      <w:marLeft w:val="0"/>
      <w:marRight w:val="0"/>
      <w:marTop w:val="0"/>
      <w:marBottom w:val="0"/>
      <w:divBdr>
        <w:top w:val="none" w:sz="0" w:space="0" w:color="auto"/>
        <w:left w:val="none" w:sz="0" w:space="0" w:color="auto"/>
        <w:bottom w:val="none" w:sz="0" w:space="0" w:color="auto"/>
        <w:right w:val="none" w:sz="0" w:space="0" w:color="auto"/>
      </w:divBdr>
    </w:div>
    <w:div w:id="143158607">
      <w:bodyDiv w:val="1"/>
      <w:marLeft w:val="0"/>
      <w:marRight w:val="0"/>
      <w:marTop w:val="0"/>
      <w:marBottom w:val="0"/>
      <w:divBdr>
        <w:top w:val="none" w:sz="0" w:space="0" w:color="auto"/>
        <w:left w:val="none" w:sz="0" w:space="0" w:color="auto"/>
        <w:bottom w:val="none" w:sz="0" w:space="0" w:color="auto"/>
        <w:right w:val="none" w:sz="0" w:space="0" w:color="auto"/>
      </w:divBdr>
    </w:div>
    <w:div w:id="143668613">
      <w:bodyDiv w:val="1"/>
      <w:marLeft w:val="0"/>
      <w:marRight w:val="0"/>
      <w:marTop w:val="0"/>
      <w:marBottom w:val="0"/>
      <w:divBdr>
        <w:top w:val="none" w:sz="0" w:space="0" w:color="auto"/>
        <w:left w:val="none" w:sz="0" w:space="0" w:color="auto"/>
        <w:bottom w:val="none" w:sz="0" w:space="0" w:color="auto"/>
        <w:right w:val="none" w:sz="0" w:space="0" w:color="auto"/>
      </w:divBdr>
    </w:div>
    <w:div w:id="144318275">
      <w:bodyDiv w:val="1"/>
      <w:marLeft w:val="0"/>
      <w:marRight w:val="0"/>
      <w:marTop w:val="0"/>
      <w:marBottom w:val="0"/>
      <w:divBdr>
        <w:top w:val="none" w:sz="0" w:space="0" w:color="auto"/>
        <w:left w:val="none" w:sz="0" w:space="0" w:color="auto"/>
        <w:bottom w:val="none" w:sz="0" w:space="0" w:color="auto"/>
        <w:right w:val="none" w:sz="0" w:space="0" w:color="auto"/>
      </w:divBdr>
    </w:div>
    <w:div w:id="144978104">
      <w:bodyDiv w:val="1"/>
      <w:marLeft w:val="0"/>
      <w:marRight w:val="0"/>
      <w:marTop w:val="0"/>
      <w:marBottom w:val="0"/>
      <w:divBdr>
        <w:top w:val="none" w:sz="0" w:space="0" w:color="auto"/>
        <w:left w:val="none" w:sz="0" w:space="0" w:color="auto"/>
        <w:bottom w:val="none" w:sz="0" w:space="0" w:color="auto"/>
        <w:right w:val="none" w:sz="0" w:space="0" w:color="auto"/>
      </w:divBdr>
    </w:div>
    <w:div w:id="145170148">
      <w:bodyDiv w:val="1"/>
      <w:marLeft w:val="0"/>
      <w:marRight w:val="0"/>
      <w:marTop w:val="0"/>
      <w:marBottom w:val="0"/>
      <w:divBdr>
        <w:top w:val="none" w:sz="0" w:space="0" w:color="auto"/>
        <w:left w:val="none" w:sz="0" w:space="0" w:color="auto"/>
        <w:bottom w:val="none" w:sz="0" w:space="0" w:color="auto"/>
        <w:right w:val="none" w:sz="0" w:space="0" w:color="auto"/>
      </w:divBdr>
    </w:div>
    <w:div w:id="146016440">
      <w:bodyDiv w:val="1"/>
      <w:marLeft w:val="0"/>
      <w:marRight w:val="0"/>
      <w:marTop w:val="0"/>
      <w:marBottom w:val="0"/>
      <w:divBdr>
        <w:top w:val="none" w:sz="0" w:space="0" w:color="auto"/>
        <w:left w:val="none" w:sz="0" w:space="0" w:color="auto"/>
        <w:bottom w:val="none" w:sz="0" w:space="0" w:color="auto"/>
        <w:right w:val="none" w:sz="0" w:space="0" w:color="auto"/>
      </w:divBdr>
    </w:div>
    <w:div w:id="146096968">
      <w:bodyDiv w:val="1"/>
      <w:marLeft w:val="0"/>
      <w:marRight w:val="0"/>
      <w:marTop w:val="0"/>
      <w:marBottom w:val="0"/>
      <w:divBdr>
        <w:top w:val="none" w:sz="0" w:space="0" w:color="auto"/>
        <w:left w:val="none" w:sz="0" w:space="0" w:color="auto"/>
        <w:bottom w:val="none" w:sz="0" w:space="0" w:color="auto"/>
        <w:right w:val="none" w:sz="0" w:space="0" w:color="auto"/>
      </w:divBdr>
    </w:div>
    <w:div w:id="146434492">
      <w:bodyDiv w:val="1"/>
      <w:marLeft w:val="0"/>
      <w:marRight w:val="0"/>
      <w:marTop w:val="0"/>
      <w:marBottom w:val="0"/>
      <w:divBdr>
        <w:top w:val="none" w:sz="0" w:space="0" w:color="auto"/>
        <w:left w:val="none" w:sz="0" w:space="0" w:color="auto"/>
        <w:bottom w:val="none" w:sz="0" w:space="0" w:color="auto"/>
        <w:right w:val="none" w:sz="0" w:space="0" w:color="auto"/>
      </w:divBdr>
    </w:div>
    <w:div w:id="147286202">
      <w:bodyDiv w:val="1"/>
      <w:marLeft w:val="0"/>
      <w:marRight w:val="0"/>
      <w:marTop w:val="0"/>
      <w:marBottom w:val="0"/>
      <w:divBdr>
        <w:top w:val="none" w:sz="0" w:space="0" w:color="auto"/>
        <w:left w:val="none" w:sz="0" w:space="0" w:color="auto"/>
        <w:bottom w:val="none" w:sz="0" w:space="0" w:color="auto"/>
        <w:right w:val="none" w:sz="0" w:space="0" w:color="auto"/>
      </w:divBdr>
    </w:div>
    <w:div w:id="147749897">
      <w:bodyDiv w:val="1"/>
      <w:marLeft w:val="0"/>
      <w:marRight w:val="0"/>
      <w:marTop w:val="0"/>
      <w:marBottom w:val="0"/>
      <w:divBdr>
        <w:top w:val="none" w:sz="0" w:space="0" w:color="auto"/>
        <w:left w:val="none" w:sz="0" w:space="0" w:color="auto"/>
        <w:bottom w:val="none" w:sz="0" w:space="0" w:color="auto"/>
        <w:right w:val="none" w:sz="0" w:space="0" w:color="auto"/>
      </w:divBdr>
    </w:div>
    <w:div w:id="147980405">
      <w:bodyDiv w:val="1"/>
      <w:marLeft w:val="0"/>
      <w:marRight w:val="0"/>
      <w:marTop w:val="0"/>
      <w:marBottom w:val="0"/>
      <w:divBdr>
        <w:top w:val="none" w:sz="0" w:space="0" w:color="auto"/>
        <w:left w:val="none" w:sz="0" w:space="0" w:color="auto"/>
        <w:bottom w:val="none" w:sz="0" w:space="0" w:color="auto"/>
        <w:right w:val="none" w:sz="0" w:space="0" w:color="auto"/>
      </w:divBdr>
    </w:div>
    <w:div w:id="148983595">
      <w:bodyDiv w:val="1"/>
      <w:marLeft w:val="0"/>
      <w:marRight w:val="0"/>
      <w:marTop w:val="0"/>
      <w:marBottom w:val="0"/>
      <w:divBdr>
        <w:top w:val="none" w:sz="0" w:space="0" w:color="auto"/>
        <w:left w:val="none" w:sz="0" w:space="0" w:color="auto"/>
        <w:bottom w:val="none" w:sz="0" w:space="0" w:color="auto"/>
        <w:right w:val="none" w:sz="0" w:space="0" w:color="auto"/>
      </w:divBdr>
    </w:div>
    <w:div w:id="149251975">
      <w:bodyDiv w:val="1"/>
      <w:marLeft w:val="0"/>
      <w:marRight w:val="0"/>
      <w:marTop w:val="0"/>
      <w:marBottom w:val="0"/>
      <w:divBdr>
        <w:top w:val="none" w:sz="0" w:space="0" w:color="auto"/>
        <w:left w:val="none" w:sz="0" w:space="0" w:color="auto"/>
        <w:bottom w:val="none" w:sz="0" w:space="0" w:color="auto"/>
        <w:right w:val="none" w:sz="0" w:space="0" w:color="auto"/>
      </w:divBdr>
    </w:div>
    <w:div w:id="149254347">
      <w:bodyDiv w:val="1"/>
      <w:marLeft w:val="0"/>
      <w:marRight w:val="0"/>
      <w:marTop w:val="0"/>
      <w:marBottom w:val="0"/>
      <w:divBdr>
        <w:top w:val="none" w:sz="0" w:space="0" w:color="auto"/>
        <w:left w:val="none" w:sz="0" w:space="0" w:color="auto"/>
        <w:bottom w:val="none" w:sz="0" w:space="0" w:color="auto"/>
        <w:right w:val="none" w:sz="0" w:space="0" w:color="auto"/>
      </w:divBdr>
    </w:div>
    <w:div w:id="149711278">
      <w:bodyDiv w:val="1"/>
      <w:marLeft w:val="0"/>
      <w:marRight w:val="0"/>
      <w:marTop w:val="0"/>
      <w:marBottom w:val="0"/>
      <w:divBdr>
        <w:top w:val="none" w:sz="0" w:space="0" w:color="auto"/>
        <w:left w:val="none" w:sz="0" w:space="0" w:color="auto"/>
        <w:bottom w:val="none" w:sz="0" w:space="0" w:color="auto"/>
        <w:right w:val="none" w:sz="0" w:space="0" w:color="auto"/>
      </w:divBdr>
    </w:div>
    <w:div w:id="149757960">
      <w:bodyDiv w:val="1"/>
      <w:marLeft w:val="0"/>
      <w:marRight w:val="0"/>
      <w:marTop w:val="0"/>
      <w:marBottom w:val="0"/>
      <w:divBdr>
        <w:top w:val="none" w:sz="0" w:space="0" w:color="auto"/>
        <w:left w:val="none" w:sz="0" w:space="0" w:color="auto"/>
        <w:bottom w:val="none" w:sz="0" w:space="0" w:color="auto"/>
        <w:right w:val="none" w:sz="0" w:space="0" w:color="auto"/>
      </w:divBdr>
    </w:div>
    <w:div w:id="149946771">
      <w:bodyDiv w:val="1"/>
      <w:marLeft w:val="0"/>
      <w:marRight w:val="0"/>
      <w:marTop w:val="0"/>
      <w:marBottom w:val="0"/>
      <w:divBdr>
        <w:top w:val="none" w:sz="0" w:space="0" w:color="auto"/>
        <w:left w:val="none" w:sz="0" w:space="0" w:color="auto"/>
        <w:bottom w:val="none" w:sz="0" w:space="0" w:color="auto"/>
        <w:right w:val="none" w:sz="0" w:space="0" w:color="auto"/>
      </w:divBdr>
    </w:div>
    <w:div w:id="151332735">
      <w:bodyDiv w:val="1"/>
      <w:marLeft w:val="0"/>
      <w:marRight w:val="0"/>
      <w:marTop w:val="0"/>
      <w:marBottom w:val="0"/>
      <w:divBdr>
        <w:top w:val="none" w:sz="0" w:space="0" w:color="auto"/>
        <w:left w:val="none" w:sz="0" w:space="0" w:color="auto"/>
        <w:bottom w:val="none" w:sz="0" w:space="0" w:color="auto"/>
        <w:right w:val="none" w:sz="0" w:space="0" w:color="auto"/>
      </w:divBdr>
    </w:div>
    <w:div w:id="151340043">
      <w:bodyDiv w:val="1"/>
      <w:marLeft w:val="0"/>
      <w:marRight w:val="0"/>
      <w:marTop w:val="0"/>
      <w:marBottom w:val="0"/>
      <w:divBdr>
        <w:top w:val="none" w:sz="0" w:space="0" w:color="auto"/>
        <w:left w:val="none" w:sz="0" w:space="0" w:color="auto"/>
        <w:bottom w:val="none" w:sz="0" w:space="0" w:color="auto"/>
        <w:right w:val="none" w:sz="0" w:space="0" w:color="auto"/>
      </w:divBdr>
    </w:div>
    <w:div w:id="151407422">
      <w:bodyDiv w:val="1"/>
      <w:marLeft w:val="0"/>
      <w:marRight w:val="0"/>
      <w:marTop w:val="0"/>
      <w:marBottom w:val="0"/>
      <w:divBdr>
        <w:top w:val="none" w:sz="0" w:space="0" w:color="auto"/>
        <w:left w:val="none" w:sz="0" w:space="0" w:color="auto"/>
        <w:bottom w:val="none" w:sz="0" w:space="0" w:color="auto"/>
        <w:right w:val="none" w:sz="0" w:space="0" w:color="auto"/>
      </w:divBdr>
    </w:div>
    <w:div w:id="151528384">
      <w:bodyDiv w:val="1"/>
      <w:marLeft w:val="0"/>
      <w:marRight w:val="0"/>
      <w:marTop w:val="0"/>
      <w:marBottom w:val="0"/>
      <w:divBdr>
        <w:top w:val="none" w:sz="0" w:space="0" w:color="auto"/>
        <w:left w:val="none" w:sz="0" w:space="0" w:color="auto"/>
        <w:bottom w:val="none" w:sz="0" w:space="0" w:color="auto"/>
        <w:right w:val="none" w:sz="0" w:space="0" w:color="auto"/>
      </w:divBdr>
    </w:div>
    <w:div w:id="151719126">
      <w:bodyDiv w:val="1"/>
      <w:marLeft w:val="0"/>
      <w:marRight w:val="0"/>
      <w:marTop w:val="0"/>
      <w:marBottom w:val="0"/>
      <w:divBdr>
        <w:top w:val="none" w:sz="0" w:space="0" w:color="auto"/>
        <w:left w:val="none" w:sz="0" w:space="0" w:color="auto"/>
        <w:bottom w:val="none" w:sz="0" w:space="0" w:color="auto"/>
        <w:right w:val="none" w:sz="0" w:space="0" w:color="auto"/>
      </w:divBdr>
    </w:div>
    <w:div w:id="152063106">
      <w:bodyDiv w:val="1"/>
      <w:marLeft w:val="0"/>
      <w:marRight w:val="0"/>
      <w:marTop w:val="0"/>
      <w:marBottom w:val="0"/>
      <w:divBdr>
        <w:top w:val="none" w:sz="0" w:space="0" w:color="auto"/>
        <w:left w:val="none" w:sz="0" w:space="0" w:color="auto"/>
        <w:bottom w:val="none" w:sz="0" w:space="0" w:color="auto"/>
        <w:right w:val="none" w:sz="0" w:space="0" w:color="auto"/>
      </w:divBdr>
    </w:div>
    <w:div w:id="152533603">
      <w:bodyDiv w:val="1"/>
      <w:marLeft w:val="0"/>
      <w:marRight w:val="0"/>
      <w:marTop w:val="0"/>
      <w:marBottom w:val="0"/>
      <w:divBdr>
        <w:top w:val="none" w:sz="0" w:space="0" w:color="auto"/>
        <w:left w:val="none" w:sz="0" w:space="0" w:color="auto"/>
        <w:bottom w:val="none" w:sz="0" w:space="0" w:color="auto"/>
        <w:right w:val="none" w:sz="0" w:space="0" w:color="auto"/>
      </w:divBdr>
    </w:div>
    <w:div w:id="152841163">
      <w:bodyDiv w:val="1"/>
      <w:marLeft w:val="0"/>
      <w:marRight w:val="0"/>
      <w:marTop w:val="0"/>
      <w:marBottom w:val="0"/>
      <w:divBdr>
        <w:top w:val="none" w:sz="0" w:space="0" w:color="auto"/>
        <w:left w:val="none" w:sz="0" w:space="0" w:color="auto"/>
        <w:bottom w:val="none" w:sz="0" w:space="0" w:color="auto"/>
        <w:right w:val="none" w:sz="0" w:space="0" w:color="auto"/>
      </w:divBdr>
    </w:div>
    <w:div w:id="153566744">
      <w:bodyDiv w:val="1"/>
      <w:marLeft w:val="0"/>
      <w:marRight w:val="0"/>
      <w:marTop w:val="0"/>
      <w:marBottom w:val="0"/>
      <w:divBdr>
        <w:top w:val="none" w:sz="0" w:space="0" w:color="auto"/>
        <w:left w:val="none" w:sz="0" w:space="0" w:color="auto"/>
        <w:bottom w:val="none" w:sz="0" w:space="0" w:color="auto"/>
        <w:right w:val="none" w:sz="0" w:space="0" w:color="auto"/>
      </w:divBdr>
    </w:div>
    <w:div w:id="155071098">
      <w:bodyDiv w:val="1"/>
      <w:marLeft w:val="0"/>
      <w:marRight w:val="0"/>
      <w:marTop w:val="0"/>
      <w:marBottom w:val="0"/>
      <w:divBdr>
        <w:top w:val="none" w:sz="0" w:space="0" w:color="auto"/>
        <w:left w:val="none" w:sz="0" w:space="0" w:color="auto"/>
        <w:bottom w:val="none" w:sz="0" w:space="0" w:color="auto"/>
        <w:right w:val="none" w:sz="0" w:space="0" w:color="auto"/>
      </w:divBdr>
    </w:div>
    <w:div w:id="155151699">
      <w:bodyDiv w:val="1"/>
      <w:marLeft w:val="0"/>
      <w:marRight w:val="0"/>
      <w:marTop w:val="0"/>
      <w:marBottom w:val="0"/>
      <w:divBdr>
        <w:top w:val="none" w:sz="0" w:space="0" w:color="auto"/>
        <w:left w:val="none" w:sz="0" w:space="0" w:color="auto"/>
        <w:bottom w:val="none" w:sz="0" w:space="0" w:color="auto"/>
        <w:right w:val="none" w:sz="0" w:space="0" w:color="auto"/>
      </w:divBdr>
    </w:div>
    <w:div w:id="155464613">
      <w:bodyDiv w:val="1"/>
      <w:marLeft w:val="0"/>
      <w:marRight w:val="0"/>
      <w:marTop w:val="0"/>
      <w:marBottom w:val="0"/>
      <w:divBdr>
        <w:top w:val="none" w:sz="0" w:space="0" w:color="auto"/>
        <w:left w:val="none" w:sz="0" w:space="0" w:color="auto"/>
        <w:bottom w:val="none" w:sz="0" w:space="0" w:color="auto"/>
        <w:right w:val="none" w:sz="0" w:space="0" w:color="auto"/>
      </w:divBdr>
    </w:div>
    <w:div w:id="155608808">
      <w:bodyDiv w:val="1"/>
      <w:marLeft w:val="0"/>
      <w:marRight w:val="0"/>
      <w:marTop w:val="0"/>
      <w:marBottom w:val="0"/>
      <w:divBdr>
        <w:top w:val="none" w:sz="0" w:space="0" w:color="auto"/>
        <w:left w:val="none" w:sz="0" w:space="0" w:color="auto"/>
        <w:bottom w:val="none" w:sz="0" w:space="0" w:color="auto"/>
        <w:right w:val="none" w:sz="0" w:space="0" w:color="auto"/>
      </w:divBdr>
    </w:div>
    <w:div w:id="155609607">
      <w:bodyDiv w:val="1"/>
      <w:marLeft w:val="0"/>
      <w:marRight w:val="0"/>
      <w:marTop w:val="0"/>
      <w:marBottom w:val="0"/>
      <w:divBdr>
        <w:top w:val="none" w:sz="0" w:space="0" w:color="auto"/>
        <w:left w:val="none" w:sz="0" w:space="0" w:color="auto"/>
        <w:bottom w:val="none" w:sz="0" w:space="0" w:color="auto"/>
        <w:right w:val="none" w:sz="0" w:space="0" w:color="auto"/>
      </w:divBdr>
    </w:div>
    <w:div w:id="155731047">
      <w:bodyDiv w:val="1"/>
      <w:marLeft w:val="0"/>
      <w:marRight w:val="0"/>
      <w:marTop w:val="0"/>
      <w:marBottom w:val="0"/>
      <w:divBdr>
        <w:top w:val="none" w:sz="0" w:space="0" w:color="auto"/>
        <w:left w:val="none" w:sz="0" w:space="0" w:color="auto"/>
        <w:bottom w:val="none" w:sz="0" w:space="0" w:color="auto"/>
        <w:right w:val="none" w:sz="0" w:space="0" w:color="auto"/>
      </w:divBdr>
    </w:div>
    <w:div w:id="156190306">
      <w:bodyDiv w:val="1"/>
      <w:marLeft w:val="0"/>
      <w:marRight w:val="0"/>
      <w:marTop w:val="0"/>
      <w:marBottom w:val="0"/>
      <w:divBdr>
        <w:top w:val="none" w:sz="0" w:space="0" w:color="auto"/>
        <w:left w:val="none" w:sz="0" w:space="0" w:color="auto"/>
        <w:bottom w:val="none" w:sz="0" w:space="0" w:color="auto"/>
        <w:right w:val="none" w:sz="0" w:space="0" w:color="auto"/>
      </w:divBdr>
    </w:div>
    <w:div w:id="157037626">
      <w:bodyDiv w:val="1"/>
      <w:marLeft w:val="0"/>
      <w:marRight w:val="0"/>
      <w:marTop w:val="0"/>
      <w:marBottom w:val="0"/>
      <w:divBdr>
        <w:top w:val="none" w:sz="0" w:space="0" w:color="auto"/>
        <w:left w:val="none" w:sz="0" w:space="0" w:color="auto"/>
        <w:bottom w:val="none" w:sz="0" w:space="0" w:color="auto"/>
        <w:right w:val="none" w:sz="0" w:space="0" w:color="auto"/>
      </w:divBdr>
    </w:div>
    <w:div w:id="158354632">
      <w:bodyDiv w:val="1"/>
      <w:marLeft w:val="0"/>
      <w:marRight w:val="0"/>
      <w:marTop w:val="0"/>
      <w:marBottom w:val="0"/>
      <w:divBdr>
        <w:top w:val="none" w:sz="0" w:space="0" w:color="auto"/>
        <w:left w:val="none" w:sz="0" w:space="0" w:color="auto"/>
        <w:bottom w:val="none" w:sz="0" w:space="0" w:color="auto"/>
        <w:right w:val="none" w:sz="0" w:space="0" w:color="auto"/>
      </w:divBdr>
    </w:div>
    <w:div w:id="158622758">
      <w:bodyDiv w:val="1"/>
      <w:marLeft w:val="0"/>
      <w:marRight w:val="0"/>
      <w:marTop w:val="0"/>
      <w:marBottom w:val="0"/>
      <w:divBdr>
        <w:top w:val="none" w:sz="0" w:space="0" w:color="auto"/>
        <w:left w:val="none" w:sz="0" w:space="0" w:color="auto"/>
        <w:bottom w:val="none" w:sz="0" w:space="0" w:color="auto"/>
        <w:right w:val="none" w:sz="0" w:space="0" w:color="auto"/>
      </w:divBdr>
    </w:div>
    <w:div w:id="158860269">
      <w:bodyDiv w:val="1"/>
      <w:marLeft w:val="0"/>
      <w:marRight w:val="0"/>
      <w:marTop w:val="0"/>
      <w:marBottom w:val="0"/>
      <w:divBdr>
        <w:top w:val="none" w:sz="0" w:space="0" w:color="auto"/>
        <w:left w:val="none" w:sz="0" w:space="0" w:color="auto"/>
        <w:bottom w:val="none" w:sz="0" w:space="0" w:color="auto"/>
        <w:right w:val="none" w:sz="0" w:space="0" w:color="auto"/>
      </w:divBdr>
    </w:div>
    <w:div w:id="158887918">
      <w:bodyDiv w:val="1"/>
      <w:marLeft w:val="0"/>
      <w:marRight w:val="0"/>
      <w:marTop w:val="0"/>
      <w:marBottom w:val="0"/>
      <w:divBdr>
        <w:top w:val="none" w:sz="0" w:space="0" w:color="auto"/>
        <w:left w:val="none" w:sz="0" w:space="0" w:color="auto"/>
        <w:bottom w:val="none" w:sz="0" w:space="0" w:color="auto"/>
        <w:right w:val="none" w:sz="0" w:space="0" w:color="auto"/>
      </w:divBdr>
    </w:div>
    <w:div w:id="159081628">
      <w:bodyDiv w:val="1"/>
      <w:marLeft w:val="0"/>
      <w:marRight w:val="0"/>
      <w:marTop w:val="0"/>
      <w:marBottom w:val="0"/>
      <w:divBdr>
        <w:top w:val="none" w:sz="0" w:space="0" w:color="auto"/>
        <w:left w:val="none" w:sz="0" w:space="0" w:color="auto"/>
        <w:bottom w:val="none" w:sz="0" w:space="0" w:color="auto"/>
        <w:right w:val="none" w:sz="0" w:space="0" w:color="auto"/>
      </w:divBdr>
    </w:div>
    <w:div w:id="159469280">
      <w:bodyDiv w:val="1"/>
      <w:marLeft w:val="0"/>
      <w:marRight w:val="0"/>
      <w:marTop w:val="0"/>
      <w:marBottom w:val="0"/>
      <w:divBdr>
        <w:top w:val="none" w:sz="0" w:space="0" w:color="auto"/>
        <w:left w:val="none" w:sz="0" w:space="0" w:color="auto"/>
        <w:bottom w:val="none" w:sz="0" w:space="0" w:color="auto"/>
        <w:right w:val="none" w:sz="0" w:space="0" w:color="auto"/>
      </w:divBdr>
    </w:div>
    <w:div w:id="159543110">
      <w:bodyDiv w:val="1"/>
      <w:marLeft w:val="0"/>
      <w:marRight w:val="0"/>
      <w:marTop w:val="0"/>
      <w:marBottom w:val="0"/>
      <w:divBdr>
        <w:top w:val="none" w:sz="0" w:space="0" w:color="auto"/>
        <w:left w:val="none" w:sz="0" w:space="0" w:color="auto"/>
        <w:bottom w:val="none" w:sz="0" w:space="0" w:color="auto"/>
        <w:right w:val="none" w:sz="0" w:space="0" w:color="auto"/>
      </w:divBdr>
    </w:div>
    <w:div w:id="160119693">
      <w:bodyDiv w:val="1"/>
      <w:marLeft w:val="0"/>
      <w:marRight w:val="0"/>
      <w:marTop w:val="0"/>
      <w:marBottom w:val="0"/>
      <w:divBdr>
        <w:top w:val="none" w:sz="0" w:space="0" w:color="auto"/>
        <w:left w:val="none" w:sz="0" w:space="0" w:color="auto"/>
        <w:bottom w:val="none" w:sz="0" w:space="0" w:color="auto"/>
        <w:right w:val="none" w:sz="0" w:space="0" w:color="auto"/>
      </w:divBdr>
    </w:div>
    <w:div w:id="160241575">
      <w:bodyDiv w:val="1"/>
      <w:marLeft w:val="0"/>
      <w:marRight w:val="0"/>
      <w:marTop w:val="0"/>
      <w:marBottom w:val="0"/>
      <w:divBdr>
        <w:top w:val="none" w:sz="0" w:space="0" w:color="auto"/>
        <w:left w:val="none" w:sz="0" w:space="0" w:color="auto"/>
        <w:bottom w:val="none" w:sz="0" w:space="0" w:color="auto"/>
        <w:right w:val="none" w:sz="0" w:space="0" w:color="auto"/>
      </w:divBdr>
    </w:div>
    <w:div w:id="160435675">
      <w:bodyDiv w:val="1"/>
      <w:marLeft w:val="0"/>
      <w:marRight w:val="0"/>
      <w:marTop w:val="0"/>
      <w:marBottom w:val="0"/>
      <w:divBdr>
        <w:top w:val="none" w:sz="0" w:space="0" w:color="auto"/>
        <w:left w:val="none" w:sz="0" w:space="0" w:color="auto"/>
        <w:bottom w:val="none" w:sz="0" w:space="0" w:color="auto"/>
        <w:right w:val="none" w:sz="0" w:space="0" w:color="auto"/>
      </w:divBdr>
    </w:div>
    <w:div w:id="160585927">
      <w:bodyDiv w:val="1"/>
      <w:marLeft w:val="0"/>
      <w:marRight w:val="0"/>
      <w:marTop w:val="0"/>
      <w:marBottom w:val="0"/>
      <w:divBdr>
        <w:top w:val="none" w:sz="0" w:space="0" w:color="auto"/>
        <w:left w:val="none" w:sz="0" w:space="0" w:color="auto"/>
        <w:bottom w:val="none" w:sz="0" w:space="0" w:color="auto"/>
        <w:right w:val="none" w:sz="0" w:space="0" w:color="auto"/>
      </w:divBdr>
    </w:div>
    <w:div w:id="160857832">
      <w:bodyDiv w:val="1"/>
      <w:marLeft w:val="0"/>
      <w:marRight w:val="0"/>
      <w:marTop w:val="0"/>
      <w:marBottom w:val="0"/>
      <w:divBdr>
        <w:top w:val="none" w:sz="0" w:space="0" w:color="auto"/>
        <w:left w:val="none" w:sz="0" w:space="0" w:color="auto"/>
        <w:bottom w:val="none" w:sz="0" w:space="0" w:color="auto"/>
        <w:right w:val="none" w:sz="0" w:space="0" w:color="auto"/>
      </w:divBdr>
    </w:div>
    <w:div w:id="161552647">
      <w:bodyDiv w:val="1"/>
      <w:marLeft w:val="0"/>
      <w:marRight w:val="0"/>
      <w:marTop w:val="0"/>
      <w:marBottom w:val="0"/>
      <w:divBdr>
        <w:top w:val="none" w:sz="0" w:space="0" w:color="auto"/>
        <w:left w:val="none" w:sz="0" w:space="0" w:color="auto"/>
        <w:bottom w:val="none" w:sz="0" w:space="0" w:color="auto"/>
        <w:right w:val="none" w:sz="0" w:space="0" w:color="auto"/>
      </w:divBdr>
    </w:div>
    <w:div w:id="163059127">
      <w:bodyDiv w:val="1"/>
      <w:marLeft w:val="0"/>
      <w:marRight w:val="0"/>
      <w:marTop w:val="0"/>
      <w:marBottom w:val="0"/>
      <w:divBdr>
        <w:top w:val="none" w:sz="0" w:space="0" w:color="auto"/>
        <w:left w:val="none" w:sz="0" w:space="0" w:color="auto"/>
        <w:bottom w:val="none" w:sz="0" w:space="0" w:color="auto"/>
        <w:right w:val="none" w:sz="0" w:space="0" w:color="auto"/>
      </w:divBdr>
    </w:div>
    <w:div w:id="163401852">
      <w:bodyDiv w:val="1"/>
      <w:marLeft w:val="0"/>
      <w:marRight w:val="0"/>
      <w:marTop w:val="0"/>
      <w:marBottom w:val="0"/>
      <w:divBdr>
        <w:top w:val="none" w:sz="0" w:space="0" w:color="auto"/>
        <w:left w:val="none" w:sz="0" w:space="0" w:color="auto"/>
        <w:bottom w:val="none" w:sz="0" w:space="0" w:color="auto"/>
        <w:right w:val="none" w:sz="0" w:space="0" w:color="auto"/>
      </w:divBdr>
    </w:div>
    <w:div w:id="164171924">
      <w:bodyDiv w:val="1"/>
      <w:marLeft w:val="0"/>
      <w:marRight w:val="0"/>
      <w:marTop w:val="0"/>
      <w:marBottom w:val="0"/>
      <w:divBdr>
        <w:top w:val="none" w:sz="0" w:space="0" w:color="auto"/>
        <w:left w:val="none" w:sz="0" w:space="0" w:color="auto"/>
        <w:bottom w:val="none" w:sz="0" w:space="0" w:color="auto"/>
        <w:right w:val="none" w:sz="0" w:space="0" w:color="auto"/>
      </w:divBdr>
    </w:div>
    <w:div w:id="165246884">
      <w:bodyDiv w:val="1"/>
      <w:marLeft w:val="0"/>
      <w:marRight w:val="0"/>
      <w:marTop w:val="0"/>
      <w:marBottom w:val="0"/>
      <w:divBdr>
        <w:top w:val="none" w:sz="0" w:space="0" w:color="auto"/>
        <w:left w:val="none" w:sz="0" w:space="0" w:color="auto"/>
        <w:bottom w:val="none" w:sz="0" w:space="0" w:color="auto"/>
        <w:right w:val="none" w:sz="0" w:space="0" w:color="auto"/>
      </w:divBdr>
    </w:div>
    <w:div w:id="165292228">
      <w:bodyDiv w:val="1"/>
      <w:marLeft w:val="0"/>
      <w:marRight w:val="0"/>
      <w:marTop w:val="0"/>
      <w:marBottom w:val="0"/>
      <w:divBdr>
        <w:top w:val="none" w:sz="0" w:space="0" w:color="auto"/>
        <w:left w:val="none" w:sz="0" w:space="0" w:color="auto"/>
        <w:bottom w:val="none" w:sz="0" w:space="0" w:color="auto"/>
        <w:right w:val="none" w:sz="0" w:space="0" w:color="auto"/>
      </w:divBdr>
    </w:div>
    <w:div w:id="165633676">
      <w:bodyDiv w:val="1"/>
      <w:marLeft w:val="0"/>
      <w:marRight w:val="0"/>
      <w:marTop w:val="0"/>
      <w:marBottom w:val="0"/>
      <w:divBdr>
        <w:top w:val="none" w:sz="0" w:space="0" w:color="auto"/>
        <w:left w:val="none" w:sz="0" w:space="0" w:color="auto"/>
        <w:bottom w:val="none" w:sz="0" w:space="0" w:color="auto"/>
        <w:right w:val="none" w:sz="0" w:space="0" w:color="auto"/>
      </w:divBdr>
    </w:div>
    <w:div w:id="166134867">
      <w:bodyDiv w:val="1"/>
      <w:marLeft w:val="0"/>
      <w:marRight w:val="0"/>
      <w:marTop w:val="0"/>
      <w:marBottom w:val="0"/>
      <w:divBdr>
        <w:top w:val="none" w:sz="0" w:space="0" w:color="auto"/>
        <w:left w:val="none" w:sz="0" w:space="0" w:color="auto"/>
        <w:bottom w:val="none" w:sz="0" w:space="0" w:color="auto"/>
        <w:right w:val="none" w:sz="0" w:space="0" w:color="auto"/>
      </w:divBdr>
    </w:div>
    <w:div w:id="167060323">
      <w:bodyDiv w:val="1"/>
      <w:marLeft w:val="0"/>
      <w:marRight w:val="0"/>
      <w:marTop w:val="0"/>
      <w:marBottom w:val="0"/>
      <w:divBdr>
        <w:top w:val="none" w:sz="0" w:space="0" w:color="auto"/>
        <w:left w:val="none" w:sz="0" w:space="0" w:color="auto"/>
        <w:bottom w:val="none" w:sz="0" w:space="0" w:color="auto"/>
        <w:right w:val="none" w:sz="0" w:space="0" w:color="auto"/>
      </w:divBdr>
    </w:div>
    <w:div w:id="168717789">
      <w:bodyDiv w:val="1"/>
      <w:marLeft w:val="0"/>
      <w:marRight w:val="0"/>
      <w:marTop w:val="0"/>
      <w:marBottom w:val="0"/>
      <w:divBdr>
        <w:top w:val="none" w:sz="0" w:space="0" w:color="auto"/>
        <w:left w:val="none" w:sz="0" w:space="0" w:color="auto"/>
        <w:bottom w:val="none" w:sz="0" w:space="0" w:color="auto"/>
        <w:right w:val="none" w:sz="0" w:space="0" w:color="auto"/>
      </w:divBdr>
    </w:div>
    <w:div w:id="168832866">
      <w:bodyDiv w:val="1"/>
      <w:marLeft w:val="0"/>
      <w:marRight w:val="0"/>
      <w:marTop w:val="0"/>
      <w:marBottom w:val="0"/>
      <w:divBdr>
        <w:top w:val="none" w:sz="0" w:space="0" w:color="auto"/>
        <w:left w:val="none" w:sz="0" w:space="0" w:color="auto"/>
        <w:bottom w:val="none" w:sz="0" w:space="0" w:color="auto"/>
        <w:right w:val="none" w:sz="0" w:space="0" w:color="auto"/>
      </w:divBdr>
    </w:div>
    <w:div w:id="169491037">
      <w:bodyDiv w:val="1"/>
      <w:marLeft w:val="0"/>
      <w:marRight w:val="0"/>
      <w:marTop w:val="0"/>
      <w:marBottom w:val="0"/>
      <w:divBdr>
        <w:top w:val="none" w:sz="0" w:space="0" w:color="auto"/>
        <w:left w:val="none" w:sz="0" w:space="0" w:color="auto"/>
        <w:bottom w:val="none" w:sz="0" w:space="0" w:color="auto"/>
        <w:right w:val="none" w:sz="0" w:space="0" w:color="auto"/>
      </w:divBdr>
    </w:div>
    <w:div w:id="170680600">
      <w:bodyDiv w:val="1"/>
      <w:marLeft w:val="0"/>
      <w:marRight w:val="0"/>
      <w:marTop w:val="0"/>
      <w:marBottom w:val="0"/>
      <w:divBdr>
        <w:top w:val="none" w:sz="0" w:space="0" w:color="auto"/>
        <w:left w:val="none" w:sz="0" w:space="0" w:color="auto"/>
        <w:bottom w:val="none" w:sz="0" w:space="0" w:color="auto"/>
        <w:right w:val="none" w:sz="0" w:space="0" w:color="auto"/>
      </w:divBdr>
    </w:div>
    <w:div w:id="170722946">
      <w:bodyDiv w:val="1"/>
      <w:marLeft w:val="0"/>
      <w:marRight w:val="0"/>
      <w:marTop w:val="0"/>
      <w:marBottom w:val="0"/>
      <w:divBdr>
        <w:top w:val="none" w:sz="0" w:space="0" w:color="auto"/>
        <w:left w:val="none" w:sz="0" w:space="0" w:color="auto"/>
        <w:bottom w:val="none" w:sz="0" w:space="0" w:color="auto"/>
        <w:right w:val="none" w:sz="0" w:space="0" w:color="auto"/>
      </w:divBdr>
    </w:div>
    <w:div w:id="170918157">
      <w:bodyDiv w:val="1"/>
      <w:marLeft w:val="0"/>
      <w:marRight w:val="0"/>
      <w:marTop w:val="0"/>
      <w:marBottom w:val="0"/>
      <w:divBdr>
        <w:top w:val="none" w:sz="0" w:space="0" w:color="auto"/>
        <w:left w:val="none" w:sz="0" w:space="0" w:color="auto"/>
        <w:bottom w:val="none" w:sz="0" w:space="0" w:color="auto"/>
        <w:right w:val="none" w:sz="0" w:space="0" w:color="auto"/>
      </w:divBdr>
    </w:div>
    <w:div w:id="170921366">
      <w:bodyDiv w:val="1"/>
      <w:marLeft w:val="0"/>
      <w:marRight w:val="0"/>
      <w:marTop w:val="0"/>
      <w:marBottom w:val="0"/>
      <w:divBdr>
        <w:top w:val="none" w:sz="0" w:space="0" w:color="auto"/>
        <w:left w:val="none" w:sz="0" w:space="0" w:color="auto"/>
        <w:bottom w:val="none" w:sz="0" w:space="0" w:color="auto"/>
        <w:right w:val="none" w:sz="0" w:space="0" w:color="auto"/>
      </w:divBdr>
    </w:div>
    <w:div w:id="171192074">
      <w:bodyDiv w:val="1"/>
      <w:marLeft w:val="0"/>
      <w:marRight w:val="0"/>
      <w:marTop w:val="0"/>
      <w:marBottom w:val="0"/>
      <w:divBdr>
        <w:top w:val="none" w:sz="0" w:space="0" w:color="auto"/>
        <w:left w:val="none" w:sz="0" w:space="0" w:color="auto"/>
        <w:bottom w:val="none" w:sz="0" w:space="0" w:color="auto"/>
        <w:right w:val="none" w:sz="0" w:space="0" w:color="auto"/>
      </w:divBdr>
    </w:div>
    <w:div w:id="171535374">
      <w:bodyDiv w:val="1"/>
      <w:marLeft w:val="0"/>
      <w:marRight w:val="0"/>
      <w:marTop w:val="0"/>
      <w:marBottom w:val="0"/>
      <w:divBdr>
        <w:top w:val="none" w:sz="0" w:space="0" w:color="auto"/>
        <w:left w:val="none" w:sz="0" w:space="0" w:color="auto"/>
        <w:bottom w:val="none" w:sz="0" w:space="0" w:color="auto"/>
        <w:right w:val="none" w:sz="0" w:space="0" w:color="auto"/>
      </w:divBdr>
    </w:div>
    <w:div w:id="171770038">
      <w:bodyDiv w:val="1"/>
      <w:marLeft w:val="0"/>
      <w:marRight w:val="0"/>
      <w:marTop w:val="0"/>
      <w:marBottom w:val="0"/>
      <w:divBdr>
        <w:top w:val="none" w:sz="0" w:space="0" w:color="auto"/>
        <w:left w:val="none" w:sz="0" w:space="0" w:color="auto"/>
        <w:bottom w:val="none" w:sz="0" w:space="0" w:color="auto"/>
        <w:right w:val="none" w:sz="0" w:space="0" w:color="auto"/>
      </w:divBdr>
    </w:div>
    <w:div w:id="172182360">
      <w:bodyDiv w:val="1"/>
      <w:marLeft w:val="0"/>
      <w:marRight w:val="0"/>
      <w:marTop w:val="0"/>
      <w:marBottom w:val="0"/>
      <w:divBdr>
        <w:top w:val="none" w:sz="0" w:space="0" w:color="auto"/>
        <w:left w:val="none" w:sz="0" w:space="0" w:color="auto"/>
        <w:bottom w:val="none" w:sz="0" w:space="0" w:color="auto"/>
        <w:right w:val="none" w:sz="0" w:space="0" w:color="auto"/>
      </w:divBdr>
    </w:div>
    <w:div w:id="172690966">
      <w:bodyDiv w:val="1"/>
      <w:marLeft w:val="0"/>
      <w:marRight w:val="0"/>
      <w:marTop w:val="0"/>
      <w:marBottom w:val="0"/>
      <w:divBdr>
        <w:top w:val="none" w:sz="0" w:space="0" w:color="auto"/>
        <w:left w:val="none" w:sz="0" w:space="0" w:color="auto"/>
        <w:bottom w:val="none" w:sz="0" w:space="0" w:color="auto"/>
        <w:right w:val="none" w:sz="0" w:space="0" w:color="auto"/>
      </w:divBdr>
    </w:div>
    <w:div w:id="172839183">
      <w:bodyDiv w:val="1"/>
      <w:marLeft w:val="0"/>
      <w:marRight w:val="0"/>
      <w:marTop w:val="0"/>
      <w:marBottom w:val="0"/>
      <w:divBdr>
        <w:top w:val="none" w:sz="0" w:space="0" w:color="auto"/>
        <w:left w:val="none" w:sz="0" w:space="0" w:color="auto"/>
        <w:bottom w:val="none" w:sz="0" w:space="0" w:color="auto"/>
        <w:right w:val="none" w:sz="0" w:space="0" w:color="auto"/>
      </w:divBdr>
    </w:div>
    <w:div w:id="172840701">
      <w:bodyDiv w:val="1"/>
      <w:marLeft w:val="0"/>
      <w:marRight w:val="0"/>
      <w:marTop w:val="0"/>
      <w:marBottom w:val="0"/>
      <w:divBdr>
        <w:top w:val="none" w:sz="0" w:space="0" w:color="auto"/>
        <w:left w:val="none" w:sz="0" w:space="0" w:color="auto"/>
        <w:bottom w:val="none" w:sz="0" w:space="0" w:color="auto"/>
        <w:right w:val="none" w:sz="0" w:space="0" w:color="auto"/>
      </w:divBdr>
    </w:div>
    <w:div w:id="173111274">
      <w:bodyDiv w:val="1"/>
      <w:marLeft w:val="0"/>
      <w:marRight w:val="0"/>
      <w:marTop w:val="0"/>
      <w:marBottom w:val="0"/>
      <w:divBdr>
        <w:top w:val="none" w:sz="0" w:space="0" w:color="auto"/>
        <w:left w:val="none" w:sz="0" w:space="0" w:color="auto"/>
        <w:bottom w:val="none" w:sz="0" w:space="0" w:color="auto"/>
        <w:right w:val="none" w:sz="0" w:space="0" w:color="auto"/>
      </w:divBdr>
    </w:div>
    <w:div w:id="173502122">
      <w:bodyDiv w:val="1"/>
      <w:marLeft w:val="0"/>
      <w:marRight w:val="0"/>
      <w:marTop w:val="0"/>
      <w:marBottom w:val="0"/>
      <w:divBdr>
        <w:top w:val="none" w:sz="0" w:space="0" w:color="auto"/>
        <w:left w:val="none" w:sz="0" w:space="0" w:color="auto"/>
        <w:bottom w:val="none" w:sz="0" w:space="0" w:color="auto"/>
        <w:right w:val="none" w:sz="0" w:space="0" w:color="auto"/>
      </w:divBdr>
    </w:div>
    <w:div w:id="174077941">
      <w:bodyDiv w:val="1"/>
      <w:marLeft w:val="0"/>
      <w:marRight w:val="0"/>
      <w:marTop w:val="0"/>
      <w:marBottom w:val="0"/>
      <w:divBdr>
        <w:top w:val="none" w:sz="0" w:space="0" w:color="auto"/>
        <w:left w:val="none" w:sz="0" w:space="0" w:color="auto"/>
        <w:bottom w:val="none" w:sz="0" w:space="0" w:color="auto"/>
        <w:right w:val="none" w:sz="0" w:space="0" w:color="auto"/>
      </w:divBdr>
    </w:div>
    <w:div w:id="175265920">
      <w:bodyDiv w:val="1"/>
      <w:marLeft w:val="0"/>
      <w:marRight w:val="0"/>
      <w:marTop w:val="0"/>
      <w:marBottom w:val="0"/>
      <w:divBdr>
        <w:top w:val="none" w:sz="0" w:space="0" w:color="auto"/>
        <w:left w:val="none" w:sz="0" w:space="0" w:color="auto"/>
        <w:bottom w:val="none" w:sz="0" w:space="0" w:color="auto"/>
        <w:right w:val="none" w:sz="0" w:space="0" w:color="auto"/>
      </w:divBdr>
    </w:div>
    <w:div w:id="175927620">
      <w:bodyDiv w:val="1"/>
      <w:marLeft w:val="0"/>
      <w:marRight w:val="0"/>
      <w:marTop w:val="0"/>
      <w:marBottom w:val="0"/>
      <w:divBdr>
        <w:top w:val="none" w:sz="0" w:space="0" w:color="auto"/>
        <w:left w:val="none" w:sz="0" w:space="0" w:color="auto"/>
        <w:bottom w:val="none" w:sz="0" w:space="0" w:color="auto"/>
        <w:right w:val="none" w:sz="0" w:space="0" w:color="auto"/>
      </w:divBdr>
    </w:div>
    <w:div w:id="176239224">
      <w:bodyDiv w:val="1"/>
      <w:marLeft w:val="0"/>
      <w:marRight w:val="0"/>
      <w:marTop w:val="0"/>
      <w:marBottom w:val="0"/>
      <w:divBdr>
        <w:top w:val="none" w:sz="0" w:space="0" w:color="auto"/>
        <w:left w:val="none" w:sz="0" w:space="0" w:color="auto"/>
        <w:bottom w:val="none" w:sz="0" w:space="0" w:color="auto"/>
        <w:right w:val="none" w:sz="0" w:space="0" w:color="auto"/>
      </w:divBdr>
    </w:div>
    <w:div w:id="176431414">
      <w:bodyDiv w:val="1"/>
      <w:marLeft w:val="0"/>
      <w:marRight w:val="0"/>
      <w:marTop w:val="0"/>
      <w:marBottom w:val="0"/>
      <w:divBdr>
        <w:top w:val="none" w:sz="0" w:space="0" w:color="auto"/>
        <w:left w:val="none" w:sz="0" w:space="0" w:color="auto"/>
        <w:bottom w:val="none" w:sz="0" w:space="0" w:color="auto"/>
        <w:right w:val="none" w:sz="0" w:space="0" w:color="auto"/>
      </w:divBdr>
    </w:div>
    <w:div w:id="177233339">
      <w:bodyDiv w:val="1"/>
      <w:marLeft w:val="0"/>
      <w:marRight w:val="0"/>
      <w:marTop w:val="0"/>
      <w:marBottom w:val="0"/>
      <w:divBdr>
        <w:top w:val="none" w:sz="0" w:space="0" w:color="auto"/>
        <w:left w:val="none" w:sz="0" w:space="0" w:color="auto"/>
        <w:bottom w:val="none" w:sz="0" w:space="0" w:color="auto"/>
        <w:right w:val="none" w:sz="0" w:space="0" w:color="auto"/>
      </w:divBdr>
    </w:div>
    <w:div w:id="177234759">
      <w:bodyDiv w:val="1"/>
      <w:marLeft w:val="0"/>
      <w:marRight w:val="0"/>
      <w:marTop w:val="0"/>
      <w:marBottom w:val="0"/>
      <w:divBdr>
        <w:top w:val="none" w:sz="0" w:space="0" w:color="auto"/>
        <w:left w:val="none" w:sz="0" w:space="0" w:color="auto"/>
        <w:bottom w:val="none" w:sz="0" w:space="0" w:color="auto"/>
        <w:right w:val="none" w:sz="0" w:space="0" w:color="auto"/>
      </w:divBdr>
    </w:div>
    <w:div w:id="177474908">
      <w:bodyDiv w:val="1"/>
      <w:marLeft w:val="0"/>
      <w:marRight w:val="0"/>
      <w:marTop w:val="0"/>
      <w:marBottom w:val="0"/>
      <w:divBdr>
        <w:top w:val="none" w:sz="0" w:space="0" w:color="auto"/>
        <w:left w:val="none" w:sz="0" w:space="0" w:color="auto"/>
        <w:bottom w:val="none" w:sz="0" w:space="0" w:color="auto"/>
        <w:right w:val="none" w:sz="0" w:space="0" w:color="auto"/>
      </w:divBdr>
    </w:div>
    <w:div w:id="177547113">
      <w:bodyDiv w:val="1"/>
      <w:marLeft w:val="0"/>
      <w:marRight w:val="0"/>
      <w:marTop w:val="0"/>
      <w:marBottom w:val="0"/>
      <w:divBdr>
        <w:top w:val="none" w:sz="0" w:space="0" w:color="auto"/>
        <w:left w:val="none" w:sz="0" w:space="0" w:color="auto"/>
        <w:bottom w:val="none" w:sz="0" w:space="0" w:color="auto"/>
        <w:right w:val="none" w:sz="0" w:space="0" w:color="auto"/>
      </w:divBdr>
    </w:div>
    <w:div w:id="178274039">
      <w:bodyDiv w:val="1"/>
      <w:marLeft w:val="0"/>
      <w:marRight w:val="0"/>
      <w:marTop w:val="0"/>
      <w:marBottom w:val="0"/>
      <w:divBdr>
        <w:top w:val="none" w:sz="0" w:space="0" w:color="auto"/>
        <w:left w:val="none" w:sz="0" w:space="0" w:color="auto"/>
        <w:bottom w:val="none" w:sz="0" w:space="0" w:color="auto"/>
        <w:right w:val="none" w:sz="0" w:space="0" w:color="auto"/>
      </w:divBdr>
    </w:div>
    <w:div w:id="178351844">
      <w:bodyDiv w:val="1"/>
      <w:marLeft w:val="0"/>
      <w:marRight w:val="0"/>
      <w:marTop w:val="0"/>
      <w:marBottom w:val="0"/>
      <w:divBdr>
        <w:top w:val="none" w:sz="0" w:space="0" w:color="auto"/>
        <w:left w:val="none" w:sz="0" w:space="0" w:color="auto"/>
        <w:bottom w:val="none" w:sz="0" w:space="0" w:color="auto"/>
        <w:right w:val="none" w:sz="0" w:space="0" w:color="auto"/>
      </w:divBdr>
    </w:div>
    <w:div w:id="178662046">
      <w:bodyDiv w:val="1"/>
      <w:marLeft w:val="0"/>
      <w:marRight w:val="0"/>
      <w:marTop w:val="0"/>
      <w:marBottom w:val="0"/>
      <w:divBdr>
        <w:top w:val="none" w:sz="0" w:space="0" w:color="auto"/>
        <w:left w:val="none" w:sz="0" w:space="0" w:color="auto"/>
        <w:bottom w:val="none" w:sz="0" w:space="0" w:color="auto"/>
        <w:right w:val="none" w:sz="0" w:space="0" w:color="auto"/>
      </w:divBdr>
    </w:div>
    <w:div w:id="178785164">
      <w:bodyDiv w:val="1"/>
      <w:marLeft w:val="0"/>
      <w:marRight w:val="0"/>
      <w:marTop w:val="0"/>
      <w:marBottom w:val="0"/>
      <w:divBdr>
        <w:top w:val="none" w:sz="0" w:space="0" w:color="auto"/>
        <w:left w:val="none" w:sz="0" w:space="0" w:color="auto"/>
        <w:bottom w:val="none" w:sz="0" w:space="0" w:color="auto"/>
        <w:right w:val="none" w:sz="0" w:space="0" w:color="auto"/>
      </w:divBdr>
    </w:div>
    <w:div w:id="179055327">
      <w:bodyDiv w:val="1"/>
      <w:marLeft w:val="0"/>
      <w:marRight w:val="0"/>
      <w:marTop w:val="0"/>
      <w:marBottom w:val="0"/>
      <w:divBdr>
        <w:top w:val="none" w:sz="0" w:space="0" w:color="auto"/>
        <w:left w:val="none" w:sz="0" w:space="0" w:color="auto"/>
        <w:bottom w:val="none" w:sz="0" w:space="0" w:color="auto"/>
        <w:right w:val="none" w:sz="0" w:space="0" w:color="auto"/>
      </w:divBdr>
    </w:div>
    <w:div w:id="179898009">
      <w:bodyDiv w:val="1"/>
      <w:marLeft w:val="0"/>
      <w:marRight w:val="0"/>
      <w:marTop w:val="0"/>
      <w:marBottom w:val="0"/>
      <w:divBdr>
        <w:top w:val="none" w:sz="0" w:space="0" w:color="auto"/>
        <w:left w:val="none" w:sz="0" w:space="0" w:color="auto"/>
        <w:bottom w:val="none" w:sz="0" w:space="0" w:color="auto"/>
        <w:right w:val="none" w:sz="0" w:space="0" w:color="auto"/>
      </w:divBdr>
    </w:div>
    <w:div w:id="180121072">
      <w:bodyDiv w:val="1"/>
      <w:marLeft w:val="0"/>
      <w:marRight w:val="0"/>
      <w:marTop w:val="0"/>
      <w:marBottom w:val="0"/>
      <w:divBdr>
        <w:top w:val="none" w:sz="0" w:space="0" w:color="auto"/>
        <w:left w:val="none" w:sz="0" w:space="0" w:color="auto"/>
        <w:bottom w:val="none" w:sz="0" w:space="0" w:color="auto"/>
        <w:right w:val="none" w:sz="0" w:space="0" w:color="auto"/>
      </w:divBdr>
    </w:div>
    <w:div w:id="181669153">
      <w:bodyDiv w:val="1"/>
      <w:marLeft w:val="0"/>
      <w:marRight w:val="0"/>
      <w:marTop w:val="0"/>
      <w:marBottom w:val="0"/>
      <w:divBdr>
        <w:top w:val="none" w:sz="0" w:space="0" w:color="auto"/>
        <w:left w:val="none" w:sz="0" w:space="0" w:color="auto"/>
        <w:bottom w:val="none" w:sz="0" w:space="0" w:color="auto"/>
        <w:right w:val="none" w:sz="0" w:space="0" w:color="auto"/>
      </w:divBdr>
    </w:div>
    <w:div w:id="182331712">
      <w:bodyDiv w:val="1"/>
      <w:marLeft w:val="0"/>
      <w:marRight w:val="0"/>
      <w:marTop w:val="0"/>
      <w:marBottom w:val="0"/>
      <w:divBdr>
        <w:top w:val="none" w:sz="0" w:space="0" w:color="auto"/>
        <w:left w:val="none" w:sz="0" w:space="0" w:color="auto"/>
        <w:bottom w:val="none" w:sz="0" w:space="0" w:color="auto"/>
        <w:right w:val="none" w:sz="0" w:space="0" w:color="auto"/>
      </w:divBdr>
    </w:div>
    <w:div w:id="182786757">
      <w:bodyDiv w:val="1"/>
      <w:marLeft w:val="0"/>
      <w:marRight w:val="0"/>
      <w:marTop w:val="0"/>
      <w:marBottom w:val="0"/>
      <w:divBdr>
        <w:top w:val="none" w:sz="0" w:space="0" w:color="auto"/>
        <w:left w:val="none" w:sz="0" w:space="0" w:color="auto"/>
        <w:bottom w:val="none" w:sz="0" w:space="0" w:color="auto"/>
        <w:right w:val="none" w:sz="0" w:space="0" w:color="auto"/>
      </w:divBdr>
    </w:div>
    <w:div w:id="183327607">
      <w:bodyDiv w:val="1"/>
      <w:marLeft w:val="0"/>
      <w:marRight w:val="0"/>
      <w:marTop w:val="0"/>
      <w:marBottom w:val="0"/>
      <w:divBdr>
        <w:top w:val="none" w:sz="0" w:space="0" w:color="auto"/>
        <w:left w:val="none" w:sz="0" w:space="0" w:color="auto"/>
        <w:bottom w:val="none" w:sz="0" w:space="0" w:color="auto"/>
        <w:right w:val="none" w:sz="0" w:space="0" w:color="auto"/>
      </w:divBdr>
    </w:div>
    <w:div w:id="183566968">
      <w:bodyDiv w:val="1"/>
      <w:marLeft w:val="0"/>
      <w:marRight w:val="0"/>
      <w:marTop w:val="0"/>
      <w:marBottom w:val="0"/>
      <w:divBdr>
        <w:top w:val="none" w:sz="0" w:space="0" w:color="auto"/>
        <w:left w:val="none" w:sz="0" w:space="0" w:color="auto"/>
        <w:bottom w:val="none" w:sz="0" w:space="0" w:color="auto"/>
        <w:right w:val="none" w:sz="0" w:space="0" w:color="auto"/>
      </w:divBdr>
    </w:div>
    <w:div w:id="184222589">
      <w:bodyDiv w:val="1"/>
      <w:marLeft w:val="0"/>
      <w:marRight w:val="0"/>
      <w:marTop w:val="0"/>
      <w:marBottom w:val="0"/>
      <w:divBdr>
        <w:top w:val="none" w:sz="0" w:space="0" w:color="auto"/>
        <w:left w:val="none" w:sz="0" w:space="0" w:color="auto"/>
        <w:bottom w:val="none" w:sz="0" w:space="0" w:color="auto"/>
        <w:right w:val="none" w:sz="0" w:space="0" w:color="auto"/>
      </w:divBdr>
    </w:div>
    <w:div w:id="184293101">
      <w:bodyDiv w:val="1"/>
      <w:marLeft w:val="0"/>
      <w:marRight w:val="0"/>
      <w:marTop w:val="0"/>
      <w:marBottom w:val="0"/>
      <w:divBdr>
        <w:top w:val="none" w:sz="0" w:space="0" w:color="auto"/>
        <w:left w:val="none" w:sz="0" w:space="0" w:color="auto"/>
        <w:bottom w:val="none" w:sz="0" w:space="0" w:color="auto"/>
        <w:right w:val="none" w:sz="0" w:space="0" w:color="auto"/>
      </w:divBdr>
    </w:div>
    <w:div w:id="184439739">
      <w:bodyDiv w:val="1"/>
      <w:marLeft w:val="0"/>
      <w:marRight w:val="0"/>
      <w:marTop w:val="0"/>
      <w:marBottom w:val="0"/>
      <w:divBdr>
        <w:top w:val="none" w:sz="0" w:space="0" w:color="auto"/>
        <w:left w:val="none" w:sz="0" w:space="0" w:color="auto"/>
        <w:bottom w:val="none" w:sz="0" w:space="0" w:color="auto"/>
        <w:right w:val="none" w:sz="0" w:space="0" w:color="auto"/>
      </w:divBdr>
    </w:div>
    <w:div w:id="187721724">
      <w:bodyDiv w:val="1"/>
      <w:marLeft w:val="0"/>
      <w:marRight w:val="0"/>
      <w:marTop w:val="0"/>
      <w:marBottom w:val="0"/>
      <w:divBdr>
        <w:top w:val="none" w:sz="0" w:space="0" w:color="auto"/>
        <w:left w:val="none" w:sz="0" w:space="0" w:color="auto"/>
        <w:bottom w:val="none" w:sz="0" w:space="0" w:color="auto"/>
        <w:right w:val="none" w:sz="0" w:space="0" w:color="auto"/>
      </w:divBdr>
    </w:div>
    <w:div w:id="187960911">
      <w:bodyDiv w:val="1"/>
      <w:marLeft w:val="0"/>
      <w:marRight w:val="0"/>
      <w:marTop w:val="0"/>
      <w:marBottom w:val="0"/>
      <w:divBdr>
        <w:top w:val="none" w:sz="0" w:space="0" w:color="auto"/>
        <w:left w:val="none" w:sz="0" w:space="0" w:color="auto"/>
        <w:bottom w:val="none" w:sz="0" w:space="0" w:color="auto"/>
        <w:right w:val="none" w:sz="0" w:space="0" w:color="auto"/>
      </w:divBdr>
    </w:div>
    <w:div w:id="188837537">
      <w:bodyDiv w:val="1"/>
      <w:marLeft w:val="0"/>
      <w:marRight w:val="0"/>
      <w:marTop w:val="0"/>
      <w:marBottom w:val="0"/>
      <w:divBdr>
        <w:top w:val="none" w:sz="0" w:space="0" w:color="auto"/>
        <w:left w:val="none" w:sz="0" w:space="0" w:color="auto"/>
        <w:bottom w:val="none" w:sz="0" w:space="0" w:color="auto"/>
        <w:right w:val="none" w:sz="0" w:space="0" w:color="auto"/>
      </w:divBdr>
    </w:div>
    <w:div w:id="189682518">
      <w:bodyDiv w:val="1"/>
      <w:marLeft w:val="0"/>
      <w:marRight w:val="0"/>
      <w:marTop w:val="0"/>
      <w:marBottom w:val="0"/>
      <w:divBdr>
        <w:top w:val="none" w:sz="0" w:space="0" w:color="auto"/>
        <w:left w:val="none" w:sz="0" w:space="0" w:color="auto"/>
        <w:bottom w:val="none" w:sz="0" w:space="0" w:color="auto"/>
        <w:right w:val="none" w:sz="0" w:space="0" w:color="auto"/>
      </w:divBdr>
    </w:div>
    <w:div w:id="189729420">
      <w:bodyDiv w:val="1"/>
      <w:marLeft w:val="0"/>
      <w:marRight w:val="0"/>
      <w:marTop w:val="0"/>
      <w:marBottom w:val="0"/>
      <w:divBdr>
        <w:top w:val="none" w:sz="0" w:space="0" w:color="auto"/>
        <w:left w:val="none" w:sz="0" w:space="0" w:color="auto"/>
        <w:bottom w:val="none" w:sz="0" w:space="0" w:color="auto"/>
        <w:right w:val="none" w:sz="0" w:space="0" w:color="auto"/>
      </w:divBdr>
    </w:div>
    <w:div w:id="189880580">
      <w:bodyDiv w:val="1"/>
      <w:marLeft w:val="0"/>
      <w:marRight w:val="0"/>
      <w:marTop w:val="0"/>
      <w:marBottom w:val="0"/>
      <w:divBdr>
        <w:top w:val="none" w:sz="0" w:space="0" w:color="auto"/>
        <w:left w:val="none" w:sz="0" w:space="0" w:color="auto"/>
        <w:bottom w:val="none" w:sz="0" w:space="0" w:color="auto"/>
        <w:right w:val="none" w:sz="0" w:space="0" w:color="auto"/>
      </w:divBdr>
    </w:div>
    <w:div w:id="190150345">
      <w:bodyDiv w:val="1"/>
      <w:marLeft w:val="0"/>
      <w:marRight w:val="0"/>
      <w:marTop w:val="0"/>
      <w:marBottom w:val="0"/>
      <w:divBdr>
        <w:top w:val="none" w:sz="0" w:space="0" w:color="auto"/>
        <w:left w:val="none" w:sz="0" w:space="0" w:color="auto"/>
        <w:bottom w:val="none" w:sz="0" w:space="0" w:color="auto"/>
        <w:right w:val="none" w:sz="0" w:space="0" w:color="auto"/>
      </w:divBdr>
    </w:div>
    <w:div w:id="190192102">
      <w:bodyDiv w:val="1"/>
      <w:marLeft w:val="0"/>
      <w:marRight w:val="0"/>
      <w:marTop w:val="0"/>
      <w:marBottom w:val="0"/>
      <w:divBdr>
        <w:top w:val="none" w:sz="0" w:space="0" w:color="auto"/>
        <w:left w:val="none" w:sz="0" w:space="0" w:color="auto"/>
        <w:bottom w:val="none" w:sz="0" w:space="0" w:color="auto"/>
        <w:right w:val="none" w:sz="0" w:space="0" w:color="auto"/>
      </w:divBdr>
    </w:div>
    <w:div w:id="191456842">
      <w:bodyDiv w:val="1"/>
      <w:marLeft w:val="0"/>
      <w:marRight w:val="0"/>
      <w:marTop w:val="0"/>
      <w:marBottom w:val="0"/>
      <w:divBdr>
        <w:top w:val="none" w:sz="0" w:space="0" w:color="auto"/>
        <w:left w:val="none" w:sz="0" w:space="0" w:color="auto"/>
        <w:bottom w:val="none" w:sz="0" w:space="0" w:color="auto"/>
        <w:right w:val="none" w:sz="0" w:space="0" w:color="auto"/>
      </w:divBdr>
    </w:div>
    <w:div w:id="191843263">
      <w:bodyDiv w:val="1"/>
      <w:marLeft w:val="0"/>
      <w:marRight w:val="0"/>
      <w:marTop w:val="0"/>
      <w:marBottom w:val="0"/>
      <w:divBdr>
        <w:top w:val="none" w:sz="0" w:space="0" w:color="auto"/>
        <w:left w:val="none" w:sz="0" w:space="0" w:color="auto"/>
        <w:bottom w:val="none" w:sz="0" w:space="0" w:color="auto"/>
        <w:right w:val="none" w:sz="0" w:space="0" w:color="auto"/>
      </w:divBdr>
    </w:div>
    <w:div w:id="192151754">
      <w:bodyDiv w:val="1"/>
      <w:marLeft w:val="0"/>
      <w:marRight w:val="0"/>
      <w:marTop w:val="0"/>
      <w:marBottom w:val="0"/>
      <w:divBdr>
        <w:top w:val="none" w:sz="0" w:space="0" w:color="auto"/>
        <w:left w:val="none" w:sz="0" w:space="0" w:color="auto"/>
        <w:bottom w:val="none" w:sz="0" w:space="0" w:color="auto"/>
        <w:right w:val="none" w:sz="0" w:space="0" w:color="auto"/>
      </w:divBdr>
    </w:div>
    <w:div w:id="192546412">
      <w:bodyDiv w:val="1"/>
      <w:marLeft w:val="0"/>
      <w:marRight w:val="0"/>
      <w:marTop w:val="0"/>
      <w:marBottom w:val="0"/>
      <w:divBdr>
        <w:top w:val="none" w:sz="0" w:space="0" w:color="auto"/>
        <w:left w:val="none" w:sz="0" w:space="0" w:color="auto"/>
        <w:bottom w:val="none" w:sz="0" w:space="0" w:color="auto"/>
        <w:right w:val="none" w:sz="0" w:space="0" w:color="auto"/>
      </w:divBdr>
    </w:div>
    <w:div w:id="192689398">
      <w:bodyDiv w:val="1"/>
      <w:marLeft w:val="0"/>
      <w:marRight w:val="0"/>
      <w:marTop w:val="0"/>
      <w:marBottom w:val="0"/>
      <w:divBdr>
        <w:top w:val="none" w:sz="0" w:space="0" w:color="auto"/>
        <w:left w:val="none" w:sz="0" w:space="0" w:color="auto"/>
        <w:bottom w:val="none" w:sz="0" w:space="0" w:color="auto"/>
        <w:right w:val="none" w:sz="0" w:space="0" w:color="auto"/>
      </w:divBdr>
    </w:div>
    <w:div w:id="192882759">
      <w:bodyDiv w:val="1"/>
      <w:marLeft w:val="0"/>
      <w:marRight w:val="0"/>
      <w:marTop w:val="0"/>
      <w:marBottom w:val="0"/>
      <w:divBdr>
        <w:top w:val="none" w:sz="0" w:space="0" w:color="auto"/>
        <w:left w:val="none" w:sz="0" w:space="0" w:color="auto"/>
        <w:bottom w:val="none" w:sz="0" w:space="0" w:color="auto"/>
        <w:right w:val="none" w:sz="0" w:space="0" w:color="auto"/>
      </w:divBdr>
    </w:div>
    <w:div w:id="193691022">
      <w:bodyDiv w:val="1"/>
      <w:marLeft w:val="0"/>
      <w:marRight w:val="0"/>
      <w:marTop w:val="0"/>
      <w:marBottom w:val="0"/>
      <w:divBdr>
        <w:top w:val="none" w:sz="0" w:space="0" w:color="auto"/>
        <w:left w:val="none" w:sz="0" w:space="0" w:color="auto"/>
        <w:bottom w:val="none" w:sz="0" w:space="0" w:color="auto"/>
        <w:right w:val="none" w:sz="0" w:space="0" w:color="auto"/>
      </w:divBdr>
    </w:div>
    <w:div w:id="194782214">
      <w:bodyDiv w:val="1"/>
      <w:marLeft w:val="0"/>
      <w:marRight w:val="0"/>
      <w:marTop w:val="0"/>
      <w:marBottom w:val="0"/>
      <w:divBdr>
        <w:top w:val="none" w:sz="0" w:space="0" w:color="auto"/>
        <w:left w:val="none" w:sz="0" w:space="0" w:color="auto"/>
        <w:bottom w:val="none" w:sz="0" w:space="0" w:color="auto"/>
        <w:right w:val="none" w:sz="0" w:space="0" w:color="auto"/>
      </w:divBdr>
    </w:div>
    <w:div w:id="195391753">
      <w:bodyDiv w:val="1"/>
      <w:marLeft w:val="0"/>
      <w:marRight w:val="0"/>
      <w:marTop w:val="0"/>
      <w:marBottom w:val="0"/>
      <w:divBdr>
        <w:top w:val="none" w:sz="0" w:space="0" w:color="auto"/>
        <w:left w:val="none" w:sz="0" w:space="0" w:color="auto"/>
        <w:bottom w:val="none" w:sz="0" w:space="0" w:color="auto"/>
        <w:right w:val="none" w:sz="0" w:space="0" w:color="auto"/>
      </w:divBdr>
    </w:div>
    <w:div w:id="195579676">
      <w:bodyDiv w:val="1"/>
      <w:marLeft w:val="0"/>
      <w:marRight w:val="0"/>
      <w:marTop w:val="0"/>
      <w:marBottom w:val="0"/>
      <w:divBdr>
        <w:top w:val="none" w:sz="0" w:space="0" w:color="auto"/>
        <w:left w:val="none" w:sz="0" w:space="0" w:color="auto"/>
        <w:bottom w:val="none" w:sz="0" w:space="0" w:color="auto"/>
        <w:right w:val="none" w:sz="0" w:space="0" w:color="auto"/>
      </w:divBdr>
    </w:div>
    <w:div w:id="195897138">
      <w:bodyDiv w:val="1"/>
      <w:marLeft w:val="0"/>
      <w:marRight w:val="0"/>
      <w:marTop w:val="0"/>
      <w:marBottom w:val="0"/>
      <w:divBdr>
        <w:top w:val="none" w:sz="0" w:space="0" w:color="auto"/>
        <w:left w:val="none" w:sz="0" w:space="0" w:color="auto"/>
        <w:bottom w:val="none" w:sz="0" w:space="0" w:color="auto"/>
        <w:right w:val="none" w:sz="0" w:space="0" w:color="auto"/>
      </w:divBdr>
    </w:div>
    <w:div w:id="196159871">
      <w:bodyDiv w:val="1"/>
      <w:marLeft w:val="0"/>
      <w:marRight w:val="0"/>
      <w:marTop w:val="0"/>
      <w:marBottom w:val="0"/>
      <w:divBdr>
        <w:top w:val="none" w:sz="0" w:space="0" w:color="auto"/>
        <w:left w:val="none" w:sz="0" w:space="0" w:color="auto"/>
        <w:bottom w:val="none" w:sz="0" w:space="0" w:color="auto"/>
        <w:right w:val="none" w:sz="0" w:space="0" w:color="auto"/>
      </w:divBdr>
    </w:div>
    <w:div w:id="196741983">
      <w:bodyDiv w:val="1"/>
      <w:marLeft w:val="0"/>
      <w:marRight w:val="0"/>
      <w:marTop w:val="0"/>
      <w:marBottom w:val="0"/>
      <w:divBdr>
        <w:top w:val="none" w:sz="0" w:space="0" w:color="auto"/>
        <w:left w:val="none" w:sz="0" w:space="0" w:color="auto"/>
        <w:bottom w:val="none" w:sz="0" w:space="0" w:color="auto"/>
        <w:right w:val="none" w:sz="0" w:space="0" w:color="auto"/>
      </w:divBdr>
    </w:div>
    <w:div w:id="196821688">
      <w:bodyDiv w:val="1"/>
      <w:marLeft w:val="0"/>
      <w:marRight w:val="0"/>
      <w:marTop w:val="0"/>
      <w:marBottom w:val="0"/>
      <w:divBdr>
        <w:top w:val="none" w:sz="0" w:space="0" w:color="auto"/>
        <w:left w:val="none" w:sz="0" w:space="0" w:color="auto"/>
        <w:bottom w:val="none" w:sz="0" w:space="0" w:color="auto"/>
        <w:right w:val="none" w:sz="0" w:space="0" w:color="auto"/>
      </w:divBdr>
    </w:div>
    <w:div w:id="197592741">
      <w:bodyDiv w:val="1"/>
      <w:marLeft w:val="0"/>
      <w:marRight w:val="0"/>
      <w:marTop w:val="0"/>
      <w:marBottom w:val="0"/>
      <w:divBdr>
        <w:top w:val="none" w:sz="0" w:space="0" w:color="auto"/>
        <w:left w:val="none" w:sz="0" w:space="0" w:color="auto"/>
        <w:bottom w:val="none" w:sz="0" w:space="0" w:color="auto"/>
        <w:right w:val="none" w:sz="0" w:space="0" w:color="auto"/>
      </w:divBdr>
    </w:div>
    <w:div w:id="197788516">
      <w:bodyDiv w:val="1"/>
      <w:marLeft w:val="0"/>
      <w:marRight w:val="0"/>
      <w:marTop w:val="0"/>
      <w:marBottom w:val="0"/>
      <w:divBdr>
        <w:top w:val="none" w:sz="0" w:space="0" w:color="auto"/>
        <w:left w:val="none" w:sz="0" w:space="0" w:color="auto"/>
        <w:bottom w:val="none" w:sz="0" w:space="0" w:color="auto"/>
        <w:right w:val="none" w:sz="0" w:space="0" w:color="auto"/>
      </w:divBdr>
    </w:div>
    <w:div w:id="197932776">
      <w:bodyDiv w:val="1"/>
      <w:marLeft w:val="0"/>
      <w:marRight w:val="0"/>
      <w:marTop w:val="0"/>
      <w:marBottom w:val="0"/>
      <w:divBdr>
        <w:top w:val="none" w:sz="0" w:space="0" w:color="auto"/>
        <w:left w:val="none" w:sz="0" w:space="0" w:color="auto"/>
        <w:bottom w:val="none" w:sz="0" w:space="0" w:color="auto"/>
        <w:right w:val="none" w:sz="0" w:space="0" w:color="auto"/>
      </w:divBdr>
    </w:div>
    <w:div w:id="198203156">
      <w:bodyDiv w:val="1"/>
      <w:marLeft w:val="0"/>
      <w:marRight w:val="0"/>
      <w:marTop w:val="0"/>
      <w:marBottom w:val="0"/>
      <w:divBdr>
        <w:top w:val="none" w:sz="0" w:space="0" w:color="auto"/>
        <w:left w:val="none" w:sz="0" w:space="0" w:color="auto"/>
        <w:bottom w:val="none" w:sz="0" w:space="0" w:color="auto"/>
        <w:right w:val="none" w:sz="0" w:space="0" w:color="auto"/>
      </w:divBdr>
    </w:div>
    <w:div w:id="198203969">
      <w:bodyDiv w:val="1"/>
      <w:marLeft w:val="0"/>
      <w:marRight w:val="0"/>
      <w:marTop w:val="0"/>
      <w:marBottom w:val="0"/>
      <w:divBdr>
        <w:top w:val="none" w:sz="0" w:space="0" w:color="auto"/>
        <w:left w:val="none" w:sz="0" w:space="0" w:color="auto"/>
        <w:bottom w:val="none" w:sz="0" w:space="0" w:color="auto"/>
        <w:right w:val="none" w:sz="0" w:space="0" w:color="auto"/>
      </w:divBdr>
    </w:div>
    <w:div w:id="198325351">
      <w:bodyDiv w:val="1"/>
      <w:marLeft w:val="0"/>
      <w:marRight w:val="0"/>
      <w:marTop w:val="0"/>
      <w:marBottom w:val="0"/>
      <w:divBdr>
        <w:top w:val="none" w:sz="0" w:space="0" w:color="auto"/>
        <w:left w:val="none" w:sz="0" w:space="0" w:color="auto"/>
        <w:bottom w:val="none" w:sz="0" w:space="0" w:color="auto"/>
        <w:right w:val="none" w:sz="0" w:space="0" w:color="auto"/>
      </w:divBdr>
    </w:div>
    <w:div w:id="198397073">
      <w:bodyDiv w:val="1"/>
      <w:marLeft w:val="0"/>
      <w:marRight w:val="0"/>
      <w:marTop w:val="0"/>
      <w:marBottom w:val="0"/>
      <w:divBdr>
        <w:top w:val="none" w:sz="0" w:space="0" w:color="auto"/>
        <w:left w:val="none" w:sz="0" w:space="0" w:color="auto"/>
        <w:bottom w:val="none" w:sz="0" w:space="0" w:color="auto"/>
        <w:right w:val="none" w:sz="0" w:space="0" w:color="auto"/>
      </w:divBdr>
    </w:div>
    <w:div w:id="199903239">
      <w:bodyDiv w:val="1"/>
      <w:marLeft w:val="0"/>
      <w:marRight w:val="0"/>
      <w:marTop w:val="0"/>
      <w:marBottom w:val="0"/>
      <w:divBdr>
        <w:top w:val="none" w:sz="0" w:space="0" w:color="auto"/>
        <w:left w:val="none" w:sz="0" w:space="0" w:color="auto"/>
        <w:bottom w:val="none" w:sz="0" w:space="0" w:color="auto"/>
        <w:right w:val="none" w:sz="0" w:space="0" w:color="auto"/>
      </w:divBdr>
    </w:div>
    <w:div w:id="200367551">
      <w:bodyDiv w:val="1"/>
      <w:marLeft w:val="0"/>
      <w:marRight w:val="0"/>
      <w:marTop w:val="0"/>
      <w:marBottom w:val="0"/>
      <w:divBdr>
        <w:top w:val="none" w:sz="0" w:space="0" w:color="auto"/>
        <w:left w:val="none" w:sz="0" w:space="0" w:color="auto"/>
        <w:bottom w:val="none" w:sz="0" w:space="0" w:color="auto"/>
        <w:right w:val="none" w:sz="0" w:space="0" w:color="auto"/>
      </w:divBdr>
    </w:div>
    <w:div w:id="201524685">
      <w:bodyDiv w:val="1"/>
      <w:marLeft w:val="0"/>
      <w:marRight w:val="0"/>
      <w:marTop w:val="0"/>
      <w:marBottom w:val="0"/>
      <w:divBdr>
        <w:top w:val="none" w:sz="0" w:space="0" w:color="auto"/>
        <w:left w:val="none" w:sz="0" w:space="0" w:color="auto"/>
        <w:bottom w:val="none" w:sz="0" w:space="0" w:color="auto"/>
        <w:right w:val="none" w:sz="0" w:space="0" w:color="auto"/>
      </w:divBdr>
    </w:div>
    <w:div w:id="201595498">
      <w:bodyDiv w:val="1"/>
      <w:marLeft w:val="0"/>
      <w:marRight w:val="0"/>
      <w:marTop w:val="0"/>
      <w:marBottom w:val="0"/>
      <w:divBdr>
        <w:top w:val="none" w:sz="0" w:space="0" w:color="auto"/>
        <w:left w:val="none" w:sz="0" w:space="0" w:color="auto"/>
        <w:bottom w:val="none" w:sz="0" w:space="0" w:color="auto"/>
        <w:right w:val="none" w:sz="0" w:space="0" w:color="auto"/>
      </w:divBdr>
    </w:div>
    <w:div w:id="202178684">
      <w:bodyDiv w:val="1"/>
      <w:marLeft w:val="0"/>
      <w:marRight w:val="0"/>
      <w:marTop w:val="0"/>
      <w:marBottom w:val="0"/>
      <w:divBdr>
        <w:top w:val="none" w:sz="0" w:space="0" w:color="auto"/>
        <w:left w:val="none" w:sz="0" w:space="0" w:color="auto"/>
        <w:bottom w:val="none" w:sz="0" w:space="0" w:color="auto"/>
        <w:right w:val="none" w:sz="0" w:space="0" w:color="auto"/>
      </w:divBdr>
    </w:div>
    <w:div w:id="203838016">
      <w:bodyDiv w:val="1"/>
      <w:marLeft w:val="0"/>
      <w:marRight w:val="0"/>
      <w:marTop w:val="0"/>
      <w:marBottom w:val="0"/>
      <w:divBdr>
        <w:top w:val="none" w:sz="0" w:space="0" w:color="auto"/>
        <w:left w:val="none" w:sz="0" w:space="0" w:color="auto"/>
        <w:bottom w:val="none" w:sz="0" w:space="0" w:color="auto"/>
        <w:right w:val="none" w:sz="0" w:space="0" w:color="auto"/>
      </w:divBdr>
    </w:div>
    <w:div w:id="204954671">
      <w:bodyDiv w:val="1"/>
      <w:marLeft w:val="0"/>
      <w:marRight w:val="0"/>
      <w:marTop w:val="0"/>
      <w:marBottom w:val="0"/>
      <w:divBdr>
        <w:top w:val="none" w:sz="0" w:space="0" w:color="auto"/>
        <w:left w:val="none" w:sz="0" w:space="0" w:color="auto"/>
        <w:bottom w:val="none" w:sz="0" w:space="0" w:color="auto"/>
        <w:right w:val="none" w:sz="0" w:space="0" w:color="auto"/>
      </w:divBdr>
    </w:div>
    <w:div w:id="205220575">
      <w:bodyDiv w:val="1"/>
      <w:marLeft w:val="0"/>
      <w:marRight w:val="0"/>
      <w:marTop w:val="0"/>
      <w:marBottom w:val="0"/>
      <w:divBdr>
        <w:top w:val="none" w:sz="0" w:space="0" w:color="auto"/>
        <w:left w:val="none" w:sz="0" w:space="0" w:color="auto"/>
        <w:bottom w:val="none" w:sz="0" w:space="0" w:color="auto"/>
        <w:right w:val="none" w:sz="0" w:space="0" w:color="auto"/>
      </w:divBdr>
    </w:div>
    <w:div w:id="205290650">
      <w:bodyDiv w:val="1"/>
      <w:marLeft w:val="0"/>
      <w:marRight w:val="0"/>
      <w:marTop w:val="0"/>
      <w:marBottom w:val="0"/>
      <w:divBdr>
        <w:top w:val="none" w:sz="0" w:space="0" w:color="auto"/>
        <w:left w:val="none" w:sz="0" w:space="0" w:color="auto"/>
        <w:bottom w:val="none" w:sz="0" w:space="0" w:color="auto"/>
        <w:right w:val="none" w:sz="0" w:space="0" w:color="auto"/>
      </w:divBdr>
    </w:div>
    <w:div w:id="205878555">
      <w:bodyDiv w:val="1"/>
      <w:marLeft w:val="0"/>
      <w:marRight w:val="0"/>
      <w:marTop w:val="0"/>
      <w:marBottom w:val="0"/>
      <w:divBdr>
        <w:top w:val="none" w:sz="0" w:space="0" w:color="auto"/>
        <w:left w:val="none" w:sz="0" w:space="0" w:color="auto"/>
        <w:bottom w:val="none" w:sz="0" w:space="0" w:color="auto"/>
        <w:right w:val="none" w:sz="0" w:space="0" w:color="auto"/>
      </w:divBdr>
    </w:div>
    <w:div w:id="206064637">
      <w:bodyDiv w:val="1"/>
      <w:marLeft w:val="0"/>
      <w:marRight w:val="0"/>
      <w:marTop w:val="0"/>
      <w:marBottom w:val="0"/>
      <w:divBdr>
        <w:top w:val="none" w:sz="0" w:space="0" w:color="auto"/>
        <w:left w:val="none" w:sz="0" w:space="0" w:color="auto"/>
        <w:bottom w:val="none" w:sz="0" w:space="0" w:color="auto"/>
        <w:right w:val="none" w:sz="0" w:space="0" w:color="auto"/>
      </w:divBdr>
    </w:div>
    <w:div w:id="206263631">
      <w:bodyDiv w:val="1"/>
      <w:marLeft w:val="0"/>
      <w:marRight w:val="0"/>
      <w:marTop w:val="0"/>
      <w:marBottom w:val="0"/>
      <w:divBdr>
        <w:top w:val="none" w:sz="0" w:space="0" w:color="auto"/>
        <w:left w:val="none" w:sz="0" w:space="0" w:color="auto"/>
        <w:bottom w:val="none" w:sz="0" w:space="0" w:color="auto"/>
        <w:right w:val="none" w:sz="0" w:space="0" w:color="auto"/>
      </w:divBdr>
    </w:div>
    <w:div w:id="206332846">
      <w:bodyDiv w:val="1"/>
      <w:marLeft w:val="0"/>
      <w:marRight w:val="0"/>
      <w:marTop w:val="0"/>
      <w:marBottom w:val="0"/>
      <w:divBdr>
        <w:top w:val="none" w:sz="0" w:space="0" w:color="auto"/>
        <w:left w:val="none" w:sz="0" w:space="0" w:color="auto"/>
        <w:bottom w:val="none" w:sz="0" w:space="0" w:color="auto"/>
        <w:right w:val="none" w:sz="0" w:space="0" w:color="auto"/>
      </w:divBdr>
    </w:div>
    <w:div w:id="207228333">
      <w:bodyDiv w:val="1"/>
      <w:marLeft w:val="0"/>
      <w:marRight w:val="0"/>
      <w:marTop w:val="0"/>
      <w:marBottom w:val="0"/>
      <w:divBdr>
        <w:top w:val="none" w:sz="0" w:space="0" w:color="auto"/>
        <w:left w:val="none" w:sz="0" w:space="0" w:color="auto"/>
        <w:bottom w:val="none" w:sz="0" w:space="0" w:color="auto"/>
        <w:right w:val="none" w:sz="0" w:space="0" w:color="auto"/>
      </w:divBdr>
    </w:div>
    <w:div w:id="207255780">
      <w:bodyDiv w:val="1"/>
      <w:marLeft w:val="0"/>
      <w:marRight w:val="0"/>
      <w:marTop w:val="0"/>
      <w:marBottom w:val="0"/>
      <w:divBdr>
        <w:top w:val="none" w:sz="0" w:space="0" w:color="auto"/>
        <w:left w:val="none" w:sz="0" w:space="0" w:color="auto"/>
        <w:bottom w:val="none" w:sz="0" w:space="0" w:color="auto"/>
        <w:right w:val="none" w:sz="0" w:space="0" w:color="auto"/>
      </w:divBdr>
    </w:div>
    <w:div w:id="208417324">
      <w:bodyDiv w:val="1"/>
      <w:marLeft w:val="0"/>
      <w:marRight w:val="0"/>
      <w:marTop w:val="0"/>
      <w:marBottom w:val="0"/>
      <w:divBdr>
        <w:top w:val="none" w:sz="0" w:space="0" w:color="auto"/>
        <w:left w:val="none" w:sz="0" w:space="0" w:color="auto"/>
        <w:bottom w:val="none" w:sz="0" w:space="0" w:color="auto"/>
        <w:right w:val="none" w:sz="0" w:space="0" w:color="auto"/>
      </w:divBdr>
    </w:div>
    <w:div w:id="210506594">
      <w:bodyDiv w:val="1"/>
      <w:marLeft w:val="0"/>
      <w:marRight w:val="0"/>
      <w:marTop w:val="0"/>
      <w:marBottom w:val="0"/>
      <w:divBdr>
        <w:top w:val="none" w:sz="0" w:space="0" w:color="auto"/>
        <w:left w:val="none" w:sz="0" w:space="0" w:color="auto"/>
        <w:bottom w:val="none" w:sz="0" w:space="0" w:color="auto"/>
        <w:right w:val="none" w:sz="0" w:space="0" w:color="auto"/>
      </w:divBdr>
    </w:div>
    <w:div w:id="211692682">
      <w:bodyDiv w:val="1"/>
      <w:marLeft w:val="0"/>
      <w:marRight w:val="0"/>
      <w:marTop w:val="0"/>
      <w:marBottom w:val="0"/>
      <w:divBdr>
        <w:top w:val="none" w:sz="0" w:space="0" w:color="auto"/>
        <w:left w:val="none" w:sz="0" w:space="0" w:color="auto"/>
        <w:bottom w:val="none" w:sz="0" w:space="0" w:color="auto"/>
        <w:right w:val="none" w:sz="0" w:space="0" w:color="auto"/>
      </w:divBdr>
    </w:div>
    <w:div w:id="212040853">
      <w:bodyDiv w:val="1"/>
      <w:marLeft w:val="0"/>
      <w:marRight w:val="0"/>
      <w:marTop w:val="0"/>
      <w:marBottom w:val="0"/>
      <w:divBdr>
        <w:top w:val="none" w:sz="0" w:space="0" w:color="auto"/>
        <w:left w:val="none" w:sz="0" w:space="0" w:color="auto"/>
        <w:bottom w:val="none" w:sz="0" w:space="0" w:color="auto"/>
        <w:right w:val="none" w:sz="0" w:space="0" w:color="auto"/>
      </w:divBdr>
    </w:div>
    <w:div w:id="212928777">
      <w:bodyDiv w:val="1"/>
      <w:marLeft w:val="0"/>
      <w:marRight w:val="0"/>
      <w:marTop w:val="0"/>
      <w:marBottom w:val="0"/>
      <w:divBdr>
        <w:top w:val="none" w:sz="0" w:space="0" w:color="auto"/>
        <w:left w:val="none" w:sz="0" w:space="0" w:color="auto"/>
        <w:bottom w:val="none" w:sz="0" w:space="0" w:color="auto"/>
        <w:right w:val="none" w:sz="0" w:space="0" w:color="auto"/>
      </w:divBdr>
    </w:div>
    <w:div w:id="213589931">
      <w:bodyDiv w:val="1"/>
      <w:marLeft w:val="0"/>
      <w:marRight w:val="0"/>
      <w:marTop w:val="0"/>
      <w:marBottom w:val="0"/>
      <w:divBdr>
        <w:top w:val="none" w:sz="0" w:space="0" w:color="auto"/>
        <w:left w:val="none" w:sz="0" w:space="0" w:color="auto"/>
        <w:bottom w:val="none" w:sz="0" w:space="0" w:color="auto"/>
        <w:right w:val="none" w:sz="0" w:space="0" w:color="auto"/>
      </w:divBdr>
    </w:div>
    <w:div w:id="214244615">
      <w:bodyDiv w:val="1"/>
      <w:marLeft w:val="0"/>
      <w:marRight w:val="0"/>
      <w:marTop w:val="0"/>
      <w:marBottom w:val="0"/>
      <w:divBdr>
        <w:top w:val="none" w:sz="0" w:space="0" w:color="auto"/>
        <w:left w:val="none" w:sz="0" w:space="0" w:color="auto"/>
        <w:bottom w:val="none" w:sz="0" w:space="0" w:color="auto"/>
        <w:right w:val="none" w:sz="0" w:space="0" w:color="auto"/>
      </w:divBdr>
    </w:div>
    <w:div w:id="214583928">
      <w:bodyDiv w:val="1"/>
      <w:marLeft w:val="0"/>
      <w:marRight w:val="0"/>
      <w:marTop w:val="0"/>
      <w:marBottom w:val="0"/>
      <w:divBdr>
        <w:top w:val="none" w:sz="0" w:space="0" w:color="auto"/>
        <w:left w:val="none" w:sz="0" w:space="0" w:color="auto"/>
        <w:bottom w:val="none" w:sz="0" w:space="0" w:color="auto"/>
        <w:right w:val="none" w:sz="0" w:space="0" w:color="auto"/>
      </w:divBdr>
    </w:div>
    <w:div w:id="214705042">
      <w:bodyDiv w:val="1"/>
      <w:marLeft w:val="0"/>
      <w:marRight w:val="0"/>
      <w:marTop w:val="0"/>
      <w:marBottom w:val="0"/>
      <w:divBdr>
        <w:top w:val="none" w:sz="0" w:space="0" w:color="auto"/>
        <w:left w:val="none" w:sz="0" w:space="0" w:color="auto"/>
        <w:bottom w:val="none" w:sz="0" w:space="0" w:color="auto"/>
        <w:right w:val="none" w:sz="0" w:space="0" w:color="auto"/>
      </w:divBdr>
    </w:div>
    <w:div w:id="217018625">
      <w:bodyDiv w:val="1"/>
      <w:marLeft w:val="0"/>
      <w:marRight w:val="0"/>
      <w:marTop w:val="0"/>
      <w:marBottom w:val="0"/>
      <w:divBdr>
        <w:top w:val="none" w:sz="0" w:space="0" w:color="auto"/>
        <w:left w:val="none" w:sz="0" w:space="0" w:color="auto"/>
        <w:bottom w:val="none" w:sz="0" w:space="0" w:color="auto"/>
        <w:right w:val="none" w:sz="0" w:space="0" w:color="auto"/>
      </w:divBdr>
    </w:div>
    <w:div w:id="217936890">
      <w:bodyDiv w:val="1"/>
      <w:marLeft w:val="0"/>
      <w:marRight w:val="0"/>
      <w:marTop w:val="0"/>
      <w:marBottom w:val="0"/>
      <w:divBdr>
        <w:top w:val="none" w:sz="0" w:space="0" w:color="auto"/>
        <w:left w:val="none" w:sz="0" w:space="0" w:color="auto"/>
        <w:bottom w:val="none" w:sz="0" w:space="0" w:color="auto"/>
        <w:right w:val="none" w:sz="0" w:space="0" w:color="auto"/>
      </w:divBdr>
    </w:div>
    <w:div w:id="217982356">
      <w:bodyDiv w:val="1"/>
      <w:marLeft w:val="0"/>
      <w:marRight w:val="0"/>
      <w:marTop w:val="0"/>
      <w:marBottom w:val="0"/>
      <w:divBdr>
        <w:top w:val="none" w:sz="0" w:space="0" w:color="auto"/>
        <w:left w:val="none" w:sz="0" w:space="0" w:color="auto"/>
        <w:bottom w:val="none" w:sz="0" w:space="0" w:color="auto"/>
        <w:right w:val="none" w:sz="0" w:space="0" w:color="auto"/>
      </w:divBdr>
    </w:div>
    <w:div w:id="218366484">
      <w:bodyDiv w:val="1"/>
      <w:marLeft w:val="0"/>
      <w:marRight w:val="0"/>
      <w:marTop w:val="0"/>
      <w:marBottom w:val="0"/>
      <w:divBdr>
        <w:top w:val="none" w:sz="0" w:space="0" w:color="auto"/>
        <w:left w:val="none" w:sz="0" w:space="0" w:color="auto"/>
        <w:bottom w:val="none" w:sz="0" w:space="0" w:color="auto"/>
        <w:right w:val="none" w:sz="0" w:space="0" w:color="auto"/>
      </w:divBdr>
    </w:div>
    <w:div w:id="218594139">
      <w:bodyDiv w:val="1"/>
      <w:marLeft w:val="0"/>
      <w:marRight w:val="0"/>
      <w:marTop w:val="0"/>
      <w:marBottom w:val="0"/>
      <w:divBdr>
        <w:top w:val="none" w:sz="0" w:space="0" w:color="auto"/>
        <w:left w:val="none" w:sz="0" w:space="0" w:color="auto"/>
        <w:bottom w:val="none" w:sz="0" w:space="0" w:color="auto"/>
        <w:right w:val="none" w:sz="0" w:space="0" w:color="auto"/>
      </w:divBdr>
    </w:div>
    <w:div w:id="219174165">
      <w:bodyDiv w:val="1"/>
      <w:marLeft w:val="0"/>
      <w:marRight w:val="0"/>
      <w:marTop w:val="0"/>
      <w:marBottom w:val="0"/>
      <w:divBdr>
        <w:top w:val="none" w:sz="0" w:space="0" w:color="auto"/>
        <w:left w:val="none" w:sz="0" w:space="0" w:color="auto"/>
        <w:bottom w:val="none" w:sz="0" w:space="0" w:color="auto"/>
        <w:right w:val="none" w:sz="0" w:space="0" w:color="auto"/>
      </w:divBdr>
    </w:div>
    <w:div w:id="219245447">
      <w:bodyDiv w:val="1"/>
      <w:marLeft w:val="0"/>
      <w:marRight w:val="0"/>
      <w:marTop w:val="0"/>
      <w:marBottom w:val="0"/>
      <w:divBdr>
        <w:top w:val="none" w:sz="0" w:space="0" w:color="auto"/>
        <w:left w:val="none" w:sz="0" w:space="0" w:color="auto"/>
        <w:bottom w:val="none" w:sz="0" w:space="0" w:color="auto"/>
        <w:right w:val="none" w:sz="0" w:space="0" w:color="auto"/>
      </w:divBdr>
    </w:div>
    <w:div w:id="219828737">
      <w:bodyDiv w:val="1"/>
      <w:marLeft w:val="0"/>
      <w:marRight w:val="0"/>
      <w:marTop w:val="0"/>
      <w:marBottom w:val="0"/>
      <w:divBdr>
        <w:top w:val="none" w:sz="0" w:space="0" w:color="auto"/>
        <w:left w:val="none" w:sz="0" w:space="0" w:color="auto"/>
        <w:bottom w:val="none" w:sz="0" w:space="0" w:color="auto"/>
        <w:right w:val="none" w:sz="0" w:space="0" w:color="auto"/>
      </w:divBdr>
    </w:div>
    <w:div w:id="221987004">
      <w:bodyDiv w:val="1"/>
      <w:marLeft w:val="0"/>
      <w:marRight w:val="0"/>
      <w:marTop w:val="0"/>
      <w:marBottom w:val="0"/>
      <w:divBdr>
        <w:top w:val="none" w:sz="0" w:space="0" w:color="auto"/>
        <w:left w:val="none" w:sz="0" w:space="0" w:color="auto"/>
        <w:bottom w:val="none" w:sz="0" w:space="0" w:color="auto"/>
        <w:right w:val="none" w:sz="0" w:space="0" w:color="auto"/>
      </w:divBdr>
    </w:div>
    <w:div w:id="222183790">
      <w:bodyDiv w:val="1"/>
      <w:marLeft w:val="0"/>
      <w:marRight w:val="0"/>
      <w:marTop w:val="0"/>
      <w:marBottom w:val="0"/>
      <w:divBdr>
        <w:top w:val="none" w:sz="0" w:space="0" w:color="auto"/>
        <w:left w:val="none" w:sz="0" w:space="0" w:color="auto"/>
        <w:bottom w:val="none" w:sz="0" w:space="0" w:color="auto"/>
        <w:right w:val="none" w:sz="0" w:space="0" w:color="auto"/>
      </w:divBdr>
    </w:div>
    <w:div w:id="222369755">
      <w:bodyDiv w:val="1"/>
      <w:marLeft w:val="0"/>
      <w:marRight w:val="0"/>
      <w:marTop w:val="0"/>
      <w:marBottom w:val="0"/>
      <w:divBdr>
        <w:top w:val="none" w:sz="0" w:space="0" w:color="auto"/>
        <w:left w:val="none" w:sz="0" w:space="0" w:color="auto"/>
        <w:bottom w:val="none" w:sz="0" w:space="0" w:color="auto"/>
        <w:right w:val="none" w:sz="0" w:space="0" w:color="auto"/>
      </w:divBdr>
    </w:div>
    <w:div w:id="222444786">
      <w:bodyDiv w:val="1"/>
      <w:marLeft w:val="0"/>
      <w:marRight w:val="0"/>
      <w:marTop w:val="0"/>
      <w:marBottom w:val="0"/>
      <w:divBdr>
        <w:top w:val="none" w:sz="0" w:space="0" w:color="auto"/>
        <w:left w:val="none" w:sz="0" w:space="0" w:color="auto"/>
        <w:bottom w:val="none" w:sz="0" w:space="0" w:color="auto"/>
        <w:right w:val="none" w:sz="0" w:space="0" w:color="auto"/>
      </w:divBdr>
    </w:div>
    <w:div w:id="222566516">
      <w:bodyDiv w:val="1"/>
      <w:marLeft w:val="0"/>
      <w:marRight w:val="0"/>
      <w:marTop w:val="0"/>
      <w:marBottom w:val="0"/>
      <w:divBdr>
        <w:top w:val="none" w:sz="0" w:space="0" w:color="auto"/>
        <w:left w:val="none" w:sz="0" w:space="0" w:color="auto"/>
        <w:bottom w:val="none" w:sz="0" w:space="0" w:color="auto"/>
        <w:right w:val="none" w:sz="0" w:space="0" w:color="auto"/>
      </w:divBdr>
    </w:div>
    <w:div w:id="222566719">
      <w:bodyDiv w:val="1"/>
      <w:marLeft w:val="0"/>
      <w:marRight w:val="0"/>
      <w:marTop w:val="0"/>
      <w:marBottom w:val="0"/>
      <w:divBdr>
        <w:top w:val="none" w:sz="0" w:space="0" w:color="auto"/>
        <w:left w:val="none" w:sz="0" w:space="0" w:color="auto"/>
        <w:bottom w:val="none" w:sz="0" w:space="0" w:color="auto"/>
        <w:right w:val="none" w:sz="0" w:space="0" w:color="auto"/>
      </w:divBdr>
    </w:div>
    <w:div w:id="223610841">
      <w:bodyDiv w:val="1"/>
      <w:marLeft w:val="0"/>
      <w:marRight w:val="0"/>
      <w:marTop w:val="0"/>
      <w:marBottom w:val="0"/>
      <w:divBdr>
        <w:top w:val="none" w:sz="0" w:space="0" w:color="auto"/>
        <w:left w:val="none" w:sz="0" w:space="0" w:color="auto"/>
        <w:bottom w:val="none" w:sz="0" w:space="0" w:color="auto"/>
        <w:right w:val="none" w:sz="0" w:space="0" w:color="auto"/>
      </w:divBdr>
    </w:div>
    <w:div w:id="223760314">
      <w:bodyDiv w:val="1"/>
      <w:marLeft w:val="0"/>
      <w:marRight w:val="0"/>
      <w:marTop w:val="0"/>
      <w:marBottom w:val="0"/>
      <w:divBdr>
        <w:top w:val="none" w:sz="0" w:space="0" w:color="auto"/>
        <w:left w:val="none" w:sz="0" w:space="0" w:color="auto"/>
        <w:bottom w:val="none" w:sz="0" w:space="0" w:color="auto"/>
        <w:right w:val="none" w:sz="0" w:space="0" w:color="auto"/>
      </w:divBdr>
    </w:div>
    <w:div w:id="223957625">
      <w:bodyDiv w:val="1"/>
      <w:marLeft w:val="0"/>
      <w:marRight w:val="0"/>
      <w:marTop w:val="0"/>
      <w:marBottom w:val="0"/>
      <w:divBdr>
        <w:top w:val="none" w:sz="0" w:space="0" w:color="auto"/>
        <w:left w:val="none" w:sz="0" w:space="0" w:color="auto"/>
        <w:bottom w:val="none" w:sz="0" w:space="0" w:color="auto"/>
        <w:right w:val="none" w:sz="0" w:space="0" w:color="auto"/>
      </w:divBdr>
    </w:div>
    <w:div w:id="225340175">
      <w:bodyDiv w:val="1"/>
      <w:marLeft w:val="0"/>
      <w:marRight w:val="0"/>
      <w:marTop w:val="0"/>
      <w:marBottom w:val="0"/>
      <w:divBdr>
        <w:top w:val="none" w:sz="0" w:space="0" w:color="auto"/>
        <w:left w:val="none" w:sz="0" w:space="0" w:color="auto"/>
        <w:bottom w:val="none" w:sz="0" w:space="0" w:color="auto"/>
        <w:right w:val="none" w:sz="0" w:space="0" w:color="auto"/>
      </w:divBdr>
    </w:div>
    <w:div w:id="225607040">
      <w:bodyDiv w:val="1"/>
      <w:marLeft w:val="0"/>
      <w:marRight w:val="0"/>
      <w:marTop w:val="0"/>
      <w:marBottom w:val="0"/>
      <w:divBdr>
        <w:top w:val="none" w:sz="0" w:space="0" w:color="auto"/>
        <w:left w:val="none" w:sz="0" w:space="0" w:color="auto"/>
        <w:bottom w:val="none" w:sz="0" w:space="0" w:color="auto"/>
        <w:right w:val="none" w:sz="0" w:space="0" w:color="auto"/>
      </w:divBdr>
    </w:div>
    <w:div w:id="225652237">
      <w:bodyDiv w:val="1"/>
      <w:marLeft w:val="0"/>
      <w:marRight w:val="0"/>
      <w:marTop w:val="0"/>
      <w:marBottom w:val="0"/>
      <w:divBdr>
        <w:top w:val="none" w:sz="0" w:space="0" w:color="auto"/>
        <w:left w:val="none" w:sz="0" w:space="0" w:color="auto"/>
        <w:bottom w:val="none" w:sz="0" w:space="0" w:color="auto"/>
        <w:right w:val="none" w:sz="0" w:space="0" w:color="auto"/>
      </w:divBdr>
    </w:div>
    <w:div w:id="225726548">
      <w:bodyDiv w:val="1"/>
      <w:marLeft w:val="0"/>
      <w:marRight w:val="0"/>
      <w:marTop w:val="0"/>
      <w:marBottom w:val="0"/>
      <w:divBdr>
        <w:top w:val="none" w:sz="0" w:space="0" w:color="auto"/>
        <w:left w:val="none" w:sz="0" w:space="0" w:color="auto"/>
        <w:bottom w:val="none" w:sz="0" w:space="0" w:color="auto"/>
        <w:right w:val="none" w:sz="0" w:space="0" w:color="auto"/>
      </w:divBdr>
    </w:div>
    <w:div w:id="226721144">
      <w:bodyDiv w:val="1"/>
      <w:marLeft w:val="0"/>
      <w:marRight w:val="0"/>
      <w:marTop w:val="0"/>
      <w:marBottom w:val="0"/>
      <w:divBdr>
        <w:top w:val="none" w:sz="0" w:space="0" w:color="auto"/>
        <w:left w:val="none" w:sz="0" w:space="0" w:color="auto"/>
        <w:bottom w:val="none" w:sz="0" w:space="0" w:color="auto"/>
        <w:right w:val="none" w:sz="0" w:space="0" w:color="auto"/>
      </w:divBdr>
    </w:div>
    <w:div w:id="228004608">
      <w:bodyDiv w:val="1"/>
      <w:marLeft w:val="0"/>
      <w:marRight w:val="0"/>
      <w:marTop w:val="0"/>
      <w:marBottom w:val="0"/>
      <w:divBdr>
        <w:top w:val="none" w:sz="0" w:space="0" w:color="auto"/>
        <w:left w:val="none" w:sz="0" w:space="0" w:color="auto"/>
        <w:bottom w:val="none" w:sz="0" w:space="0" w:color="auto"/>
        <w:right w:val="none" w:sz="0" w:space="0" w:color="auto"/>
      </w:divBdr>
    </w:div>
    <w:div w:id="228005159">
      <w:bodyDiv w:val="1"/>
      <w:marLeft w:val="0"/>
      <w:marRight w:val="0"/>
      <w:marTop w:val="0"/>
      <w:marBottom w:val="0"/>
      <w:divBdr>
        <w:top w:val="none" w:sz="0" w:space="0" w:color="auto"/>
        <w:left w:val="none" w:sz="0" w:space="0" w:color="auto"/>
        <w:bottom w:val="none" w:sz="0" w:space="0" w:color="auto"/>
        <w:right w:val="none" w:sz="0" w:space="0" w:color="auto"/>
      </w:divBdr>
    </w:div>
    <w:div w:id="228461153">
      <w:bodyDiv w:val="1"/>
      <w:marLeft w:val="0"/>
      <w:marRight w:val="0"/>
      <w:marTop w:val="0"/>
      <w:marBottom w:val="0"/>
      <w:divBdr>
        <w:top w:val="none" w:sz="0" w:space="0" w:color="auto"/>
        <w:left w:val="none" w:sz="0" w:space="0" w:color="auto"/>
        <w:bottom w:val="none" w:sz="0" w:space="0" w:color="auto"/>
        <w:right w:val="none" w:sz="0" w:space="0" w:color="auto"/>
      </w:divBdr>
    </w:div>
    <w:div w:id="228541354">
      <w:bodyDiv w:val="1"/>
      <w:marLeft w:val="0"/>
      <w:marRight w:val="0"/>
      <w:marTop w:val="0"/>
      <w:marBottom w:val="0"/>
      <w:divBdr>
        <w:top w:val="none" w:sz="0" w:space="0" w:color="auto"/>
        <w:left w:val="none" w:sz="0" w:space="0" w:color="auto"/>
        <w:bottom w:val="none" w:sz="0" w:space="0" w:color="auto"/>
        <w:right w:val="none" w:sz="0" w:space="0" w:color="auto"/>
      </w:divBdr>
    </w:div>
    <w:div w:id="228805417">
      <w:bodyDiv w:val="1"/>
      <w:marLeft w:val="0"/>
      <w:marRight w:val="0"/>
      <w:marTop w:val="0"/>
      <w:marBottom w:val="0"/>
      <w:divBdr>
        <w:top w:val="none" w:sz="0" w:space="0" w:color="auto"/>
        <w:left w:val="none" w:sz="0" w:space="0" w:color="auto"/>
        <w:bottom w:val="none" w:sz="0" w:space="0" w:color="auto"/>
        <w:right w:val="none" w:sz="0" w:space="0" w:color="auto"/>
      </w:divBdr>
    </w:div>
    <w:div w:id="231350123">
      <w:bodyDiv w:val="1"/>
      <w:marLeft w:val="0"/>
      <w:marRight w:val="0"/>
      <w:marTop w:val="0"/>
      <w:marBottom w:val="0"/>
      <w:divBdr>
        <w:top w:val="none" w:sz="0" w:space="0" w:color="auto"/>
        <w:left w:val="none" w:sz="0" w:space="0" w:color="auto"/>
        <w:bottom w:val="none" w:sz="0" w:space="0" w:color="auto"/>
        <w:right w:val="none" w:sz="0" w:space="0" w:color="auto"/>
      </w:divBdr>
    </w:div>
    <w:div w:id="231428085">
      <w:bodyDiv w:val="1"/>
      <w:marLeft w:val="0"/>
      <w:marRight w:val="0"/>
      <w:marTop w:val="0"/>
      <w:marBottom w:val="0"/>
      <w:divBdr>
        <w:top w:val="none" w:sz="0" w:space="0" w:color="auto"/>
        <w:left w:val="none" w:sz="0" w:space="0" w:color="auto"/>
        <w:bottom w:val="none" w:sz="0" w:space="0" w:color="auto"/>
        <w:right w:val="none" w:sz="0" w:space="0" w:color="auto"/>
      </w:divBdr>
    </w:div>
    <w:div w:id="232013962">
      <w:bodyDiv w:val="1"/>
      <w:marLeft w:val="0"/>
      <w:marRight w:val="0"/>
      <w:marTop w:val="0"/>
      <w:marBottom w:val="0"/>
      <w:divBdr>
        <w:top w:val="none" w:sz="0" w:space="0" w:color="auto"/>
        <w:left w:val="none" w:sz="0" w:space="0" w:color="auto"/>
        <w:bottom w:val="none" w:sz="0" w:space="0" w:color="auto"/>
        <w:right w:val="none" w:sz="0" w:space="0" w:color="auto"/>
      </w:divBdr>
    </w:div>
    <w:div w:id="233394044">
      <w:bodyDiv w:val="1"/>
      <w:marLeft w:val="0"/>
      <w:marRight w:val="0"/>
      <w:marTop w:val="0"/>
      <w:marBottom w:val="0"/>
      <w:divBdr>
        <w:top w:val="none" w:sz="0" w:space="0" w:color="auto"/>
        <w:left w:val="none" w:sz="0" w:space="0" w:color="auto"/>
        <w:bottom w:val="none" w:sz="0" w:space="0" w:color="auto"/>
        <w:right w:val="none" w:sz="0" w:space="0" w:color="auto"/>
      </w:divBdr>
    </w:div>
    <w:div w:id="233703311">
      <w:bodyDiv w:val="1"/>
      <w:marLeft w:val="0"/>
      <w:marRight w:val="0"/>
      <w:marTop w:val="0"/>
      <w:marBottom w:val="0"/>
      <w:divBdr>
        <w:top w:val="none" w:sz="0" w:space="0" w:color="auto"/>
        <w:left w:val="none" w:sz="0" w:space="0" w:color="auto"/>
        <w:bottom w:val="none" w:sz="0" w:space="0" w:color="auto"/>
        <w:right w:val="none" w:sz="0" w:space="0" w:color="auto"/>
      </w:divBdr>
    </w:div>
    <w:div w:id="233976340">
      <w:bodyDiv w:val="1"/>
      <w:marLeft w:val="0"/>
      <w:marRight w:val="0"/>
      <w:marTop w:val="0"/>
      <w:marBottom w:val="0"/>
      <w:divBdr>
        <w:top w:val="none" w:sz="0" w:space="0" w:color="auto"/>
        <w:left w:val="none" w:sz="0" w:space="0" w:color="auto"/>
        <w:bottom w:val="none" w:sz="0" w:space="0" w:color="auto"/>
        <w:right w:val="none" w:sz="0" w:space="0" w:color="auto"/>
      </w:divBdr>
    </w:div>
    <w:div w:id="234242029">
      <w:bodyDiv w:val="1"/>
      <w:marLeft w:val="0"/>
      <w:marRight w:val="0"/>
      <w:marTop w:val="0"/>
      <w:marBottom w:val="0"/>
      <w:divBdr>
        <w:top w:val="none" w:sz="0" w:space="0" w:color="auto"/>
        <w:left w:val="none" w:sz="0" w:space="0" w:color="auto"/>
        <w:bottom w:val="none" w:sz="0" w:space="0" w:color="auto"/>
        <w:right w:val="none" w:sz="0" w:space="0" w:color="auto"/>
      </w:divBdr>
    </w:div>
    <w:div w:id="234976163">
      <w:bodyDiv w:val="1"/>
      <w:marLeft w:val="0"/>
      <w:marRight w:val="0"/>
      <w:marTop w:val="0"/>
      <w:marBottom w:val="0"/>
      <w:divBdr>
        <w:top w:val="none" w:sz="0" w:space="0" w:color="auto"/>
        <w:left w:val="none" w:sz="0" w:space="0" w:color="auto"/>
        <w:bottom w:val="none" w:sz="0" w:space="0" w:color="auto"/>
        <w:right w:val="none" w:sz="0" w:space="0" w:color="auto"/>
      </w:divBdr>
    </w:div>
    <w:div w:id="235482369">
      <w:bodyDiv w:val="1"/>
      <w:marLeft w:val="0"/>
      <w:marRight w:val="0"/>
      <w:marTop w:val="0"/>
      <w:marBottom w:val="0"/>
      <w:divBdr>
        <w:top w:val="none" w:sz="0" w:space="0" w:color="auto"/>
        <w:left w:val="none" w:sz="0" w:space="0" w:color="auto"/>
        <w:bottom w:val="none" w:sz="0" w:space="0" w:color="auto"/>
        <w:right w:val="none" w:sz="0" w:space="0" w:color="auto"/>
      </w:divBdr>
    </w:div>
    <w:div w:id="235672740">
      <w:bodyDiv w:val="1"/>
      <w:marLeft w:val="0"/>
      <w:marRight w:val="0"/>
      <w:marTop w:val="0"/>
      <w:marBottom w:val="0"/>
      <w:divBdr>
        <w:top w:val="none" w:sz="0" w:space="0" w:color="auto"/>
        <w:left w:val="none" w:sz="0" w:space="0" w:color="auto"/>
        <w:bottom w:val="none" w:sz="0" w:space="0" w:color="auto"/>
        <w:right w:val="none" w:sz="0" w:space="0" w:color="auto"/>
      </w:divBdr>
    </w:div>
    <w:div w:id="236673334">
      <w:bodyDiv w:val="1"/>
      <w:marLeft w:val="0"/>
      <w:marRight w:val="0"/>
      <w:marTop w:val="0"/>
      <w:marBottom w:val="0"/>
      <w:divBdr>
        <w:top w:val="none" w:sz="0" w:space="0" w:color="auto"/>
        <w:left w:val="none" w:sz="0" w:space="0" w:color="auto"/>
        <w:bottom w:val="none" w:sz="0" w:space="0" w:color="auto"/>
        <w:right w:val="none" w:sz="0" w:space="0" w:color="auto"/>
      </w:divBdr>
    </w:div>
    <w:div w:id="236747615">
      <w:bodyDiv w:val="1"/>
      <w:marLeft w:val="0"/>
      <w:marRight w:val="0"/>
      <w:marTop w:val="0"/>
      <w:marBottom w:val="0"/>
      <w:divBdr>
        <w:top w:val="none" w:sz="0" w:space="0" w:color="auto"/>
        <w:left w:val="none" w:sz="0" w:space="0" w:color="auto"/>
        <w:bottom w:val="none" w:sz="0" w:space="0" w:color="auto"/>
        <w:right w:val="none" w:sz="0" w:space="0" w:color="auto"/>
      </w:divBdr>
    </w:div>
    <w:div w:id="236789852">
      <w:bodyDiv w:val="1"/>
      <w:marLeft w:val="0"/>
      <w:marRight w:val="0"/>
      <w:marTop w:val="0"/>
      <w:marBottom w:val="0"/>
      <w:divBdr>
        <w:top w:val="none" w:sz="0" w:space="0" w:color="auto"/>
        <w:left w:val="none" w:sz="0" w:space="0" w:color="auto"/>
        <w:bottom w:val="none" w:sz="0" w:space="0" w:color="auto"/>
        <w:right w:val="none" w:sz="0" w:space="0" w:color="auto"/>
      </w:divBdr>
    </w:div>
    <w:div w:id="236983438">
      <w:bodyDiv w:val="1"/>
      <w:marLeft w:val="0"/>
      <w:marRight w:val="0"/>
      <w:marTop w:val="0"/>
      <w:marBottom w:val="0"/>
      <w:divBdr>
        <w:top w:val="none" w:sz="0" w:space="0" w:color="auto"/>
        <w:left w:val="none" w:sz="0" w:space="0" w:color="auto"/>
        <w:bottom w:val="none" w:sz="0" w:space="0" w:color="auto"/>
        <w:right w:val="none" w:sz="0" w:space="0" w:color="auto"/>
      </w:divBdr>
    </w:div>
    <w:div w:id="238253612">
      <w:bodyDiv w:val="1"/>
      <w:marLeft w:val="0"/>
      <w:marRight w:val="0"/>
      <w:marTop w:val="0"/>
      <w:marBottom w:val="0"/>
      <w:divBdr>
        <w:top w:val="none" w:sz="0" w:space="0" w:color="auto"/>
        <w:left w:val="none" w:sz="0" w:space="0" w:color="auto"/>
        <w:bottom w:val="none" w:sz="0" w:space="0" w:color="auto"/>
        <w:right w:val="none" w:sz="0" w:space="0" w:color="auto"/>
      </w:divBdr>
    </w:div>
    <w:div w:id="238441039">
      <w:bodyDiv w:val="1"/>
      <w:marLeft w:val="0"/>
      <w:marRight w:val="0"/>
      <w:marTop w:val="0"/>
      <w:marBottom w:val="0"/>
      <w:divBdr>
        <w:top w:val="none" w:sz="0" w:space="0" w:color="auto"/>
        <w:left w:val="none" w:sz="0" w:space="0" w:color="auto"/>
        <w:bottom w:val="none" w:sz="0" w:space="0" w:color="auto"/>
        <w:right w:val="none" w:sz="0" w:space="0" w:color="auto"/>
      </w:divBdr>
    </w:div>
    <w:div w:id="240024872">
      <w:bodyDiv w:val="1"/>
      <w:marLeft w:val="0"/>
      <w:marRight w:val="0"/>
      <w:marTop w:val="0"/>
      <w:marBottom w:val="0"/>
      <w:divBdr>
        <w:top w:val="none" w:sz="0" w:space="0" w:color="auto"/>
        <w:left w:val="none" w:sz="0" w:space="0" w:color="auto"/>
        <w:bottom w:val="none" w:sz="0" w:space="0" w:color="auto"/>
        <w:right w:val="none" w:sz="0" w:space="0" w:color="auto"/>
      </w:divBdr>
    </w:div>
    <w:div w:id="240256989">
      <w:bodyDiv w:val="1"/>
      <w:marLeft w:val="0"/>
      <w:marRight w:val="0"/>
      <w:marTop w:val="0"/>
      <w:marBottom w:val="0"/>
      <w:divBdr>
        <w:top w:val="none" w:sz="0" w:space="0" w:color="auto"/>
        <w:left w:val="none" w:sz="0" w:space="0" w:color="auto"/>
        <w:bottom w:val="none" w:sz="0" w:space="0" w:color="auto"/>
        <w:right w:val="none" w:sz="0" w:space="0" w:color="auto"/>
      </w:divBdr>
    </w:div>
    <w:div w:id="240717630">
      <w:bodyDiv w:val="1"/>
      <w:marLeft w:val="0"/>
      <w:marRight w:val="0"/>
      <w:marTop w:val="0"/>
      <w:marBottom w:val="0"/>
      <w:divBdr>
        <w:top w:val="none" w:sz="0" w:space="0" w:color="auto"/>
        <w:left w:val="none" w:sz="0" w:space="0" w:color="auto"/>
        <w:bottom w:val="none" w:sz="0" w:space="0" w:color="auto"/>
        <w:right w:val="none" w:sz="0" w:space="0" w:color="auto"/>
      </w:divBdr>
    </w:div>
    <w:div w:id="242492945">
      <w:bodyDiv w:val="1"/>
      <w:marLeft w:val="0"/>
      <w:marRight w:val="0"/>
      <w:marTop w:val="0"/>
      <w:marBottom w:val="0"/>
      <w:divBdr>
        <w:top w:val="none" w:sz="0" w:space="0" w:color="auto"/>
        <w:left w:val="none" w:sz="0" w:space="0" w:color="auto"/>
        <w:bottom w:val="none" w:sz="0" w:space="0" w:color="auto"/>
        <w:right w:val="none" w:sz="0" w:space="0" w:color="auto"/>
      </w:divBdr>
    </w:div>
    <w:div w:id="243078751">
      <w:bodyDiv w:val="1"/>
      <w:marLeft w:val="0"/>
      <w:marRight w:val="0"/>
      <w:marTop w:val="0"/>
      <w:marBottom w:val="0"/>
      <w:divBdr>
        <w:top w:val="none" w:sz="0" w:space="0" w:color="auto"/>
        <w:left w:val="none" w:sz="0" w:space="0" w:color="auto"/>
        <w:bottom w:val="none" w:sz="0" w:space="0" w:color="auto"/>
        <w:right w:val="none" w:sz="0" w:space="0" w:color="auto"/>
      </w:divBdr>
    </w:div>
    <w:div w:id="243151895">
      <w:bodyDiv w:val="1"/>
      <w:marLeft w:val="0"/>
      <w:marRight w:val="0"/>
      <w:marTop w:val="0"/>
      <w:marBottom w:val="0"/>
      <w:divBdr>
        <w:top w:val="none" w:sz="0" w:space="0" w:color="auto"/>
        <w:left w:val="none" w:sz="0" w:space="0" w:color="auto"/>
        <w:bottom w:val="none" w:sz="0" w:space="0" w:color="auto"/>
        <w:right w:val="none" w:sz="0" w:space="0" w:color="auto"/>
      </w:divBdr>
    </w:div>
    <w:div w:id="244150572">
      <w:bodyDiv w:val="1"/>
      <w:marLeft w:val="0"/>
      <w:marRight w:val="0"/>
      <w:marTop w:val="0"/>
      <w:marBottom w:val="0"/>
      <w:divBdr>
        <w:top w:val="none" w:sz="0" w:space="0" w:color="auto"/>
        <w:left w:val="none" w:sz="0" w:space="0" w:color="auto"/>
        <w:bottom w:val="none" w:sz="0" w:space="0" w:color="auto"/>
        <w:right w:val="none" w:sz="0" w:space="0" w:color="auto"/>
      </w:divBdr>
    </w:div>
    <w:div w:id="244802931">
      <w:bodyDiv w:val="1"/>
      <w:marLeft w:val="0"/>
      <w:marRight w:val="0"/>
      <w:marTop w:val="0"/>
      <w:marBottom w:val="0"/>
      <w:divBdr>
        <w:top w:val="none" w:sz="0" w:space="0" w:color="auto"/>
        <w:left w:val="none" w:sz="0" w:space="0" w:color="auto"/>
        <w:bottom w:val="none" w:sz="0" w:space="0" w:color="auto"/>
        <w:right w:val="none" w:sz="0" w:space="0" w:color="auto"/>
      </w:divBdr>
    </w:div>
    <w:div w:id="245116602">
      <w:bodyDiv w:val="1"/>
      <w:marLeft w:val="0"/>
      <w:marRight w:val="0"/>
      <w:marTop w:val="0"/>
      <w:marBottom w:val="0"/>
      <w:divBdr>
        <w:top w:val="none" w:sz="0" w:space="0" w:color="auto"/>
        <w:left w:val="none" w:sz="0" w:space="0" w:color="auto"/>
        <w:bottom w:val="none" w:sz="0" w:space="0" w:color="auto"/>
        <w:right w:val="none" w:sz="0" w:space="0" w:color="auto"/>
      </w:divBdr>
    </w:div>
    <w:div w:id="247421045">
      <w:bodyDiv w:val="1"/>
      <w:marLeft w:val="0"/>
      <w:marRight w:val="0"/>
      <w:marTop w:val="0"/>
      <w:marBottom w:val="0"/>
      <w:divBdr>
        <w:top w:val="none" w:sz="0" w:space="0" w:color="auto"/>
        <w:left w:val="none" w:sz="0" w:space="0" w:color="auto"/>
        <w:bottom w:val="none" w:sz="0" w:space="0" w:color="auto"/>
        <w:right w:val="none" w:sz="0" w:space="0" w:color="auto"/>
      </w:divBdr>
    </w:div>
    <w:div w:id="248076713">
      <w:bodyDiv w:val="1"/>
      <w:marLeft w:val="0"/>
      <w:marRight w:val="0"/>
      <w:marTop w:val="0"/>
      <w:marBottom w:val="0"/>
      <w:divBdr>
        <w:top w:val="none" w:sz="0" w:space="0" w:color="auto"/>
        <w:left w:val="none" w:sz="0" w:space="0" w:color="auto"/>
        <w:bottom w:val="none" w:sz="0" w:space="0" w:color="auto"/>
        <w:right w:val="none" w:sz="0" w:space="0" w:color="auto"/>
      </w:divBdr>
    </w:div>
    <w:div w:id="248273504">
      <w:bodyDiv w:val="1"/>
      <w:marLeft w:val="0"/>
      <w:marRight w:val="0"/>
      <w:marTop w:val="0"/>
      <w:marBottom w:val="0"/>
      <w:divBdr>
        <w:top w:val="none" w:sz="0" w:space="0" w:color="auto"/>
        <w:left w:val="none" w:sz="0" w:space="0" w:color="auto"/>
        <w:bottom w:val="none" w:sz="0" w:space="0" w:color="auto"/>
        <w:right w:val="none" w:sz="0" w:space="0" w:color="auto"/>
      </w:divBdr>
    </w:div>
    <w:div w:id="248514165">
      <w:bodyDiv w:val="1"/>
      <w:marLeft w:val="0"/>
      <w:marRight w:val="0"/>
      <w:marTop w:val="0"/>
      <w:marBottom w:val="0"/>
      <w:divBdr>
        <w:top w:val="none" w:sz="0" w:space="0" w:color="auto"/>
        <w:left w:val="none" w:sz="0" w:space="0" w:color="auto"/>
        <w:bottom w:val="none" w:sz="0" w:space="0" w:color="auto"/>
        <w:right w:val="none" w:sz="0" w:space="0" w:color="auto"/>
      </w:divBdr>
    </w:div>
    <w:div w:id="249656286">
      <w:bodyDiv w:val="1"/>
      <w:marLeft w:val="0"/>
      <w:marRight w:val="0"/>
      <w:marTop w:val="0"/>
      <w:marBottom w:val="0"/>
      <w:divBdr>
        <w:top w:val="none" w:sz="0" w:space="0" w:color="auto"/>
        <w:left w:val="none" w:sz="0" w:space="0" w:color="auto"/>
        <w:bottom w:val="none" w:sz="0" w:space="0" w:color="auto"/>
        <w:right w:val="none" w:sz="0" w:space="0" w:color="auto"/>
      </w:divBdr>
    </w:div>
    <w:div w:id="249656963">
      <w:bodyDiv w:val="1"/>
      <w:marLeft w:val="0"/>
      <w:marRight w:val="0"/>
      <w:marTop w:val="0"/>
      <w:marBottom w:val="0"/>
      <w:divBdr>
        <w:top w:val="none" w:sz="0" w:space="0" w:color="auto"/>
        <w:left w:val="none" w:sz="0" w:space="0" w:color="auto"/>
        <w:bottom w:val="none" w:sz="0" w:space="0" w:color="auto"/>
        <w:right w:val="none" w:sz="0" w:space="0" w:color="auto"/>
      </w:divBdr>
    </w:div>
    <w:div w:id="251664783">
      <w:bodyDiv w:val="1"/>
      <w:marLeft w:val="0"/>
      <w:marRight w:val="0"/>
      <w:marTop w:val="0"/>
      <w:marBottom w:val="0"/>
      <w:divBdr>
        <w:top w:val="none" w:sz="0" w:space="0" w:color="auto"/>
        <w:left w:val="none" w:sz="0" w:space="0" w:color="auto"/>
        <w:bottom w:val="none" w:sz="0" w:space="0" w:color="auto"/>
        <w:right w:val="none" w:sz="0" w:space="0" w:color="auto"/>
      </w:divBdr>
    </w:div>
    <w:div w:id="252053861">
      <w:bodyDiv w:val="1"/>
      <w:marLeft w:val="0"/>
      <w:marRight w:val="0"/>
      <w:marTop w:val="0"/>
      <w:marBottom w:val="0"/>
      <w:divBdr>
        <w:top w:val="none" w:sz="0" w:space="0" w:color="auto"/>
        <w:left w:val="none" w:sz="0" w:space="0" w:color="auto"/>
        <w:bottom w:val="none" w:sz="0" w:space="0" w:color="auto"/>
        <w:right w:val="none" w:sz="0" w:space="0" w:color="auto"/>
      </w:divBdr>
    </w:div>
    <w:div w:id="252322127">
      <w:bodyDiv w:val="1"/>
      <w:marLeft w:val="0"/>
      <w:marRight w:val="0"/>
      <w:marTop w:val="0"/>
      <w:marBottom w:val="0"/>
      <w:divBdr>
        <w:top w:val="none" w:sz="0" w:space="0" w:color="auto"/>
        <w:left w:val="none" w:sz="0" w:space="0" w:color="auto"/>
        <w:bottom w:val="none" w:sz="0" w:space="0" w:color="auto"/>
        <w:right w:val="none" w:sz="0" w:space="0" w:color="auto"/>
      </w:divBdr>
    </w:div>
    <w:div w:id="252394713">
      <w:bodyDiv w:val="1"/>
      <w:marLeft w:val="0"/>
      <w:marRight w:val="0"/>
      <w:marTop w:val="0"/>
      <w:marBottom w:val="0"/>
      <w:divBdr>
        <w:top w:val="none" w:sz="0" w:space="0" w:color="auto"/>
        <w:left w:val="none" w:sz="0" w:space="0" w:color="auto"/>
        <w:bottom w:val="none" w:sz="0" w:space="0" w:color="auto"/>
        <w:right w:val="none" w:sz="0" w:space="0" w:color="auto"/>
      </w:divBdr>
    </w:div>
    <w:div w:id="252788423">
      <w:bodyDiv w:val="1"/>
      <w:marLeft w:val="0"/>
      <w:marRight w:val="0"/>
      <w:marTop w:val="0"/>
      <w:marBottom w:val="0"/>
      <w:divBdr>
        <w:top w:val="none" w:sz="0" w:space="0" w:color="auto"/>
        <w:left w:val="none" w:sz="0" w:space="0" w:color="auto"/>
        <w:bottom w:val="none" w:sz="0" w:space="0" w:color="auto"/>
        <w:right w:val="none" w:sz="0" w:space="0" w:color="auto"/>
      </w:divBdr>
    </w:div>
    <w:div w:id="252976341">
      <w:bodyDiv w:val="1"/>
      <w:marLeft w:val="0"/>
      <w:marRight w:val="0"/>
      <w:marTop w:val="0"/>
      <w:marBottom w:val="0"/>
      <w:divBdr>
        <w:top w:val="none" w:sz="0" w:space="0" w:color="auto"/>
        <w:left w:val="none" w:sz="0" w:space="0" w:color="auto"/>
        <w:bottom w:val="none" w:sz="0" w:space="0" w:color="auto"/>
        <w:right w:val="none" w:sz="0" w:space="0" w:color="auto"/>
      </w:divBdr>
    </w:div>
    <w:div w:id="254823809">
      <w:bodyDiv w:val="1"/>
      <w:marLeft w:val="0"/>
      <w:marRight w:val="0"/>
      <w:marTop w:val="0"/>
      <w:marBottom w:val="0"/>
      <w:divBdr>
        <w:top w:val="none" w:sz="0" w:space="0" w:color="auto"/>
        <w:left w:val="none" w:sz="0" w:space="0" w:color="auto"/>
        <w:bottom w:val="none" w:sz="0" w:space="0" w:color="auto"/>
        <w:right w:val="none" w:sz="0" w:space="0" w:color="auto"/>
      </w:divBdr>
    </w:div>
    <w:div w:id="255092668">
      <w:bodyDiv w:val="1"/>
      <w:marLeft w:val="0"/>
      <w:marRight w:val="0"/>
      <w:marTop w:val="0"/>
      <w:marBottom w:val="0"/>
      <w:divBdr>
        <w:top w:val="none" w:sz="0" w:space="0" w:color="auto"/>
        <w:left w:val="none" w:sz="0" w:space="0" w:color="auto"/>
        <w:bottom w:val="none" w:sz="0" w:space="0" w:color="auto"/>
        <w:right w:val="none" w:sz="0" w:space="0" w:color="auto"/>
      </w:divBdr>
    </w:div>
    <w:div w:id="255601437">
      <w:bodyDiv w:val="1"/>
      <w:marLeft w:val="0"/>
      <w:marRight w:val="0"/>
      <w:marTop w:val="0"/>
      <w:marBottom w:val="0"/>
      <w:divBdr>
        <w:top w:val="none" w:sz="0" w:space="0" w:color="auto"/>
        <w:left w:val="none" w:sz="0" w:space="0" w:color="auto"/>
        <w:bottom w:val="none" w:sz="0" w:space="0" w:color="auto"/>
        <w:right w:val="none" w:sz="0" w:space="0" w:color="auto"/>
      </w:divBdr>
    </w:div>
    <w:div w:id="256795582">
      <w:bodyDiv w:val="1"/>
      <w:marLeft w:val="0"/>
      <w:marRight w:val="0"/>
      <w:marTop w:val="0"/>
      <w:marBottom w:val="0"/>
      <w:divBdr>
        <w:top w:val="none" w:sz="0" w:space="0" w:color="auto"/>
        <w:left w:val="none" w:sz="0" w:space="0" w:color="auto"/>
        <w:bottom w:val="none" w:sz="0" w:space="0" w:color="auto"/>
        <w:right w:val="none" w:sz="0" w:space="0" w:color="auto"/>
      </w:divBdr>
    </w:div>
    <w:div w:id="256987605">
      <w:bodyDiv w:val="1"/>
      <w:marLeft w:val="0"/>
      <w:marRight w:val="0"/>
      <w:marTop w:val="0"/>
      <w:marBottom w:val="0"/>
      <w:divBdr>
        <w:top w:val="none" w:sz="0" w:space="0" w:color="auto"/>
        <w:left w:val="none" w:sz="0" w:space="0" w:color="auto"/>
        <w:bottom w:val="none" w:sz="0" w:space="0" w:color="auto"/>
        <w:right w:val="none" w:sz="0" w:space="0" w:color="auto"/>
      </w:divBdr>
    </w:div>
    <w:div w:id="257759304">
      <w:bodyDiv w:val="1"/>
      <w:marLeft w:val="0"/>
      <w:marRight w:val="0"/>
      <w:marTop w:val="0"/>
      <w:marBottom w:val="0"/>
      <w:divBdr>
        <w:top w:val="none" w:sz="0" w:space="0" w:color="auto"/>
        <w:left w:val="none" w:sz="0" w:space="0" w:color="auto"/>
        <w:bottom w:val="none" w:sz="0" w:space="0" w:color="auto"/>
        <w:right w:val="none" w:sz="0" w:space="0" w:color="auto"/>
      </w:divBdr>
    </w:div>
    <w:div w:id="258412790">
      <w:bodyDiv w:val="1"/>
      <w:marLeft w:val="0"/>
      <w:marRight w:val="0"/>
      <w:marTop w:val="0"/>
      <w:marBottom w:val="0"/>
      <w:divBdr>
        <w:top w:val="none" w:sz="0" w:space="0" w:color="auto"/>
        <w:left w:val="none" w:sz="0" w:space="0" w:color="auto"/>
        <w:bottom w:val="none" w:sz="0" w:space="0" w:color="auto"/>
        <w:right w:val="none" w:sz="0" w:space="0" w:color="auto"/>
      </w:divBdr>
    </w:div>
    <w:div w:id="258418095">
      <w:bodyDiv w:val="1"/>
      <w:marLeft w:val="0"/>
      <w:marRight w:val="0"/>
      <w:marTop w:val="0"/>
      <w:marBottom w:val="0"/>
      <w:divBdr>
        <w:top w:val="none" w:sz="0" w:space="0" w:color="auto"/>
        <w:left w:val="none" w:sz="0" w:space="0" w:color="auto"/>
        <w:bottom w:val="none" w:sz="0" w:space="0" w:color="auto"/>
        <w:right w:val="none" w:sz="0" w:space="0" w:color="auto"/>
      </w:divBdr>
    </w:div>
    <w:div w:id="259219496">
      <w:bodyDiv w:val="1"/>
      <w:marLeft w:val="0"/>
      <w:marRight w:val="0"/>
      <w:marTop w:val="0"/>
      <w:marBottom w:val="0"/>
      <w:divBdr>
        <w:top w:val="none" w:sz="0" w:space="0" w:color="auto"/>
        <w:left w:val="none" w:sz="0" w:space="0" w:color="auto"/>
        <w:bottom w:val="none" w:sz="0" w:space="0" w:color="auto"/>
        <w:right w:val="none" w:sz="0" w:space="0" w:color="auto"/>
      </w:divBdr>
    </w:div>
    <w:div w:id="262307071">
      <w:bodyDiv w:val="1"/>
      <w:marLeft w:val="0"/>
      <w:marRight w:val="0"/>
      <w:marTop w:val="0"/>
      <w:marBottom w:val="0"/>
      <w:divBdr>
        <w:top w:val="none" w:sz="0" w:space="0" w:color="auto"/>
        <w:left w:val="none" w:sz="0" w:space="0" w:color="auto"/>
        <w:bottom w:val="none" w:sz="0" w:space="0" w:color="auto"/>
        <w:right w:val="none" w:sz="0" w:space="0" w:color="auto"/>
      </w:divBdr>
    </w:div>
    <w:div w:id="262690033">
      <w:bodyDiv w:val="1"/>
      <w:marLeft w:val="0"/>
      <w:marRight w:val="0"/>
      <w:marTop w:val="0"/>
      <w:marBottom w:val="0"/>
      <w:divBdr>
        <w:top w:val="none" w:sz="0" w:space="0" w:color="auto"/>
        <w:left w:val="none" w:sz="0" w:space="0" w:color="auto"/>
        <w:bottom w:val="none" w:sz="0" w:space="0" w:color="auto"/>
        <w:right w:val="none" w:sz="0" w:space="0" w:color="auto"/>
      </w:divBdr>
    </w:div>
    <w:div w:id="262954889">
      <w:bodyDiv w:val="1"/>
      <w:marLeft w:val="0"/>
      <w:marRight w:val="0"/>
      <w:marTop w:val="0"/>
      <w:marBottom w:val="0"/>
      <w:divBdr>
        <w:top w:val="none" w:sz="0" w:space="0" w:color="auto"/>
        <w:left w:val="none" w:sz="0" w:space="0" w:color="auto"/>
        <w:bottom w:val="none" w:sz="0" w:space="0" w:color="auto"/>
        <w:right w:val="none" w:sz="0" w:space="0" w:color="auto"/>
      </w:divBdr>
    </w:div>
    <w:div w:id="263807469">
      <w:bodyDiv w:val="1"/>
      <w:marLeft w:val="0"/>
      <w:marRight w:val="0"/>
      <w:marTop w:val="0"/>
      <w:marBottom w:val="0"/>
      <w:divBdr>
        <w:top w:val="none" w:sz="0" w:space="0" w:color="auto"/>
        <w:left w:val="none" w:sz="0" w:space="0" w:color="auto"/>
        <w:bottom w:val="none" w:sz="0" w:space="0" w:color="auto"/>
        <w:right w:val="none" w:sz="0" w:space="0" w:color="auto"/>
      </w:divBdr>
    </w:div>
    <w:div w:id="264311961">
      <w:bodyDiv w:val="1"/>
      <w:marLeft w:val="0"/>
      <w:marRight w:val="0"/>
      <w:marTop w:val="0"/>
      <w:marBottom w:val="0"/>
      <w:divBdr>
        <w:top w:val="none" w:sz="0" w:space="0" w:color="auto"/>
        <w:left w:val="none" w:sz="0" w:space="0" w:color="auto"/>
        <w:bottom w:val="none" w:sz="0" w:space="0" w:color="auto"/>
        <w:right w:val="none" w:sz="0" w:space="0" w:color="auto"/>
      </w:divBdr>
    </w:div>
    <w:div w:id="265624782">
      <w:bodyDiv w:val="1"/>
      <w:marLeft w:val="0"/>
      <w:marRight w:val="0"/>
      <w:marTop w:val="0"/>
      <w:marBottom w:val="0"/>
      <w:divBdr>
        <w:top w:val="none" w:sz="0" w:space="0" w:color="auto"/>
        <w:left w:val="none" w:sz="0" w:space="0" w:color="auto"/>
        <w:bottom w:val="none" w:sz="0" w:space="0" w:color="auto"/>
        <w:right w:val="none" w:sz="0" w:space="0" w:color="auto"/>
      </w:divBdr>
    </w:div>
    <w:div w:id="267781422">
      <w:bodyDiv w:val="1"/>
      <w:marLeft w:val="0"/>
      <w:marRight w:val="0"/>
      <w:marTop w:val="0"/>
      <w:marBottom w:val="0"/>
      <w:divBdr>
        <w:top w:val="none" w:sz="0" w:space="0" w:color="auto"/>
        <w:left w:val="none" w:sz="0" w:space="0" w:color="auto"/>
        <w:bottom w:val="none" w:sz="0" w:space="0" w:color="auto"/>
        <w:right w:val="none" w:sz="0" w:space="0" w:color="auto"/>
      </w:divBdr>
    </w:div>
    <w:div w:id="268240423">
      <w:bodyDiv w:val="1"/>
      <w:marLeft w:val="0"/>
      <w:marRight w:val="0"/>
      <w:marTop w:val="0"/>
      <w:marBottom w:val="0"/>
      <w:divBdr>
        <w:top w:val="none" w:sz="0" w:space="0" w:color="auto"/>
        <w:left w:val="none" w:sz="0" w:space="0" w:color="auto"/>
        <w:bottom w:val="none" w:sz="0" w:space="0" w:color="auto"/>
        <w:right w:val="none" w:sz="0" w:space="0" w:color="auto"/>
      </w:divBdr>
    </w:div>
    <w:div w:id="268319715">
      <w:bodyDiv w:val="1"/>
      <w:marLeft w:val="0"/>
      <w:marRight w:val="0"/>
      <w:marTop w:val="0"/>
      <w:marBottom w:val="0"/>
      <w:divBdr>
        <w:top w:val="none" w:sz="0" w:space="0" w:color="auto"/>
        <w:left w:val="none" w:sz="0" w:space="0" w:color="auto"/>
        <w:bottom w:val="none" w:sz="0" w:space="0" w:color="auto"/>
        <w:right w:val="none" w:sz="0" w:space="0" w:color="auto"/>
      </w:divBdr>
    </w:div>
    <w:div w:id="269313996">
      <w:bodyDiv w:val="1"/>
      <w:marLeft w:val="0"/>
      <w:marRight w:val="0"/>
      <w:marTop w:val="0"/>
      <w:marBottom w:val="0"/>
      <w:divBdr>
        <w:top w:val="none" w:sz="0" w:space="0" w:color="auto"/>
        <w:left w:val="none" w:sz="0" w:space="0" w:color="auto"/>
        <w:bottom w:val="none" w:sz="0" w:space="0" w:color="auto"/>
        <w:right w:val="none" w:sz="0" w:space="0" w:color="auto"/>
      </w:divBdr>
    </w:div>
    <w:div w:id="269823389">
      <w:bodyDiv w:val="1"/>
      <w:marLeft w:val="0"/>
      <w:marRight w:val="0"/>
      <w:marTop w:val="0"/>
      <w:marBottom w:val="0"/>
      <w:divBdr>
        <w:top w:val="none" w:sz="0" w:space="0" w:color="auto"/>
        <w:left w:val="none" w:sz="0" w:space="0" w:color="auto"/>
        <w:bottom w:val="none" w:sz="0" w:space="0" w:color="auto"/>
        <w:right w:val="none" w:sz="0" w:space="0" w:color="auto"/>
      </w:divBdr>
    </w:div>
    <w:div w:id="270210949">
      <w:bodyDiv w:val="1"/>
      <w:marLeft w:val="0"/>
      <w:marRight w:val="0"/>
      <w:marTop w:val="0"/>
      <w:marBottom w:val="0"/>
      <w:divBdr>
        <w:top w:val="none" w:sz="0" w:space="0" w:color="auto"/>
        <w:left w:val="none" w:sz="0" w:space="0" w:color="auto"/>
        <w:bottom w:val="none" w:sz="0" w:space="0" w:color="auto"/>
        <w:right w:val="none" w:sz="0" w:space="0" w:color="auto"/>
      </w:divBdr>
    </w:div>
    <w:div w:id="270284160">
      <w:bodyDiv w:val="1"/>
      <w:marLeft w:val="0"/>
      <w:marRight w:val="0"/>
      <w:marTop w:val="0"/>
      <w:marBottom w:val="0"/>
      <w:divBdr>
        <w:top w:val="none" w:sz="0" w:space="0" w:color="auto"/>
        <w:left w:val="none" w:sz="0" w:space="0" w:color="auto"/>
        <w:bottom w:val="none" w:sz="0" w:space="0" w:color="auto"/>
        <w:right w:val="none" w:sz="0" w:space="0" w:color="auto"/>
      </w:divBdr>
    </w:div>
    <w:div w:id="271206942">
      <w:bodyDiv w:val="1"/>
      <w:marLeft w:val="0"/>
      <w:marRight w:val="0"/>
      <w:marTop w:val="0"/>
      <w:marBottom w:val="0"/>
      <w:divBdr>
        <w:top w:val="none" w:sz="0" w:space="0" w:color="auto"/>
        <w:left w:val="none" w:sz="0" w:space="0" w:color="auto"/>
        <w:bottom w:val="none" w:sz="0" w:space="0" w:color="auto"/>
        <w:right w:val="none" w:sz="0" w:space="0" w:color="auto"/>
      </w:divBdr>
    </w:div>
    <w:div w:id="271327229">
      <w:bodyDiv w:val="1"/>
      <w:marLeft w:val="0"/>
      <w:marRight w:val="0"/>
      <w:marTop w:val="0"/>
      <w:marBottom w:val="0"/>
      <w:divBdr>
        <w:top w:val="none" w:sz="0" w:space="0" w:color="auto"/>
        <w:left w:val="none" w:sz="0" w:space="0" w:color="auto"/>
        <w:bottom w:val="none" w:sz="0" w:space="0" w:color="auto"/>
        <w:right w:val="none" w:sz="0" w:space="0" w:color="auto"/>
      </w:divBdr>
    </w:div>
    <w:div w:id="272440740">
      <w:bodyDiv w:val="1"/>
      <w:marLeft w:val="0"/>
      <w:marRight w:val="0"/>
      <w:marTop w:val="0"/>
      <w:marBottom w:val="0"/>
      <w:divBdr>
        <w:top w:val="none" w:sz="0" w:space="0" w:color="auto"/>
        <w:left w:val="none" w:sz="0" w:space="0" w:color="auto"/>
        <w:bottom w:val="none" w:sz="0" w:space="0" w:color="auto"/>
        <w:right w:val="none" w:sz="0" w:space="0" w:color="auto"/>
      </w:divBdr>
    </w:div>
    <w:div w:id="272589385">
      <w:bodyDiv w:val="1"/>
      <w:marLeft w:val="0"/>
      <w:marRight w:val="0"/>
      <w:marTop w:val="0"/>
      <w:marBottom w:val="0"/>
      <w:divBdr>
        <w:top w:val="none" w:sz="0" w:space="0" w:color="auto"/>
        <w:left w:val="none" w:sz="0" w:space="0" w:color="auto"/>
        <w:bottom w:val="none" w:sz="0" w:space="0" w:color="auto"/>
        <w:right w:val="none" w:sz="0" w:space="0" w:color="auto"/>
      </w:divBdr>
    </w:div>
    <w:div w:id="273947489">
      <w:bodyDiv w:val="1"/>
      <w:marLeft w:val="0"/>
      <w:marRight w:val="0"/>
      <w:marTop w:val="0"/>
      <w:marBottom w:val="0"/>
      <w:divBdr>
        <w:top w:val="none" w:sz="0" w:space="0" w:color="auto"/>
        <w:left w:val="none" w:sz="0" w:space="0" w:color="auto"/>
        <w:bottom w:val="none" w:sz="0" w:space="0" w:color="auto"/>
        <w:right w:val="none" w:sz="0" w:space="0" w:color="auto"/>
      </w:divBdr>
    </w:div>
    <w:div w:id="276252289">
      <w:bodyDiv w:val="1"/>
      <w:marLeft w:val="0"/>
      <w:marRight w:val="0"/>
      <w:marTop w:val="0"/>
      <w:marBottom w:val="0"/>
      <w:divBdr>
        <w:top w:val="none" w:sz="0" w:space="0" w:color="auto"/>
        <w:left w:val="none" w:sz="0" w:space="0" w:color="auto"/>
        <w:bottom w:val="none" w:sz="0" w:space="0" w:color="auto"/>
        <w:right w:val="none" w:sz="0" w:space="0" w:color="auto"/>
      </w:divBdr>
    </w:div>
    <w:div w:id="276714145">
      <w:bodyDiv w:val="1"/>
      <w:marLeft w:val="0"/>
      <w:marRight w:val="0"/>
      <w:marTop w:val="0"/>
      <w:marBottom w:val="0"/>
      <w:divBdr>
        <w:top w:val="none" w:sz="0" w:space="0" w:color="auto"/>
        <w:left w:val="none" w:sz="0" w:space="0" w:color="auto"/>
        <w:bottom w:val="none" w:sz="0" w:space="0" w:color="auto"/>
        <w:right w:val="none" w:sz="0" w:space="0" w:color="auto"/>
      </w:divBdr>
    </w:div>
    <w:div w:id="277026304">
      <w:bodyDiv w:val="1"/>
      <w:marLeft w:val="0"/>
      <w:marRight w:val="0"/>
      <w:marTop w:val="0"/>
      <w:marBottom w:val="0"/>
      <w:divBdr>
        <w:top w:val="none" w:sz="0" w:space="0" w:color="auto"/>
        <w:left w:val="none" w:sz="0" w:space="0" w:color="auto"/>
        <w:bottom w:val="none" w:sz="0" w:space="0" w:color="auto"/>
        <w:right w:val="none" w:sz="0" w:space="0" w:color="auto"/>
      </w:divBdr>
    </w:div>
    <w:div w:id="277032182">
      <w:bodyDiv w:val="1"/>
      <w:marLeft w:val="0"/>
      <w:marRight w:val="0"/>
      <w:marTop w:val="0"/>
      <w:marBottom w:val="0"/>
      <w:divBdr>
        <w:top w:val="none" w:sz="0" w:space="0" w:color="auto"/>
        <w:left w:val="none" w:sz="0" w:space="0" w:color="auto"/>
        <w:bottom w:val="none" w:sz="0" w:space="0" w:color="auto"/>
        <w:right w:val="none" w:sz="0" w:space="0" w:color="auto"/>
      </w:divBdr>
    </w:div>
    <w:div w:id="277642378">
      <w:bodyDiv w:val="1"/>
      <w:marLeft w:val="0"/>
      <w:marRight w:val="0"/>
      <w:marTop w:val="0"/>
      <w:marBottom w:val="0"/>
      <w:divBdr>
        <w:top w:val="none" w:sz="0" w:space="0" w:color="auto"/>
        <w:left w:val="none" w:sz="0" w:space="0" w:color="auto"/>
        <w:bottom w:val="none" w:sz="0" w:space="0" w:color="auto"/>
        <w:right w:val="none" w:sz="0" w:space="0" w:color="auto"/>
      </w:divBdr>
    </w:div>
    <w:div w:id="281806044">
      <w:bodyDiv w:val="1"/>
      <w:marLeft w:val="0"/>
      <w:marRight w:val="0"/>
      <w:marTop w:val="0"/>
      <w:marBottom w:val="0"/>
      <w:divBdr>
        <w:top w:val="none" w:sz="0" w:space="0" w:color="auto"/>
        <w:left w:val="none" w:sz="0" w:space="0" w:color="auto"/>
        <w:bottom w:val="none" w:sz="0" w:space="0" w:color="auto"/>
        <w:right w:val="none" w:sz="0" w:space="0" w:color="auto"/>
      </w:divBdr>
    </w:div>
    <w:div w:id="285090269">
      <w:bodyDiv w:val="1"/>
      <w:marLeft w:val="0"/>
      <w:marRight w:val="0"/>
      <w:marTop w:val="0"/>
      <w:marBottom w:val="0"/>
      <w:divBdr>
        <w:top w:val="none" w:sz="0" w:space="0" w:color="auto"/>
        <w:left w:val="none" w:sz="0" w:space="0" w:color="auto"/>
        <w:bottom w:val="none" w:sz="0" w:space="0" w:color="auto"/>
        <w:right w:val="none" w:sz="0" w:space="0" w:color="auto"/>
      </w:divBdr>
    </w:div>
    <w:div w:id="286161643">
      <w:bodyDiv w:val="1"/>
      <w:marLeft w:val="0"/>
      <w:marRight w:val="0"/>
      <w:marTop w:val="0"/>
      <w:marBottom w:val="0"/>
      <w:divBdr>
        <w:top w:val="none" w:sz="0" w:space="0" w:color="auto"/>
        <w:left w:val="none" w:sz="0" w:space="0" w:color="auto"/>
        <w:bottom w:val="none" w:sz="0" w:space="0" w:color="auto"/>
        <w:right w:val="none" w:sz="0" w:space="0" w:color="auto"/>
      </w:divBdr>
    </w:div>
    <w:div w:id="286668639">
      <w:bodyDiv w:val="1"/>
      <w:marLeft w:val="0"/>
      <w:marRight w:val="0"/>
      <w:marTop w:val="0"/>
      <w:marBottom w:val="0"/>
      <w:divBdr>
        <w:top w:val="none" w:sz="0" w:space="0" w:color="auto"/>
        <w:left w:val="none" w:sz="0" w:space="0" w:color="auto"/>
        <w:bottom w:val="none" w:sz="0" w:space="0" w:color="auto"/>
        <w:right w:val="none" w:sz="0" w:space="0" w:color="auto"/>
      </w:divBdr>
    </w:div>
    <w:div w:id="288707169">
      <w:bodyDiv w:val="1"/>
      <w:marLeft w:val="0"/>
      <w:marRight w:val="0"/>
      <w:marTop w:val="0"/>
      <w:marBottom w:val="0"/>
      <w:divBdr>
        <w:top w:val="none" w:sz="0" w:space="0" w:color="auto"/>
        <w:left w:val="none" w:sz="0" w:space="0" w:color="auto"/>
        <w:bottom w:val="none" w:sz="0" w:space="0" w:color="auto"/>
        <w:right w:val="none" w:sz="0" w:space="0" w:color="auto"/>
      </w:divBdr>
    </w:div>
    <w:div w:id="289866542">
      <w:bodyDiv w:val="1"/>
      <w:marLeft w:val="0"/>
      <w:marRight w:val="0"/>
      <w:marTop w:val="0"/>
      <w:marBottom w:val="0"/>
      <w:divBdr>
        <w:top w:val="none" w:sz="0" w:space="0" w:color="auto"/>
        <w:left w:val="none" w:sz="0" w:space="0" w:color="auto"/>
        <w:bottom w:val="none" w:sz="0" w:space="0" w:color="auto"/>
        <w:right w:val="none" w:sz="0" w:space="0" w:color="auto"/>
      </w:divBdr>
    </w:div>
    <w:div w:id="289941873">
      <w:bodyDiv w:val="1"/>
      <w:marLeft w:val="0"/>
      <w:marRight w:val="0"/>
      <w:marTop w:val="0"/>
      <w:marBottom w:val="0"/>
      <w:divBdr>
        <w:top w:val="none" w:sz="0" w:space="0" w:color="auto"/>
        <w:left w:val="none" w:sz="0" w:space="0" w:color="auto"/>
        <w:bottom w:val="none" w:sz="0" w:space="0" w:color="auto"/>
        <w:right w:val="none" w:sz="0" w:space="0" w:color="auto"/>
      </w:divBdr>
    </w:div>
    <w:div w:id="290747094">
      <w:bodyDiv w:val="1"/>
      <w:marLeft w:val="0"/>
      <w:marRight w:val="0"/>
      <w:marTop w:val="0"/>
      <w:marBottom w:val="0"/>
      <w:divBdr>
        <w:top w:val="none" w:sz="0" w:space="0" w:color="auto"/>
        <w:left w:val="none" w:sz="0" w:space="0" w:color="auto"/>
        <w:bottom w:val="none" w:sz="0" w:space="0" w:color="auto"/>
        <w:right w:val="none" w:sz="0" w:space="0" w:color="auto"/>
      </w:divBdr>
    </w:div>
    <w:div w:id="291709947">
      <w:bodyDiv w:val="1"/>
      <w:marLeft w:val="0"/>
      <w:marRight w:val="0"/>
      <w:marTop w:val="0"/>
      <w:marBottom w:val="0"/>
      <w:divBdr>
        <w:top w:val="none" w:sz="0" w:space="0" w:color="auto"/>
        <w:left w:val="none" w:sz="0" w:space="0" w:color="auto"/>
        <w:bottom w:val="none" w:sz="0" w:space="0" w:color="auto"/>
        <w:right w:val="none" w:sz="0" w:space="0" w:color="auto"/>
      </w:divBdr>
    </w:div>
    <w:div w:id="291711631">
      <w:bodyDiv w:val="1"/>
      <w:marLeft w:val="0"/>
      <w:marRight w:val="0"/>
      <w:marTop w:val="0"/>
      <w:marBottom w:val="0"/>
      <w:divBdr>
        <w:top w:val="none" w:sz="0" w:space="0" w:color="auto"/>
        <w:left w:val="none" w:sz="0" w:space="0" w:color="auto"/>
        <w:bottom w:val="none" w:sz="0" w:space="0" w:color="auto"/>
        <w:right w:val="none" w:sz="0" w:space="0" w:color="auto"/>
      </w:divBdr>
    </w:div>
    <w:div w:id="292291624">
      <w:bodyDiv w:val="1"/>
      <w:marLeft w:val="0"/>
      <w:marRight w:val="0"/>
      <w:marTop w:val="0"/>
      <w:marBottom w:val="0"/>
      <w:divBdr>
        <w:top w:val="none" w:sz="0" w:space="0" w:color="auto"/>
        <w:left w:val="none" w:sz="0" w:space="0" w:color="auto"/>
        <w:bottom w:val="none" w:sz="0" w:space="0" w:color="auto"/>
        <w:right w:val="none" w:sz="0" w:space="0" w:color="auto"/>
      </w:divBdr>
    </w:div>
    <w:div w:id="293561478">
      <w:bodyDiv w:val="1"/>
      <w:marLeft w:val="0"/>
      <w:marRight w:val="0"/>
      <w:marTop w:val="0"/>
      <w:marBottom w:val="0"/>
      <w:divBdr>
        <w:top w:val="none" w:sz="0" w:space="0" w:color="auto"/>
        <w:left w:val="none" w:sz="0" w:space="0" w:color="auto"/>
        <w:bottom w:val="none" w:sz="0" w:space="0" w:color="auto"/>
        <w:right w:val="none" w:sz="0" w:space="0" w:color="auto"/>
      </w:divBdr>
    </w:div>
    <w:div w:id="294481888">
      <w:bodyDiv w:val="1"/>
      <w:marLeft w:val="0"/>
      <w:marRight w:val="0"/>
      <w:marTop w:val="0"/>
      <w:marBottom w:val="0"/>
      <w:divBdr>
        <w:top w:val="none" w:sz="0" w:space="0" w:color="auto"/>
        <w:left w:val="none" w:sz="0" w:space="0" w:color="auto"/>
        <w:bottom w:val="none" w:sz="0" w:space="0" w:color="auto"/>
        <w:right w:val="none" w:sz="0" w:space="0" w:color="auto"/>
      </w:divBdr>
    </w:div>
    <w:div w:id="294873985">
      <w:bodyDiv w:val="1"/>
      <w:marLeft w:val="0"/>
      <w:marRight w:val="0"/>
      <w:marTop w:val="0"/>
      <w:marBottom w:val="0"/>
      <w:divBdr>
        <w:top w:val="none" w:sz="0" w:space="0" w:color="auto"/>
        <w:left w:val="none" w:sz="0" w:space="0" w:color="auto"/>
        <w:bottom w:val="none" w:sz="0" w:space="0" w:color="auto"/>
        <w:right w:val="none" w:sz="0" w:space="0" w:color="auto"/>
      </w:divBdr>
    </w:div>
    <w:div w:id="296107862">
      <w:bodyDiv w:val="1"/>
      <w:marLeft w:val="0"/>
      <w:marRight w:val="0"/>
      <w:marTop w:val="0"/>
      <w:marBottom w:val="0"/>
      <w:divBdr>
        <w:top w:val="none" w:sz="0" w:space="0" w:color="auto"/>
        <w:left w:val="none" w:sz="0" w:space="0" w:color="auto"/>
        <w:bottom w:val="none" w:sz="0" w:space="0" w:color="auto"/>
        <w:right w:val="none" w:sz="0" w:space="0" w:color="auto"/>
      </w:divBdr>
    </w:div>
    <w:div w:id="296492387">
      <w:bodyDiv w:val="1"/>
      <w:marLeft w:val="0"/>
      <w:marRight w:val="0"/>
      <w:marTop w:val="0"/>
      <w:marBottom w:val="0"/>
      <w:divBdr>
        <w:top w:val="none" w:sz="0" w:space="0" w:color="auto"/>
        <w:left w:val="none" w:sz="0" w:space="0" w:color="auto"/>
        <w:bottom w:val="none" w:sz="0" w:space="0" w:color="auto"/>
        <w:right w:val="none" w:sz="0" w:space="0" w:color="auto"/>
      </w:divBdr>
    </w:div>
    <w:div w:id="298455976">
      <w:bodyDiv w:val="1"/>
      <w:marLeft w:val="0"/>
      <w:marRight w:val="0"/>
      <w:marTop w:val="0"/>
      <w:marBottom w:val="0"/>
      <w:divBdr>
        <w:top w:val="none" w:sz="0" w:space="0" w:color="auto"/>
        <w:left w:val="none" w:sz="0" w:space="0" w:color="auto"/>
        <w:bottom w:val="none" w:sz="0" w:space="0" w:color="auto"/>
        <w:right w:val="none" w:sz="0" w:space="0" w:color="auto"/>
      </w:divBdr>
    </w:div>
    <w:div w:id="299116650">
      <w:bodyDiv w:val="1"/>
      <w:marLeft w:val="0"/>
      <w:marRight w:val="0"/>
      <w:marTop w:val="0"/>
      <w:marBottom w:val="0"/>
      <w:divBdr>
        <w:top w:val="none" w:sz="0" w:space="0" w:color="auto"/>
        <w:left w:val="none" w:sz="0" w:space="0" w:color="auto"/>
        <w:bottom w:val="none" w:sz="0" w:space="0" w:color="auto"/>
        <w:right w:val="none" w:sz="0" w:space="0" w:color="auto"/>
      </w:divBdr>
    </w:div>
    <w:div w:id="299382061">
      <w:bodyDiv w:val="1"/>
      <w:marLeft w:val="0"/>
      <w:marRight w:val="0"/>
      <w:marTop w:val="0"/>
      <w:marBottom w:val="0"/>
      <w:divBdr>
        <w:top w:val="none" w:sz="0" w:space="0" w:color="auto"/>
        <w:left w:val="none" w:sz="0" w:space="0" w:color="auto"/>
        <w:bottom w:val="none" w:sz="0" w:space="0" w:color="auto"/>
        <w:right w:val="none" w:sz="0" w:space="0" w:color="auto"/>
      </w:divBdr>
    </w:div>
    <w:div w:id="299382735">
      <w:bodyDiv w:val="1"/>
      <w:marLeft w:val="0"/>
      <w:marRight w:val="0"/>
      <w:marTop w:val="0"/>
      <w:marBottom w:val="0"/>
      <w:divBdr>
        <w:top w:val="none" w:sz="0" w:space="0" w:color="auto"/>
        <w:left w:val="none" w:sz="0" w:space="0" w:color="auto"/>
        <w:bottom w:val="none" w:sz="0" w:space="0" w:color="auto"/>
        <w:right w:val="none" w:sz="0" w:space="0" w:color="auto"/>
      </w:divBdr>
    </w:div>
    <w:div w:id="299457824">
      <w:bodyDiv w:val="1"/>
      <w:marLeft w:val="0"/>
      <w:marRight w:val="0"/>
      <w:marTop w:val="0"/>
      <w:marBottom w:val="0"/>
      <w:divBdr>
        <w:top w:val="none" w:sz="0" w:space="0" w:color="auto"/>
        <w:left w:val="none" w:sz="0" w:space="0" w:color="auto"/>
        <w:bottom w:val="none" w:sz="0" w:space="0" w:color="auto"/>
        <w:right w:val="none" w:sz="0" w:space="0" w:color="auto"/>
      </w:divBdr>
    </w:div>
    <w:div w:id="300231400">
      <w:bodyDiv w:val="1"/>
      <w:marLeft w:val="0"/>
      <w:marRight w:val="0"/>
      <w:marTop w:val="0"/>
      <w:marBottom w:val="0"/>
      <w:divBdr>
        <w:top w:val="none" w:sz="0" w:space="0" w:color="auto"/>
        <w:left w:val="none" w:sz="0" w:space="0" w:color="auto"/>
        <w:bottom w:val="none" w:sz="0" w:space="0" w:color="auto"/>
        <w:right w:val="none" w:sz="0" w:space="0" w:color="auto"/>
      </w:divBdr>
    </w:div>
    <w:div w:id="302274043">
      <w:bodyDiv w:val="1"/>
      <w:marLeft w:val="0"/>
      <w:marRight w:val="0"/>
      <w:marTop w:val="0"/>
      <w:marBottom w:val="0"/>
      <w:divBdr>
        <w:top w:val="none" w:sz="0" w:space="0" w:color="auto"/>
        <w:left w:val="none" w:sz="0" w:space="0" w:color="auto"/>
        <w:bottom w:val="none" w:sz="0" w:space="0" w:color="auto"/>
        <w:right w:val="none" w:sz="0" w:space="0" w:color="auto"/>
      </w:divBdr>
    </w:div>
    <w:div w:id="302464569">
      <w:bodyDiv w:val="1"/>
      <w:marLeft w:val="0"/>
      <w:marRight w:val="0"/>
      <w:marTop w:val="0"/>
      <w:marBottom w:val="0"/>
      <w:divBdr>
        <w:top w:val="none" w:sz="0" w:space="0" w:color="auto"/>
        <w:left w:val="none" w:sz="0" w:space="0" w:color="auto"/>
        <w:bottom w:val="none" w:sz="0" w:space="0" w:color="auto"/>
        <w:right w:val="none" w:sz="0" w:space="0" w:color="auto"/>
      </w:divBdr>
    </w:div>
    <w:div w:id="302809000">
      <w:bodyDiv w:val="1"/>
      <w:marLeft w:val="0"/>
      <w:marRight w:val="0"/>
      <w:marTop w:val="0"/>
      <w:marBottom w:val="0"/>
      <w:divBdr>
        <w:top w:val="none" w:sz="0" w:space="0" w:color="auto"/>
        <w:left w:val="none" w:sz="0" w:space="0" w:color="auto"/>
        <w:bottom w:val="none" w:sz="0" w:space="0" w:color="auto"/>
        <w:right w:val="none" w:sz="0" w:space="0" w:color="auto"/>
      </w:divBdr>
    </w:div>
    <w:div w:id="303856182">
      <w:bodyDiv w:val="1"/>
      <w:marLeft w:val="0"/>
      <w:marRight w:val="0"/>
      <w:marTop w:val="0"/>
      <w:marBottom w:val="0"/>
      <w:divBdr>
        <w:top w:val="none" w:sz="0" w:space="0" w:color="auto"/>
        <w:left w:val="none" w:sz="0" w:space="0" w:color="auto"/>
        <w:bottom w:val="none" w:sz="0" w:space="0" w:color="auto"/>
        <w:right w:val="none" w:sz="0" w:space="0" w:color="auto"/>
      </w:divBdr>
    </w:div>
    <w:div w:id="304162991">
      <w:bodyDiv w:val="1"/>
      <w:marLeft w:val="0"/>
      <w:marRight w:val="0"/>
      <w:marTop w:val="0"/>
      <w:marBottom w:val="0"/>
      <w:divBdr>
        <w:top w:val="none" w:sz="0" w:space="0" w:color="auto"/>
        <w:left w:val="none" w:sz="0" w:space="0" w:color="auto"/>
        <w:bottom w:val="none" w:sz="0" w:space="0" w:color="auto"/>
        <w:right w:val="none" w:sz="0" w:space="0" w:color="auto"/>
      </w:divBdr>
    </w:div>
    <w:div w:id="304240425">
      <w:bodyDiv w:val="1"/>
      <w:marLeft w:val="0"/>
      <w:marRight w:val="0"/>
      <w:marTop w:val="0"/>
      <w:marBottom w:val="0"/>
      <w:divBdr>
        <w:top w:val="none" w:sz="0" w:space="0" w:color="auto"/>
        <w:left w:val="none" w:sz="0" w:space="0" w:color="auto"/>
        <w:bottom w:val="none" w:sz="0" w:space="0" w:color="auto"/>
        <w:right w:val="none" w:sz="0" w:space="0" w:color="auto"/>
      </w:divBdr>
    </w:div>
    <w:div w:id="304312195">
      <w:bodyDiv w:val="1"/>
      <w:marLeft w:val="0"/>
      <w:marRight w:val="0"/>
      <w:marTop w:val="0"/>
      <w:marBottom w:val="0"/>
      <w:divBdr>
        <w:top w:val="none" w:sz="0" w:space="0" w:color="auto"/>
        <w:left w:val="none" w:sz="0" w:space="0" w:color="auto"/>
        <w:bottom w:val="none" w:sz="0" w:space="0" w:color="auto"/>
        <w:right w:val="none" w:sz="0" w:space="0" w:color="auto"/>
      </w:divBdr>
    </w:div>
    <w:div w:id="304817196">
      <w:bodyDiv w:val="1"/>
      <w:marLeft w:val="0"/>
      <w:marRight w:val="0"/>
      <w:marTop w:val="0"/>
      <w:marBottom w:val="0"/>
      <w:divBdr>
        <w:top w:val="none" w:sz="0" w:space="0" w:color="auto"/>
        <w:left w:val="none" w:sz="0" w:space="0" w:color="auto"/>
        <w:bottom w:val="none" w:sz="0" w:space="0" w:color="auto"/>
        <w:right w:val="none" w:sz="0" w:space="0" w:color="auto"/>
      </w:divBdr>
    </w:div>
    <w:div w:id="305016256">
      <w:bodyDiv w:val="1"/>
      <w:marLeft w:val="0"/>
      <w:marRight w:val="0"/>
      <w:marTop w:val="0"/>
      <w:marBottom w:val="0"/>
      <w:divBdr>
        <w:top w:val="none" w:sz="0" w:space="0" w:color="auto"/>
        <w:left w:val="none" w:sz="0" w:space="0" w:color="auto"/>
        <w:bottom w:val="none" w:sz="0" w:space="0" w:color="auto"/>
        <w:right w:val="none" w:sz="0" w:space="0" w:color="auto"/>
      </w:divBdr>
    </w:div>
    <w:div w:id="305160929">
      <w:bodyDiv w:val="1"/>
      <w:marLeft w:val="0"/>
      <w:marRight w:val="0"/>
      <w:marTop w:val="0"/>
      <w:marBottom w:val="0"/>
      <w:divBdr>
        <w:top w:val="none" w:sz="0" w:space="0" w:color="auto"/>
        <w:left w:val="none" w:sz="0" w:space="0" w:color="auto"/>
        <w:bottom w:val="none" w:sz="0" w:space="0" w:color="auto"/>
        <w:right w:val="none" w:sz="0" w:space="0" w:color="auto"/>
      </w:divBdr>
    </w:div>
    <w:div w:id="306399368">
      <w:bodyDiv w:val="1"/>
      <w:marLeft w:val="0"/>
      <w:marRight w:val="0"/>
      <w:marTop w:val="0"/>
      <w:marBottom w:val="0"/>
      <w:divBdr>
        <w:top w:val="none" w:sz="0" w:space="0" w:color="auto"/>
        <w:left w:val="none" w:sz="0" w:space="0" w:color="auto"/>
        <w:bottom w:val="none" w:sz="0" w:space="0" w:color="auto"/>
        <w:right w:val="none" w:sz="0" w:space="0" w:color="auto"/>
      </w:divBdr>
    </w:div>
    <w:div w:id="306516032">
      <w:bodyDiv w:val="1"/>
      <w:marLeft w:val="0"/>
      <w:marRight w:val="0"/>
      <w:marTop w:val="0"/>
      <w:marBottom w:val="0"/>
      <w:divBdr>
        <w:top w:val="none" w:sz="0" w:space="0" w:color="auto"/>
        <w:left w:val="none" w:sz="0" w:space="0" w:color="auto"/>
        <w:bottom w:val="none" w:sz="0" w:space="0" w:color="auto"/>
        <w:right w:val="none" w:sz="0" w:space="0" w:color="auto"/>
      </w:divBdr>
    </w:div>
    <w:div w:id="306789779">
      <w:bodyDiv w:val="1"/>
      <w:marLeft w:val="0"/>
      <w:marRight w:val="0"/>
      <w:marTop w:val="0"/>
      <w:marBottom w:val="0"/>
      <w:divBdr>
        <w:top w:val="none" w:sz="0" w:space="0" w:color="auto"/>
        <w:left w:val="none" w:sz="0" w:space="0" w:color="auto"/>
        <w:bottom w:val="none" w:sz="0" w:space="0" w:color="auto"/>
        <w:right w:val="none" w:sz="0" w:space="0" w:color="auto"/>
      </w:divBdr>
    </w:div>
    <w:div w:id="306860584">
      <w:bodyDiv w:val="1"/>
      <w:marLeft w:val="0"/>
      <w:marRight w:val="0"/>
      <w:marTop w:val="0"/>
      <w:marBottom w:val="0"/>
      <w:divBdr>
        <w:top w:val="none" w:sz="0" w:space="0" w:color="auto"/>
        <w:left w:val="none" w:sz="0" w:space="0" w:color="auto"/>
        <w:bottom w:val="none" w:sz="0" w:space="0" w:color="auto"/>
        <w:right w:val="none" w:sz="0" w:space="0" w:color="auto"/>
      </w:divBdr>
    </w:div>
    <w:div w:id="308023990">
      <w:bodyDiv w:val="1"/>
      <w:marLeft w:val="0"/>
      <w:marRight w:val="0"/>
      <w:marTop w:val="0"/>
      <w:marBottom w:val="0"/>
      <w:divBdr>
        <w:top w:val="none" w:sz="0" w:space="0" w:color="auto"/>
        <w:left w:val="none" w:sz="0" w:space="0" w:color="auto"/>
        <w:bottom w:val="none" w:sz="0" w:space="0" w:color="auto"/>
        <w:right w:val="none" w:sz="0" w:space="0" w:color="auto"/>
      </w:divBdr>
    </w:div>
    <w:div w:id="308487621">
      <w:bodyDiv w:val="1"/>
      <w:marLeft w:val="0"/>
      <w:marRight w:val="0"/>
      <w:marTop w:val="0"/>
      <w:marBottom w:val="0"/>
      <w:divBdr>
        <w:top w:val="none" w:sz="0" w:space="0" w:color="auto"/>
        <w:left w:val="none" w:sz="0" w:space="0" w:color="auto"/>
        <w:bottom w:val="none" w:sz="0" w:space="0" w:color="auto"/>
        <w:right w:val="none" w:sz="0" w:space="0" w:color="auto"/>
      </w:divBdr>
    </w:div>
    <w:div w:id="310792472">
      <w:bodyDiv w:val="1"/>
      <w:marLeft w:val="0"/>
      <w:marRight w:val="0"/>
      <w:marTop w:val="0"/>
      <w:marBottom w:val="0"/>
      <w:divBdr>
        <w:top w:val="none" w:sz="0" w:space="0" w:color="auto"/>
        <w:left w:val="none" w:sz="0" w:space="0" w:color="auto"/>
        <w:bottom w:val="none" w:sz="0" w:space="0" w:color="auto"/>
        <w:right w:val="none" w:sz="0" w:space="0" w:color="auto"/>
      </w:divBdr>
    </w:div>
    <w:div w:id="311758403">
      <w:bodyDiv w:val="1"/>
      <w:marLeft w:val="0"/>
      <w:marRight w:val="0"/>
      <w:marTop w:val="0"/>
      <w:marBottom w:val="0"/>
      <w:divBdr>
        <w:top w:val="none" w:sz="0" w:space="0" w:color="auto"/>
        <w:left w:val="none" w:sz="0" w:space="0" w:color="auto"/>
        <w:bottom w:val="none" w:sz="0" w:space="0" w:color="auto"/>
        <w:right w:val="none" w:sz="0" w:space="0" w:color="auto"/>
      </w:divBdr>
    </w:div>
    <w:div w:id="312368668">
      <w:bodyDiv w:val="1"/>
      <w:marLeft w:val="0"/>
      <w:marRight w:val="0"/>
      <w:marTop w:val="0"/>
      <w:marBottom w:val="0"/>
      <w:divBdr>
        <w:top w:val="none" w:sz="0" w:space="0" w:color="auto"/>
        <w:left w:val="none" w:sz="0" w:space="0" w:color="auto"/>
        <w:bottom w:val="none" w:sz="0" w:space="0" w:color="auto"/>
        <w:right w:val="none" w:sz="0" w:space="0" w:color="auto"/>
      </w:divBdr>
    </w:div>
    <w:div w:id="312951252">
      <w:bodyDiv w:val="1"/>
      <w:marLeft w:val="0"/>
      <w:marRight w:val="0"/>
      <w:marTop w:val="0"/>
      <w:marBottom w:val="0"/>
      <w:divBdr>
        <w:top w:val="none" w:sz="0" w:space="0" w:color="auto"/>
        <w:left w:val="none" w:sz="0" w:space="0" w:color="auto"/>
        <w:bottom w:val="none" w:sz="0" w:space="0" w:color="auto"/>
        <w:right w:val="none" w:sz="0" w:space="0" w:color="auto"/>
      </w:divBdr>
    </w:div>
    <w:div w:id="313605150">
      <w:bodyDiv w:val="1"/>
      <w:marLeft w:val="0"/>
      <w:marRight w:val="0"/>
      <w:marTop w:val="0"/>
      <w:marBottom w:val="0"/>
      <w:divBdr>
        <w:top w:val="none" w:sz="0" w:space="0" w:color="auto"/>
        <w:left w:val="none" w:sz="0" w:space="0" w:color="auto"/>
        <w:bottom w:val="none" w:sz="0" w:space="0" w:color="auto"/>
        <w:right w:val="none" w:sz="0" w:space="0" w:color="auto"/>
      </w:divBdr>
    </w:div>
    <w:div w:id="314382411">
      <w:bodyDiv w:val="1"/>
      <w:marLeft w:val="0"/>
      <w:marRight w:val="0"/>
      <w:marTop w:val="0"/>
      <w:marBottom w:val="0"/>
      <w:divBdr>
        <w:top w:val="none" w:sz="0" w:space="0" w:color="auto"/>
        <w:left w:val="none" w:sz="0" w:space="0" w:color="auto"/>
        <w:bottom w:val="none" w:sz="0" w:space="0" w:color="auto"/>
        <w:right w:val="none" w:sz="0" w:space="0" w:color="auto"/>
      </w:divBdr>
    </w:div>
    <w:div w:id="314576543">
      <w:bodyDiv w:val="1"/>
      <w:marLeft w:val="0"/>
      <w:marRight w:val="0"/>
      <w:marTop w:val="0"/>
      <w:marBottom w:val="0"/>
      <w:divBdr>
        <w:top w:val="none" w:sz="0" w:space="0" w:color="auto"/>
        <w:left w:val="none" w:sz="0" w:space="0" w:color="auto"/>
        <w:bottom w:val="none" w:sz="0" w:space="0" w:color="auto"/>
        <w:right w:val="none" w:sz="0" w:space="0" w:color="auto"/>
      </w:divBdr>
    </w:div>
    <w:div w:id="315302875">
      <w:bodyDiv w:val="1"/>
      <w:marLeft w:val="0"/>
      <w:marRight w:val="0"/>
      <w:marTop w:val="0"/>
      <w:marBottom w:val="0"/>
      <w:divBdr>
        <w:top w:val="none" w:sz="0" w:space="0" w:color="auto"/>
        <w:left w:val="none" w:sz="0" w:space="0" w:color="auto"/>
        <w:bottom w:val="none" w:sz="0" w:space="0" w:color="auto"/>
        <w:right w:val="none" w:sz="0" w:space="0" w:color="auto"/>
      </w:divBdr>
    </w:div>
    <w:div w:id="315574901">
      <w:bodyDiv w:val="1"/>
      <w:marLeft w:val="0"/>
      <w:marRight w:val="0"/>
      <w:marTop w:val="0"/>
      <w:marBottom w:val="0"/>
      <w:divBdr>
        <w:top w:val="none" w:sz="0" w:space="0" w:color="auto"/>
        <w:left w:val="none" w:sz="0" w:space="0" w:color="auto"/>
        <w:bottom w:val="none" w:sz="0" w:space="0" w:color="auto"/>
        <w:right w:val="none" w:sz="0" w:space="0" w:color="auto"/>
      </w:divBdr>
    </w:div>
    <w:div w:id="315959518">
      <w:bodyDiv w:val="1"/>
      <w:marLeft w:val="0"/>
      <w:marRight w:val="0"/>
      <w:marTop w:val="0"/>
      <w:marBottom w:val="0"/>
      <w:divBdr>
        <w:top w:val="none" w:sz="0" w:space="0" w:color="auto"/>
        <w:left w:val="none" w:sz="0" w:space="0" w:color="auto"/>
        <w:bottom w:val="none" w:sz="0" w:space="0" w:color="auto"/>
        <w:right w:val="none" w:sz="0" w:space="0" w:color="auto"/>
      </w:divBdr>
    </w:div>
    <w:div w:id="316037862">
      <w:bodyDiv w:val="1"/>
      <w:marLeft w:val="0"/>
      <w:marRight w:val="0"/>
      <w:marTop w:val="0"/>
      <w:marBottom w:val="0"/>
      <w:divBdr>
        <w:top w:val="none" w:sz="0" w:space="0" w:color="auto"/>
        <w:left w:val="none" w:sz="0" w:space="0" w:color="auto"/>
        <w:bottom w:val="none" w:sz="0" w:space="0" w:color="auto"/>
        <w:right w:val="none" w:sz="0" w:space="0" w:color="auto"/>
      </w:divBdr>
    </w:div>
    <w:div w:id="316495144">
      <w:bodyDiv w:val="1"/>
      <w:marLeft w:val="0"/>
      <w:marRight w:val="0"/>
      <w:marTop w:val="0"/>
      <w:marBottom w:val="0"/>
      <w:divBdr>
        <w:top w:val="none" w:sz="0" w:space="0" w:color="auto"/>
        <w:left w:val="none" w:sz="0" w:space="0" w:color="auto"/>
        <w:bottom w:val="none" w:sz="0" w:space="0" w:color="auto"/>
        <w:right w:val="none" w:sz="0" w:space="0" w:color="auto"/>
      </w:divBdr>
    </w:div>
    <w:div w:id="317416164">
      <w:bodyDiv w:val="1"/>
      <w:marLeft w:val="0"/>
      <w:marRight w:val="0"/>
      <w:marTop w:val="0"/>
      <w:marBottom w:val="0"/>
      <w:divBdr>
        <w:top w:val="none" w:sz="0" w:space="0" w:color="auto"/>
        <w:left w:val="none" w:sz="0" w:space="0" w:color="auto"/>
        <w:bottom w:val="none" w:sz="0" w:space="0" w:color="auto"/>
        <w:right w:val="none" w:sz="0" w:space="0" w:color="auto"/>
      </w:divBdr>
    </w:div>
    <w:div w:id="317921202">
      <w:bodyDiv w:val="1"/>
      <w:marLeft w:val="0"/>
      <w:marRight w:val="0"/>
      <w:marTop w:val="0"/>
      <w:marBottom w:val="0"/>
      <w:divBdr>
        <w:top w:val="none" w:sz="0" w:space="0" w:color="auto"/>
        <w:left w:val="none" w:sz="0" w:space="0" w:color="auto"/>
        <w:bottom w:val="none" w:sz="0" w:space="0" w:color="auto"/>
        <w:right w:val="none" w:sz="0" w:space="0" w:color="auto"/>
      </w:divBdr>
    </w:div>
    <w:div w:id="318775791">
      <w:bodyDiv w:val="1"/>
      <w:marLeft w:val="0"/>
      <w:marRight w:val="0"/>
      <w:marTop w:val="0"/>
      <w:marBottom w:val="0"/>
      <w:divBdr>
        <w:top w:val="none" w:sz="0" w:space="0" w:color="auto"/>
        <w:left w:val="none" w:sz="0" w:space="0" w:color="auto"/>
        <w:bottom w:val="none" w:sz="0" w:space="0" w:color="auto"/>
        <w:right w:val="none" w:sz="0" w:space="0" w:color="auto"/>
      </w:divBdr>
    </w:div>
    <w:div w:id="319042715">
      <w:bodyDiv w:val="1"/>
      <w:marLeft w:val="0"/>
      <w:marRight w:val="0"/>
      <w:marTop w:val="0"/>
      <w:marBottom w:val="0"/>
      <w:divBdr>
        <w:top w:val="none" w:sz="0" w:space="0" w:color="auto"/>
        <w:left w:val="none" w:sz="0" w:space="0" w:color="auto"/>
        <w:bottom w:val="none" w:sz="0" w:space="0" w:color="auto"/>
        <w:right w:val="none" w:sz="0" w:space="0" w:color="auto"/>
      </w:divBdr>
    </w:div>
    <w:div w:id="319115438">
      <w:bodyDiv w:val="1"/>
      <w:marLeft w:val="0"/>
      <w:marRight w:val="0"/>
      <w:marTop w:val="0"/>
      <w:marBottom w:val="0"/>
      <w:divBdr>
        <w:top w:val="none" w:sz="0" w:space="0" w:color="auto"/>
        <w:left w:val="none" w:sz="0" w:space="0" w:color="auto"/>
        <w:bottom w:val="none" w:sz="0" w:space="0" w:color="auto"/>
        <w:right w:val="none" w:sz="0" w:space="0" w:color="auto"/>
      </w:divBdr>
    </w:div>
    <w:div w:id="320961467">
      <w:bodyDiv w:val="1"/>
      <w:marLeft w:val="0"/>
      <w:marRight w:val="0"/>
      <w:marTop w:val="0"/>
      <w:marBottom w:val="0"/>
      <w:divBdr>
        <w:top w:val="none" w:sz="0" w:space="0" w:color="auto"/>
        <w:left w:val="none" w:sz="0" w:space="0" w:color="auto"/>
        <w:bottom w:val="none" w:sz="0" w:space="0" w:color="auto"/>
        <w:right w:val="none" w:sz="0" w:space="0" w:color="auto"/>
      </w:divBdr>
    </w:div>
    <w:div w:id="321546706">
      <w:bodyDiv w:val="1"/>
      <w:marLeft w:val="0"/>
      <w:marRight w:val="0"/>
      <w:marTop w:val="0"/>
      <w:marBottom w:val="0"/>
      <w:divBdr>
        <w:top w:val="none" w:sz="0" w:space="0" w:color="auto"/>
        <w:left w:val="none" w:sz="0" w:space="0" w:color="auto"/>
        <w:bottom w:val="none" w:sz="0" w:space="0" w:color="auto"/>
        <w:right w:val="none" w:sz="0" w:space="0" w:color="auto"/>
      </w:divBdr>
    </w:div>
    <w:div w:id="322390132">
      <w:bodyDiv w:val="1"/>
      <w:marLeft w:val="0"/>
      <w:marRight w:val="0"/>
      <w:marTop w:val="0"/>
      <w:marBottom w:val="0"/>
      <w:divBdr>
        <w:top w:val="none" w:sz="0" w:space="0" w:color="auto"/>
        <w:left w:val="none" w:sz="0" w:space="0" w:color="auto"/>
        <w:bottom w:val="none" w:sz="0" w:space="0" w:color="auto"/>
        <w:right w:val="none" w:sz="0" w:space="0" w:color="auto"/>
      </w:divBdr>
    </w:div>
    <w:div w:id="322701798">
      <w:bodyDiv w:val="1"/>
      <w:marLeft w:val="0"/>
      <w:marRight w:val="0"/>
      <w:marTop w:val="0"/>
      <w:marBottom w:val="0"/>
      <w:divBdr>
        <w:top w:val="none" w:sz="0" w:space="0" w:color="auto"/>
        <w:left w:val="none" w:sz="0" w:space="0" w:color="auto"/>
        <w:bottom w:val="none" w:sz="0" w:space="0" w:color="auto"/>
        <w:right w:val="none" w:sz="0" w:space="0" w:color="auto"/>
      </w:divBdr>
    </w:div>
    <w:div w:id="323749381">
      <w:bodyDiv w:val="1"/>
      <w:marLeft w:val="0"/>
      <w:marRight w:val="0"/>
      <w:marTop w:val="0"/>
      <w:marBottom w:val="0"/>
      <w:divBdr>
        <w:top w:val="none" w:sz="0" w:space="0" w:color="auto"/>
        <w:left w:val="none" w:sz="0" w:space="0" w:color="auto"/>
        <w:bottom w:val="none" w:sz="0" w:space="0" w:color="auto"/>
        <w:right w:val="none" w:sz="0" w:space="0" w:color="auto"/>
      </w:divBdr>
    </w:div>
    <w:div w:id="324013523">
      <w:bodyDiv w:val="1"/>
      <w:marLeft w:val="0"/>
      <w:marRight w:val="0"/>
      <w:marTop w:val="0"/>
      <w:marBottom w:val="0"/>
      <w:divBdr>
        <w:top w:val="none" w:sz="0" w:space="0" w:color="auto"/>
        <w:left w:val="none" w:sz="0" w:space="0" w:color="auto"/>
        <w:bottom w:val="none" w:sz="0" w:space="0" w:color="auto"/>
        <w:right w:val="none" w:sz="0" w:space="0" w:color="auto"/>
      </w:divBdr>
    </w:div>
    <w:div w:id="324355579">
      <w:bodyDiv w:val="1"/>
      <w:marLeft w:val="0"/>
      <w:marRight w:val="0"/>
      <w:marTop w:val="0"/>
      <w:marBottom w:val="0"/>
      <w:divBdr>
        <w:top w:val="none" w:sz="0" w:space="0" w:color="auto"/>
        <w:left w:val="none" w:sz="0" w:space="0" w:color="auto"/>
        <w:bottom w:val="none" w:sz="0" w:space="0" w:color="auto"/>
        <w:right w:val="none" w:sz="0" w:space="0" w:color="auto"/>
      </w:divBdr>
    </w:div>
    <w:div w:id="324938893">
      <w:bodyDiv w:val="1"/>
      <w:marLeft w:val="0"/>
      <w:marRight w:val="0"/>
      <w:marTop w:val="0"/>
      <w:marBottom w:val="0"/>
      <w:divBdr>
        <w:top w:val="none" w:sz="0" w:space="0" w:color="auto"/>
        <w:left w:val="none" w:sz="0" w:space="0" w:color="auto"/>
        <w:bottom w:val="none" w:sz="0" w:space="0" w:color="auto"/>
        <w:right w:val="none" w:sz="0" w:space="0" w:color="auto"/>
      </w:divBdr>
    </w:div>
    <w:div w:id="325400090">
      <w:bodyDiv w:val="1"/>
      <w:marLeft w:val="0"/>
      <w:marRight w:val="0"/>
      <w:marTop w:val="0"/>
      <w:marBottom w:val="0"/>
      <w:divBdr>
        <w:top w:val="none" w:sz="0" w:space="0" w:color="auto"/>
        <w:left w:val="none" w:sz="0" w:space="0" w:color="auto"/>
        <w:bottom w:val="none" w:sz="0" w:space="0" w:color="auto"/>
        <w:right w:val="none" w:sz="0" w:space="0" w:color="auto"/>
      </w:divBdr>
    </w:div>
    <w:div w:id="325550074">
      <w:bodyDiv w:val="1"/>
      <w:marLeft w:val="0"/>
      <w:marRight w:val="0"/>
      <w:marTop w:val="0"/>
      <w:marBottom w:val="0"/>
      <w:divBdr>
        <w:top w:val="none" w:sz="0" w:space="0" w:color="auto"/>
        <w:left w:val="none" w:sz="0" w:space="0" w:color="auto"/>
        <w:bottom w:val="none" w:sz="0" w:space="0" w:color="auto"/>
        <w:right w:val="none" w:sz="0" w:space="0" w:color="auto"/>
      </w:divBdr>
    </w:div>
    <w:div w:id="325667572">
      <w:bodyDiv w:val="1"/>
      <w:marLeft w:val="0"/>
      <w:marRight w:val="0"/>
      <w:marTop w:val="0"/>
      <w:marBottom w:val="0"/>
      <w:divBdr>
        <w:top w:val="none" w:sz="0" w:space="0" w:color="auto"/>
        <w:left w:val="none" w:sz="0" w:space="0" w:color="auto"/>
        <w:bottom w:val="none" w:sz="0" w:space="0" w:color="auto"/>
        <w:right w:val="none" w:sz="0" w:space="0" w:color="auto"/>
      </w:divBdr>
    </w:div>
    <w:div w:id="326325199">
      <w:bodyDiv w:val="1"/>
      <w:marLeft w:val="0"/>
      <w:marRight w:val="0"/>
      <w:marTop w:val="0"/>
      <w:marBottom w:val="0"/>
      <w:divBdr>
        <w:top w:val="none" w:sz="0" w:space="0" w:color="auto"/>
        <w:left w:val="none" w:sz="0" w:space="0" w:color="auto"/>
        <w:bottom w:val="none" w:sz="0" w:space="0" w:color="auto"/>
        <w:right w:val="none" w:sz="0" w:space="0" w:color="auto"/>
      </w:divBdr>
    </w:div>
    <w:div w:id="327293942">
      <w:bodyDiv w:val="1"/>
      <w:marLeft w:val="0"/>
      <w:marRight w:val="0"/>
      <w:marTop w:val="0"/>
      <w:marBottom w:val="0"/>
      <w:divBdr>
        <w:top w:val="none" w:sz="0" w:space="0" w:color="auto"/>
        <w:left w:val="none" w:sz="0" w:space="0" w:color="auto"/>
        <w:bottom w:val="none" w:sz="0" w:space="0" w:color="auto"/>
        <w:right w:val="none" w:sz="0" w:space="0" w:color="auto"/>
      </w:divBdr>
    </w:div>
    <w:div w:id="328144190">
      <w:bodyDiv w:val="1"/>
      <w:marLeft w:val="0"/>
      <w:marRight w:val="0"/>
      <w:marTop w:val="0"/>
      <w:marBottom w:val="0"/>
      <w:divBdr>
        <w:top w:val="none" w:sz="0" w:space="0" w:color="auto"/>
        <w:left w:val="none" w:sz="0" w:space="0" w:color="auto"/>
        <w:bottom w:val="none" w:sz="0" w:space="0" w:color="auto"/>
        <w:right w:val="none" w:sz="0" w:space="0" w:color="auto"/>
      </w:divBdr>
    </w:div>
    <w:div w:id="329797803">
      <w:bodyDiv w:val="1"/>
      <w:marLeft w:val="0"/>
      <w:marRight w:val="0"/>
      <w:marTop w:val="0"/>
      <w:marBottom w:val="0"/>
      <w:divBdr>
        <w:top w:val="none" w:sz="0" w:space="0" w:color="auto"/>
        <w:left w:val="none" w:sz="0" w:space="0" w:color="auto"/>
        <w:bottom w:val="none" w:sz="0" w:space="0" w:color="auto"/>
        <w:right w:val="none" w:sz="0" w:space="0" w:color="auto"/>
      </w:divBdr>
    </w:div>
    <w:div w:id="330069074">
      <w:bodyDiv w:val="1"/>
      <w:marLeft w:val="0"/>
      <w:marRight w:val="0"/>
      <w:marTop w:val="0"/>
      <w:marBottom w:val="0"/>
      <w:divBdr>
        <w:top w:val="none" w:sz="0" w:space="0" w:color="auto"/>
        <w:left w:val="none" w:sz="0" w:space="0" w:color="auto"/>
        <w:bottom w:val="none" w:sz="0" w:space="0" w:color="auto"/>
        <w:right w:val="none" w:sz="0" w:space="0" w:color="auto"/>
      </w:divBdr>
    </w:div>
    <w:div w:id="330110444">
      <w:bodyDiv w:val="1"/>
      <w:marLeft w:val="0"/>
      <w:marRight w:val="0"/>
      <w:marTop w:val="0"/>
      <w:marBottom w:val="0"/>
      <w:divBdr>
        <w:top w:val="none" w:sz="0" w:space="0" w:color="auto"/>
        <w:left w:val="none" w:sz="0" w:space="0" w:color="auto"/>
        <w:bottom w:val="none" w:sz="0" w:space="0" w:color="auto"/>
        <w:right w:val="none" w:sz="0" w:space="0" w:color="auto"/>
      </w:divBdr>
    </w:div>
    <w:div w:id="331223250">
      <w:bodyDiv w:val="1"/>
      <w:marLeft w:val="0"/>
      <w:marRight w:val="0"/>
      <w:marTop w:val="0"/>
      <w:marBottom w:val="0"/>
      <w:divBdr>
        <w:top w:val="none" w:sz="0" w:space="0" w:color="auto"/>
        <w:left w:val="none" w:sz="0" w:space="0" w:color="auto"/>
        <w:bottom w:val="none" w:sz="0" w:space="0" w:color="auto"/>
        <w:right w:val="none" w:sz="0" w:space="0" w:color="auto"/>
      </w:divBdr>
    </w:div>
    <w:div w:id="331417503">
      <w:bodyDiv w:val="1"/>
      <w:marLeft w:val="0"/>
      <w:marRight w:val="0"/>
      <w:marTop w:val="0"/>
      <w:marBottom w:val="0"/>
      <w:divBdr>
        <w:top w:val="none" w:sz="0" w:space="0" w:color="auto"/>
        <w:left w:val="none" w:sz="0" w:space="0" w:color="auto"/>
        <w:bottom w:val="none" w:sz="0" w:space="0" w:color="auto"/>
        <w:right w:val="none" w:sz="0" w:space="0" w:color="auto"/>
      </w:divBdr>
    </w:div>
    <w:div w:id="331445323">
      <w:bodyDiv w:val="1"/>
      <w:marLeft w:val="0"/>
      <w:marRight w:val="0"/>
      <w:marTop w:val="0"/>
      <w:marBottom w:val="0"/>
      <w:divBdr>
        <w:top w:val="none" w:sz="0" w:space="0" w:color="auto"/>
        <w:left w:val="none" w:sz="0" w:space="0" w:color="auto"/>
        <w:bottom w:val="none" w:sz="0" w:space="0" w:color="auto"/>
        <w:right w:val="none" w:sz="0" w:space="0" w:color="auto"/>
      </w:divBdr>
    </w:div>
    <w:div w:id="331571782">
      <w:bodyDiv w:val="1"/>
      <w:marLeft w:val="0"/>
      <w:marRight w:val="0"/>
      <w:marTop w:val="0"/>
      <w:marBottom w:val="0"/>
      <w:divBdr>
        <w:top w:val="none" w:sz="0" w:space="0" w:color="auto"/>
        <w:left w:val="none" w:sz="0" w:space="0" w:color="auto"/>
        <w:bottom w:val="none" w:sz="0" w:space="0" w:color="auto"/>
        <w:right w:val="none" w:sz="0" w:space="0" w:color="auto"/>
      </w:divBdr>
    </w:div>
    <w:div w:id="331690642">
      <w:bodyDiv w:val="1"/>
      <w:marLeft w:val="0"/>
      <w:marRight w:val="0"/>
      <w:marTop w:val="0"/>
      <w:marBottom w:val="0"/>
      <w:divBdr>
        <w:top w:val="none" w:sz="0" w:space="0" w:color="auto"/>
        <w:left w:val="none" w:sz="0" w:space="0" w:color="auto"/>
        <w:bottom w:val="none" w:sz="0" w:space="0" w:color="auto"/>
        <w:right w:val="none" w:sz="0" w:space="0" w:color="auto"/>
      </w:divBdr>
    </w:div>
    <w:div w:id="332340733">
      <w:bodyDiv w:val="1"/>
      <w:marLeft w:val="0"/>
      <w:marRight w:val="0"/>
      <w:marTop w:val="0"/>
      <w:marBottom w:val="0"/>
      <w:divBdr>
        <w:top w:val="none" w:sz="0" w:space="0" w:color="auto"/>
        <w:left w:val="none" w:sz="0" w:space="0" w:color="auto"/>
        <w:bottom w:val="none" w:sz="0" w:space="0" w:color="auto"/>
        <w:right w:val="none" w:sz="0" w:space="0" w:color="auto"/>
      </w:divBdr>
    </w:div>
    <w:div w:id="332883337">
      <w:bodyDiv w:val="1"/>
      <w:marLeft w:val="0"/>
      <w:marRight w:val="0"/>
      <w:marTop w:val="0"/>
      <w:marBottom w:val="0"/>
      <w:divBdr>
        <w:top w:val="none" w:sz="0" w:space="0" w:color="auto"/>
        <w:left w:val="none" w:sz="0" w:space="0" w:color="auto"/>
        <w:bottom w:val="none" w:sz="0" w:space="0" w:color="auto"/>
        <w:right w:val="none" w:sz="0" w:space="0" w:color="auto"/>
      </w:divBdr>
    </w:div>
    <w:div w:id="333074844">
      <w:bodyDiv w:val="1"/>
      <w:marLeft w:val="0"/>
      <w:marRight w:val="0"/>
      <w:marTop w:val="0"/>
      <w:marBottom w:val="0"/>
      <w:divBdr>
        <w:top w:val="none" w:sz="0" w:space="0" w:color="auto"/>
        <w:left w:val="none" w:sz="0" w:space="0" w:color="auto"/>
        <w:bottom w:val="none" w:sz="0" w:space="0" w:color="auto"/>
        <w:right w:val="none" w:sz="0" w:space="0" w:color="auto"/>
      </w:divBdr>
    </w:div>
    <w:div w:id="333344408">
      <w:bodyDiv w:val="1"/>
      <w:marLeft w:val="0"/>
      <w:marRight w:val="0"/>
      <w:marTop w:val="0"/>
      <w:marBottom w:val="0"/>
      <w:divBdr>
        <w:top w:val="none" w:sz="0" w:space="0" w:color="auto"/>
        <w:left w:val="none" w:sz="0" w:space="0" w:color="auto"/>
        <w:bottom w:val="none" w:sz="0" w:space="0" w:color="auto"/>
        <w:right w:val="none" w:sz="0" w:space="0" w:color="auto"/>
      </w:divBdr>
    </w:div>
    <w:div w:id="334113792">
      <w:bodyDiv w:val="1"/>
      <w:marLeft w:val="0"/>
      <w:marRight w:val="0"/>
      <w:marTop w:val="0"/>
      <w:marBottom w:val="0"/>
      <w:divBdr>
        <w:top w:val="none" w:sz="0" w:space="0" w:color="auto"/>
        <w:left w:val="none" w:sz="0" w:space="0" w:color="auto"/>
        <w:bottom w:val="none" w:sz="0" w:space="0" w:color="auto"/>
        <w:right w:val="none" w:sz="0" w:space="0" w:color="auto"/>
      </w:divBdr>
    </w:div>
    <w:div w:id="335696414">
      <w:bodyDiv w:val="1"/>
      <w:marLeft w:val="0"/>
      <w:marRight w:val="0"/>
      <w:marTop w:val="0"/>
      <w:marBottom w:val="0"/>
      <w:divBdr>
        <w:top w:val="none" w:sz="0" w:space="0" w:color="auto"/>
        <w:left w:val="none" w:sz="0" w:space="0" w:color="auto"/>
        <w:bottom w:val="none" w:sz="0" w:space="0" w:color="auto"/>
        <w:right w:val="none" w:sz="0" w:space="0" w:color="auto"/>
      </w:divBdr>
    </w:div>
    <w:div w:id="335771765">
      <w:bodyDiv w:val="1"/>
      <w:marLeft w:val="0"/>
      <w:marRight w:val="0"/>
      <w:marTop w:val="0"/>
      <w:marBottom w:val="0"/>
      <w:divBdr>
        <w:top w:val="none" w:sz="0" w:space="0" w:color="auto"/>
        <w:left w:val="none" w:sz="0" w:space="0" w:color="auto"/>
        <w:bottom w:val="none" w:sz="0" w:space="0" w:color="auto"/>
        <w:right w:val="none" w:sz="0" w:space="0" w:color="auto"/>
      </w:divBdr>
    </w:div>
    <w:div w:id="336158380">
      <w:bodyDiv w:val="1"/>
      <w:marLeft w:val="0"/>
      <w:marRight w:val="0"/>
      <w:marTop w:val="0"/>
      <w:marBottom w:val="0"/>
      <w:divBdr>
        <w:top w:val="none" w:sz="0" w:space="0" w:color="auto"/>
        <w:left w:val="none" w:sz="0" w:space="0" w:color="auto"/>
        <w:bottom w:val="none" w:sz="0" w:space="0" w:color="auto"/>
        <w:right w:val="none" w:sz="0" w:space="0" w:color="auto"/>
      </w:divBdr>
    </w:div>
    <w:div w:id="339428867">
      <w:bodyDiv w:val="1"/>
      <w:marLeft w:val="0"/>
      <w:marRight w:val="0"/>
      <w:marTop w:val="0"/>
      <w:marBottom w:val="0"/>
      <w:divBdr>
        <w:top w:val="none" w:sz="0" w:space="0" w:color="auto"/>
        <w:left w:val="none" w:sz="0" w:space="0" w:color="auto"/>
        <w:bottom w:val="none" w:sz="0" w:space="0" w:color="auto"/>
        <w:right w:val="none" w:sz="0" w:space="0" w:color="auto"/>
      </w:divBdr>
    </w:div>
    <w:div w:id="340477520">
      <w:bodyDiv w:val="1"/>
      <w:marLeft w:val="0"/>
      <w:marRight w:val="0"/>
      <w:marTop w:val="0"/>
      <w:marBottom w:val="0"/>
      <w:divBdr>
        <w:top w:val="none" w:sz="0" w:space="0" w:color="auto"/>
        <w:left w:val="none" w:sz="0" w:space="0" w:color="auto"/>
        <w:bottom w:val="none" w:sz="0" w:space="0" w:color="auto"/>
        <w:right w:val="none" w:sz="0" w:space="0" w:color="auto"/>
      </w:divBdr>
    </w:div>
    <w:div w:id="342365065">
      <w:bodyDiv w:val="1"/>
      <w:marLeft w:val="0"/>
      <w:marRight w:val="0"/>
      <w:marTop w:val="0"/>
      <w:marBottom w:val="0"/>
      <w:divBdr>
        <w:top w:val="none" w:sz="0" w:space="0" w:color="auto"/>
        <w:left w:val="none" w:sz="0" w:space="0" w:color="auto"/>
        <w:bottom w:val="none" w:sz="0" w:space="0" w:color="auto"/>
        <w:right w:val="none" w:sz="0" w:space="0" w:color="auto"/>
      </w:divBdr>
    </w:div>
    <w:div w:id="342780110">
      <w:bodyDiv w:val="1"/>
      <w:marLeft w:val="0"/>
      <w:marRight w:val="0"/>
      <w:marTop w:val="0"/>
      <w:marBottom w:val="0"/>
      <w:divBdr>
        <w:top w:val="none" w:sz="0" w:space="0" w:color="auto"/>
        <w:left w:val="none" w:sz="0" w:space="0" w:color="auto"/>
        <w:bottom w:val="none" w:sz="0" w:space="0" w:color="auto"/>
        <w:right w:val="none" w:sz="0" w:space="0" w:color="auto"/>
      </w:divBdr>
    </w:div>
    <w:div w:id="342904709">
      <w:bodyDiv w:val="1"/>
      <w:marLeft w:val="0"/>
      <w:marRight w:val="0"/>
      <w:marTop w:val="0"/>
      <w:marBottom w:val="0"/>
      <w:divBdr>
        <w:top w:val="none" w:sz="0" w:space="0" w:color="auto"/>
        <w:left w:val="none" w:sz="0" w:space="0" w:color="auto"/>
        <w:bottom w:val="none" w:sz="0" w:space="0" w:color="auto"/>
        <w:right w:val="none" w:sz="0" w:space="0" w:color="auto"/>
      </w:divBdr>
    </w:div>
    <w:div w:id="343047963">
      <w:bodyDiv w:val="1"/>
      <w:marLeft w:val="0"/>
      <w:marRight w:val="0"/>
      <w:marTop w:val="0"/>
      <w:marBottom w:val="0"/>
      <w:divBdr>
        <w:top w:val="none" w:sz="0" w:space="0" w:color="auto"/>
        <w:left w:val="none" w:sz="0" w:space="0" w:color="auto"/>
        <w:bottom w:val="none" w:sz="0" w:space="0" w:color="auto"/>
        <w:right w:val="none" w:sz="0" w:space="0" w:color="auto"/>
      </w:divBdr>
    </w:div>
    <w:div w:id="344091295">
      <w:bodyDiv w:val="1"/>
      <w:marLeft w:val="0"/>
      <w:marRight w:val="0"/>
      <w:marTop w:val="0"/>
      <w:marBottom w:val="0"/>
      <w:divBdr>
        <w:top w:val="none" w:sz="0" w:space="0" w:color="auto"/>
        <w:left w:val="none" w:sz="0" w:space="0" w:color="auto"/>
        <w:bottom w:val="none" w:sz="0" w:space="0" w:color="auto"/>
        <w:right w:val="none" w:sz="0" w:space="0" w:color="auto"/>
      </w:divBdr>
    </w:div>
    <w:div w:id="345401933">
      <w:bodyDiv w:val="1"/>
      <w:marLeft w:val="0"/>
      <w:marRight w:val="0"/>
      <w:marTop w:val="0"/>
      <w:marBottom w:val="0"/>
      <w:divBdr>
        <w:top w:val="none" w:sz="0" w:space="0" w:color="auto"/>
        <w:left w:val="none" w:sz="0" w:space="0" w:color="auto"/>
        <w:bottom w:val="none" w:sz="0" w:space="0" w:color="auto"/>
        <w:right w:val="none" w:sz="0" w:space="0" w:color="auto"/>
      </w:divBdr>
    </w:div>
    <w:div w:id="345864595">
      <w:bodyDiv w:val="1"/>
      <w:marLeft w:val="0"/>
      <w:marRight w:val="0"/>
      <w:marTop w:val="0"/>
      <w:marBottom w:val="0"/>
      <w:divBdr>
        <w:top w:val="none" w:sz="0" w:space="0" w:color="auto"/>
        <w:left w:val="none" w:sz="0" w:space="0" w:color="auto"/>
        <w:bottom w:val="none" w:sz="0" w:space="0" w:color="auto"/>
        <w:right w:val="none" w:sz="0" w:space="0" w:color="auto"/>
      </w:divBdr>
    </w:div>
    <w:div w:id="346098819">
      <w:bodyDiv w:val="1"/>
      <w:marLeft w:val="0"/>
      <w:marRight w:val="0"/>
      <w:marTop w:val="0"/>
      <w:marBottom w:val="0"/>
      <w:divBdr>
        <w:top w:val="none" w:sz="0" w:space="0" w:color="auto"/>
        <w:left w:val="none" w:sz="0" w:space="0" w:color="auto"/>
        <w:bottom w:val="none" w:sz="0" w:space="0" w:color="auto"/>
        <w:right w:val="none" w:sz="0" w:space="0" w:color="auto"/>
      </w:divBdr>
    </w:div>
    <w:div w:id="346830026">
      <w:bodyDiv w:val="1"/>
      <w:marLeft w:val="0"/>
      <w:marRight w:val="0"/>
      <w:marTop w:val="0"/>
      <w:marBottom w:val="0"/>
      <w:divBdr>
        <w:top w:val="none" w:sz="0" w:space="0" w:color="auto"/>
        <w:left w:val="none" w:sz="0" w:space="0" w:color="auto"/>
        <w:bottom w:val="none" w:sz="0" w:space="0" w:color="auto"/>
        <w:right w:val="none" w:sz="0" w:space="0" w:color="auto"/>
      </w:divBdr>
    </w:div>
    <w:div w:id="347609640">
      <w:bodyDiv w:val="1"/>
      <w:marLeft w:val="0"/>
      <w:marRight w:val="0"/>
      <w:marTop w:val="0"/>
      <w:marBottom w:val="0"/>
      <w:divBdr>
        <w:top w:val="none" w:sz="0" w:space="0" w:color="auto"/>
        <w:left w:val="none" w:sz="0" w:space="0" w:color="auto"/>
        <w:bottom w:val="none" w:sz="0" w:space="0" w:color="auto"/>
        <w:right w:val="none" w:sz="0" w:space="0" w:color="auto"/>
      </w:divBdr>
    </w:div>
    <w:div w:id="348869453">
      <w:bodyDiv w:val="1"/>
      <w:marLeft w:val="0"/>
      <w:marRight w:val="0"/>
      <w:marTop w:val="0"/>
      <w:marBottom w:val="0"/>
      <w:divBdr>
        <w:top w:val="none" w:sz="0" w:space="0" w:color="auto"/>
        <w:left w:val="none" w:sz="0" w:space="0" w:color="auto"/>
        <w:bottom w:val="none" w:sz="0" w:space="0" w:color="auto"/>
        <w:right w:val="none" w:sz="0" w:space="0" w:color="auto"/>
      </w:divBdr>
    </w:div>
    <w:div w:id="349378815">
      <w:bodyDiv w:val="1"/>
      <w:marLeft w:val="0"/>
      <w:marRight w:val="0"/>
      <w:marTop w:val="0"/>
      <w:marBottom w:val="0"/>
      <w:divBdr>
        <w:top w:val="none" w:sz="0" w:space="0" w:color="auto"/>
        <w:left w:val="none" w:sz="0" w:space="0" w:color="auto"/>
        <w:bottom w:val="none" w:sz="0" w:space="0" w:color="auto"/>
        <w:right w:val="none" w:sz="0" w:space="0" w:color="auto"/>
      </w:divBdr>
    </w:div>
    <w:div w:id="349647851">
      <w:bodyDiv w:val="1"/>
      <w:marLeft w:val="0"/>
      <w:marRight w:val="0"/>
      <w:marTop w:val="0"/>
      <w:marBottom w:val="0"/>
      <w:divBdr>
        <w:top w:val="none" w:sz="0" w:space="0" w:color="auto"/>
        <w:left w:val="none" w:sz="0" w:space="0" w:color="auto"/>
        <w:bottom w:val="none" w:sz="0" w:space="0" w:color="auto"/>
        <w:right w:val="none" w:sz="0" w:space="0" w:color="auto"/>
      </w:divBdr>
    </w:div>
    <w:div w:id="349723918">
      <w:bodyDiv w:val="1"/>
      <w:marLeft w:val="0"/>
      <w:marRight w:val="0"/>
      <w:marTop w:val="0"/>
      <w:marBottom w:val="0"/>
      <w:divBdr>
        <w:top w:val="none" w:sz="0" w:space="0" w:color="auto"/>
        <w:left w:val="none" w:sz="0" w:space="0" w:color="auto"/>
        <w:bottom w:val="none" w:sz="0" w:space="0" w:color="auto"/>
        <w:right w:val="none" w:sz="0" w:space="0" w:color="auto"/>
      </w:divBdr>
    </w:div>
    <w:div w:id="351035489">
      <w:bodyDiv w:val="1"/>
      <w:marLeft w:val="0"/>
      <w:marRight w:val="0"/>
      <w:marTop w:val="0"/>
      <w:marBottom w:val="0"/>
      <w:divBdr>
        <w:top w:val="none" w:sz="0" w:space="0" w:color="auto"/>
        <w:left w:val="none" w:sz="0" w:space="0" w:color="auto"/>
        <w:bottom w:val="none" w:sz="0" w:space="0" w:color="auto"/>
        <w:right w:val="none" w:sz="0" w:space="0" w:color="auto"/>
      </w:divBdr>
    </w:div>
    <w:div w:id="352459387">
      <w:bodyDiv w:val="1"/>
      <w:marLeft w:val="0"/>
      <w:marRight w:val="0"/>
      <w:marTop w:val="0"/>
      <w:marBottom w:val="0"/>
      <w:divBdr>
        <w:top w:val="none" w:sz="0" w:space="0" w:color="auto"/>
        <w:left w:val="none" w:sz="0" w:space="0" w:color="auto"/>
        <w:bottom w:val="none" w:sz="0" w:space="0" w:color="auto"/>
        <w:right w:val="none" w:sz="0" w:space="0" w:color="auto"/>
      </w:divBdr>
    </w:div>
    <w:div w:id="352923249">
      <w:bodyDiv w:val="1"/>
      <w:marLeft w:val="0"/>
      <w:marRight w:val="0"/>
      <w:marTop w:val="0"/>
      <w:marBottom w:val="0"/>
      <w:divBdr>
        <w:top w:val="none" w:sz="0" w:space="0" w:color="auto"/>
        <w:left w:val="none" w:sz="0" w:space="0" w:color="auto"/>
        <w:bottom w:val="none" w:sz="0" w:space="0" w:color="auto"/>
        <w:right w:val="none" w:sz="0" w:space="0" w:color="auto"/>
      </w:divBdr>
    </w:div>
    <w:div w:id="352995993">
      <w:bodyDiv w:val="1"/>
      <w:marLeft w:val="0"/>
      <w:marRight w:val="0"/>
      <w:marTop w:val="0"/>
      <w:marBottom w:val="0"/>
      <w:divBdr>
        <w:top w:val="none" w:sz="0" w:space="0" w:color="auto"/>
        <w:left w:val="none" w:sz="0" w:space="0" w:color="auto"/>
        <w:bottom w:val="none" w:sz="0" w:space="0" w:color="auto"/>
        <w:right w:val="none" w:sz="0" w:space="0" w:color="auto"/>
      </w:divBdr>
    </w:div>
    <w:div w:id="353116200">
      <w:bodyDiv w:val="1"/>
      <w:marLeft w:val="0"/>
      <w:marRight w:val="0"/>
      <w:marTop w:val="0"/>
      <w:marBottom w:val="0"/>
      <w:divBdr>
        <w:top w:val="none" w:sz="0" w:space="0" w:color="auto"/>
        <w:left w:val="none" w:sz="0" w:space="0" w:color="auto"/>
        <w:bottom w:val="none" w:sz="0" w:space="0" w:color="auto"/>
        <w:right w:val="none" w:sz="0" w:space="0" w:color="auto"/>
      </w:divBdr>
    </w:div>
    <w:div w:id="353577363">
      <w:bodyDiv w:val="1"/>
      <w:marLeft w:val="0"/>
      <w:marRight w:val="0"/>
      <w:marTop w:val="0"/>
      <w:marBottom w:val="0"/>
      <w:divBdr>
        <w:top w:val="none" w:sz="0" w:space="0" w:color="auto"/>
        <w:left w:val="none" w:sz="0" w:space="0" w:color="auto"/>
        <w:bottom w:val="none" w:sz="0" w:space="0" w:color="auto"/>
        <w:right w:val="none" w:sz="0" w:space="0" w:color="auto"/>
      </w:divBdr>
    </w:div>
    <w:div w:id="353653505">
      <w:bodyDiv w:val="1"/>
      <w:marLeft w:val="0"/>
      <w:marRight w:val="0"/>
      <w:marTop w:val="0"/>
      <w:marBottom w:val="0"/>
      <w:divBdr>
        <w:top w:val="none" w:sz="0" w:space="0" w:color="auto"/>
        <w:left w:val="none" w:sz="0" w:space="0" w:color="auto"/>
        <w:bottom w:val="none" w:sz="0" w:space="0" w:color="auto"/>
        <w:right w:val="none" w:sz="0" w:space="0" w:color="auto"/>
      </w:divBdr>
    </w:div>
    <w:div w:id="354234766">
      <w:bodyDiv w:val="1"/>
      <w:marLeft w:val="0"/>
      <w:marRight w:val="0"/>
      <w:marTop w:val="0"/>
      <w:marBottom w:val="0"/>
      <w:divBdr>
        <w:top w:val="none" w:sz="0" w:space="0" w:color="auto"/>
        <w:left w:val="none" w:sz="0" w:space="0" w:color="auto"/>
        <w:bottom w:val="none" w:sz="0" w:space="0" w:color="auto"/>
        <w:right w:val="none" w:sz="0" w:space="0" w:color="auto"/>
      </w:divBdr>
    </w:div>
    <w:div w:id="354308741">
      <w:bodyDiv w:val="1"/>
      <w:marLeft w:val="0"/>
      <w:marRight w:val="0"/>
      <w:marTop w:val="0"/>
      <w:marBottom w:val="0"/>
      <w:divBdr>
        <w:top w:val="none" w:sz="0" w:space="0" w:color="auto"/>
        <w:left w:val="none" w:sz="0" w:space="0" w:color="auto"/>
        <w:bottom w:val="none" w:sz="0" w:space="0" w:color="auto"/>
        <w:right w:val="none" w:sz="0" w:space="0" w:color="auto"/>
      </w:divBdr>
    </w:div>
    <w:div w:id="354624492">
      <w:bodyDiv w:val="1"/>
      <w:marLeft w:val="0"/>
      <w:marRight w:val="0"/>
      <w:marTop w:val="0"/>
      <w:marBottom w:val="0"/>
      <w:divBdr>
        <w:top w:val="none" w:sz="0" w:space="0" w:color="auto"/>
        <w:left w:val="none" w:sz="0" w:space="0" w:color="auto"/>
        <w:bottom w:val="none" w:sz="0" w:space="0" w:color="auto"/>
        <w:right w:val="none" w:sz="0" w:space="0" w:color="auto"/>
      </w:divBdr>
    </w:div>
    <w:div w:id="354968287">
      <w:bodyDiv w:val="1"/>
      <w:marLeft w:val="0"/>
      <w:marRight w:val="0"/>
      <w:marTop w:val="0"/>
      <w:marBottom w:val="0"/>
      <w:divBdr>
        <w:top w:val="none" w:sz="0" w:space="0" w:color="auto"/>
        <w:left w:val="none" w:sz="0" w:space="0" w:color="auto"/>
        <w:bottom w:val="none" w:sz="0" w:space="0" w:color="auto"/>
        <w:right w:val="none" w:sz="0" w:space="0" w:color="auto"/>
      </w:divBdr>
    </w:div>
    <w:div w:id="355350568">
      <w:bodyDiv w:val="1"/>
      <w:marLeft w:val="0"/>
      <w:marRight w:val="0"/>
      <w:marTop w:val="0"/>
      <w:marBottom w:val="0"/>
      <w:divBdr>
        <w:top w:val="none" w:sz="0" w:space="0" w:color="auto"/>
        <w:left w:val="none" w:sz="0" w:space="0" w:color="auto"/>
        <w:bottom w:val="none" w:sz="0" w:space="0" w:color="auto"/>
        <w:right w:val="none" w:sz="0" w:space="0" w:color="auto"/>
      </w:divBdr>
    </w:div>
    <w:div w:id="355422227">
      <w:bodyDiv w:val="1"/>
      <w:marLeft w:val="0"/>
      <w:marRight w:val="0"/>
      <w:marTop w:val="0"/>
      <w:marBottom w:val="0"/>
      <w:divBdr>
        <w:top w:val="none" w:sz="0" w:space="0" w:color="auto"/>
        <w:left w:val="none" w:sz="0" w:space="0" w:color="auto"/>
        <w:bottom w:val="none" w:sz="0" w:space="0" w:color="auto"/>
        <w:right w:val="none" w:sz="0" w:space="0" w:color="auto"/>
      </w:divBdr>
    </w:div>
    <w:div w:id="355619417">
      <w:bodyDiv w:val="1"/>
      <w:marLeft w:val="0"/>
      <w:marRight w:val="0"/>
      <w:marTop w:val="0"/>
      <w:marBottom w:val="0"/>
      <w:divBdr>
        <w:top w:val="none" w:sz="0" w:space="0" w:color="auto"/>
        <w:left w:val="none" w:sz="0" w:space="0" w:color="auto"/>
        <w:bottom w:val="none" w:sz="0" w:space="0" w:color="auto"/>
        <w:right w:val="none" w:sz="0" w:space="0" w:color="auto"/>
      </w:divBdr>
    </w:div>
    <w:div w:id="356393786">
      <w:bodyDiv w:val="1"/>
      <w:marLeft w:val="0"/>
      <w:marRight w:val="0"/>
      <w:marTop w:val="0"/>
      <w:marBottom w:val="0"/>
      <w:divBdr>
        <w:top w:val="none" w:sz="0" w:space="0" w:color="auto"/>
        <w:left w:val="none" w:sz="0" w:space="0" w:color="auto"/>
        <w:bottom w:val="none" w:sz="0" w:space="0" w:color="auto"/>
        <w:right w:val="none" w:sz="0" w:space="0" w:color="auto"/>
      </w:divBdr>
    </w:div>
    <w:div w:id="356666013">
      <w:bodyDiv w:val="1"/>
      <w:marLeft w:val="0"/>
      <w:marRight w:val="0"/>
      <w:marTop w:val="0"/>
      <w:marBottom w:val="0"/>
      <w:divBdr>
        <w:top w:val="none" w:sz="0" w:space="0" w:color="auto"/>
        <w:left w:val="none" w:sz="0" w:space="0" w:color="auto"/>
        <w:bottom w:val="none" w:sz="0" w:space="0" w:color="auto"/>
        <w:right w:val="none" w:sz="0" w:space="0" w:color="auto"/>
      </w:divBdr>
    </w:div>
    <w:div w:id="356732968">
      <w:bodyDiv w:val="1"/>
      <w:marLeft w:val="0"/>
      <w:marRight w:val="0"/>
      <w:marTop w:val="0"/>
      <w:marBottom w:val="0"/>
      <w:divBdr>
        <w:top w:val="none" w:sz="0" w:space="0" w:color="auto"/>
        <w:left w:val="none" w:sz="0" w:space="0" w:color="auto"/>
        <w:bottom w:val="none" w:sz="0" w:space="0" w:color="auto"/>
        <w:right w:val="none" w:sz="0" w:space="0" w:color="auto"/>
      </w:divBdr>
    </w:div>
    <w:div w:id="357513869">
      <w:bodyDiv w:val="1"/>
      <w:marLeft w:val="0"/>
      <w:marRight w:val="0"/>
      <w:marTop w:val="0"/>
      <w:marBottom w:val="0"/>
      <w:divBdr>
        <w:top w:val="none" w:sz="0" w:space="0" w:color="auto"/>
        <w:left w:val="none" w:sz="0" w:space="0" w:color="auto"/>
        <w:bottom w:val="none" w:sz="0" w:space="0" w:color="auto"/>
        <w:right w:val="none" w:sz="0" w:space="0" w:color="auto"/>
      </w:divBdr>
    </w:div>
    <w:div w:id="357706807">
      <w:bodyDiv w:val="1"/>
      <w:marLeft w:val="0"/>
      <w:marRight w:val="0"/>
      <w:marTop w:val="0"/>
      <w:marBottom w:val="0"/>
      <w:divBdr>
        <w:top w:val="none" w:sz="0" w:space="0" w:color="auto"/>
        <w:left w:val="none" w:sz="0" w:space="0" w:color="auto"/>
        <w:bottom w:val="none" w:sz="0" w:space="0" w:color="auto"/>
        <w:right w:val="none" w:sz="0" w:space="0" w:color="auto"/>
      </w:divBdr>
    </w:div>
    <w:div w:id="357898524">
      <w:bodyDiv w:val="1"/>
      <w:marLeft w:val="0"/>
      <w:marRight w:val="0"/>
      <w:marTop w:val="0"/>
      <w:marBottom w:val="0"/>
      <w:divBdr>
        <w:top w:val="none" w:sz="0" w:space="0" w:color="auto"/>
        <w:left w:val="none" w:sz="0" w:space="0" w:color="auto"/>
        <w:bottom w:val="none" w:sz="0" w:space="0" w:color="auto"/>
        <w:right w:val="none" w:sz="0" w:space="0" w:color="auto"/>
      </w:divBdr>
    </w:div>
    <w:div w:id="358049634">
      <w:bodyDiv w:val="1"/>
      <w:marLeft w:val="0"/>
      <w:marRight w:val="0"/>
      <w:marTop w:val="0"/>
      <w:marBottom w:val="0"/>
      <w:divBdr>
        <w:top w:val="none" w:sz="0" w:space="0" w:color="auto"/>
        <w:left w:val="none" w:sz="0" w:space="0" w:color="auto"/>
        <w:bottom w:val="none" w:sz="0" w:space="0" w:color="auto"/>
        <w:right w:val="none" w:sz="0" w:space="0" w:color="auto"/>
      </w:divBdr>
    </w:div>
    <w:div w:id="360789050">
      <w:bodyDiv w:val="1"/>
      <w:marLeft w:val="0"/>
      <w:marRight w:val="0"/>
      <w:marTop w:val="0"/>
      <w:marBottom w:val="0"/>
      <w:divBdr>
        <w:top w:val="none" w:sz="0" w:space="0" w:color="auto"/>
        <w:left w:val="none" w:sz="0" w:space="0" w:color="auto"/>
        <w:bottom w:val="none" w:sz="0" w:space="0" w:color="auto"/>
        <w:right w:val="none" w:sz="0" w:space="0" w:color="auto"/>
      </w:divBdr>
    </w:div>
    <w:div w:id="361512681">
      <w:bodyDiv w:val="1"/>
      <w:marLeft w:val="0"/>
      <w:marRight w:val="0"/>
      <w:marTop w:val="0"/>
      <w:marBottom w:val="0"/>
      <w:divBdr>
        <w:top w:val="none" w:sz="0" w:space="0" w:color="auto"/>
        <w:left w:val="none" w:sz="0" w:space="0" w:color="auto"/>
        <w:bottom w:val="none" w:sz="0" w:space="0" w:color="auto"/>
        <w:right w:val="none" w:sz="0" w:space="0" w:color="auto"/>
      </w:divBdr>
    </w:div>
    <w:div w:id="361564612">
      <w:bodyDiv w:val="1"/>
      <w:marLeft w:val="0"/>
      <w:marRight w:val="0"/>
      <w:marTop w:val="0"/>
      <w:marBottom w:val="0"/>
      <w:divBdr>
        <w:top w:val="none" w:sz="0" w:space="0" w:color="auto"/>
        <w:left w:val="none" w:sz="0" w:space="0" w:color="auto"/>
        <w:bottom w:val="none" w:sz="0" w:space="0" w:color="auto"/>
        <w:right w:val="none" w:sz="0" w:space="0" w:color="auto"/>
      </w:divBdr>
    </w:div>
    <w:div w:id="361714546">
      <w:bodyDiv w:val="1"/>
      <w:marLeft w:val="0"/>
      <w:marRight w:val="0"/>
      <w:marTop w:val="0"/>
      <w:marBottom w:val="0"/>
      <w:divBdr>
        <w:top w:val="none" w:sz="0" w:space="0" w:color="auto"/>
        <w:left w:val="none" w:sz="0" w:space="0" w:color="auto"/>
        <w:bottom w:val="none" w:sz="0" w:space="0" w:color="auto"/>
        <w:right w:val="none" w:sz="0" w:space="0" w:color="auto"/>
      </w:divBdr>
    </w:div>
    <w:div w:id="361789339">
      <w:bodyDiv w:val="1"/>
      <w:marLeft w:val="0"/>
      <w:marRight w:val="0"/>
      <w:marTop w:val="0"/>
      <w:marBottom w:val="0"/>
      <w:divBdr>
        <w:top w:val="none" w:sz="0" w:space="0" w:color="auto"/>
        <w:left w:val="none" w:sz="0" w:space="0" w:color="auto"/>
        <w:bottom w:val="none" w:sz="0" w:space="0" w:color="auto"/>
        <w:right w:val="none" w:sz="0" w:space="0" w:color="auto"/>
      </w:divBdr>
    </w:div>
    <w:div w:id="362169661">
      <w:bodyDiv w:val="1"/>
      <w:marLeft w:val="0"/>
      <w:marRight w:val="0"/>
      <w:marTop w:val="0"/>
      <w:marBottom w:val="0"/>
      <w:divBdr>
        <w:top w:val="none" w:sz="0" w:space="0" w:color="auto"/>
        <w:left w:val="none" w:sz="0" w:space="0" w:color="auto"/>
        <w:bottom w:val="none" w:sz="0" w:space="0" w:color="auto"/>
        <w:right w:val="none" w:sz="0" w:space="0" w:color="auto"/>
      </w:divBdr>
    </w:div>
    <w:div w:id="363137110">
      <w:bodyDiv w:val="1"/>
      <w:marLeft w:val="0"/>
      <w:marRight w:val="0"/>
      <w:marTop w:val="0"/>
      <w:marBottom w:val="0"/>
      <w:divBdr>
        <w:top w:val="none" w:sz="0" w:space="0" w:color="auto"/>
        <w:left w:val="none" w:sz="0" w:space="0" w:color="auto"/>
        <w:bottom w:val="none" w:sz="0" w:space="0" w:color="auto"/>
        <w:right w:val="none" w:sz="0" w:space="0" w:color="auto"/>
      </w:divBdr>
    </w:div>
    <w:div w:id="363287628">
      <w:bodyDiv w:val="1"/>
      <w:marLeft w:val="0"/>
      <w:marRight w:val="0"/>
      <w:marTop w:val="0"/>
      <w:marBottom w:val="0"/>
      <w:divBdr>
        <w:top w:val="none" w:sz="0" w:space="0" w:color="auto"/>
        <w:left w:val="none" w:sz="0" w:space="0" w:color="auto"/>
        <w:bottom w:val="none" w:sz="0" w:space="0" w:color="auto"/>
        <w:right w:val="none" w:sz="0" w:space="0" w:color="auto"/>
      </w:divBdr>
    </w:div>
    <w:div w:id="363484733">
      <w:bodyDiv w:val="1"/>
      <w:marLeft w:val="0"/>
      <w:marRight w:val="0"/>
      <w:marTop w:val="0"/>
      <w:marBottom w:val="0"/>
      <w:divBdr>
        <w:top w:val="none" w:sz="0" w:space="0" w:color="auto"/>
        <w:left w:val="none" w:sz="0" w:space="0" w:color="auto"/>
        <w:bottom w:val="none" w:sz="0" w:space="0" w:color="auto"/>
        <w:right w:val="none" w:sz="0" w:space="0" w:color="auto"/>
      </w:divBdr>
    </w:div>
    <w:div w:id="363599463">
      <w:bodyDiv w:val="1"/>
      <w:marLeft w:val="0"/>
      <w:marRight w:val="0"/>
      <w:marTop w:val="0"/>
      <w:marBottom w:val="0"/>
      <w:divBdr>
        <w:top w:val="none" w:sz="0" w:space="0" w:color="auto"/>
        <w:left w:val="none" w:sz="0" w:space="0" w:color="auto"/>
        <w:bottom w:val="none" w:sz="0" w:space="0" w:color="auto"/>
        <w:right w:val="none" w:sz="0" w:space="0" w:color="auto"/>
      </w:divBdr>
    </w:div>
    <w:div w:id="364642964">
      <w:bodyDiv w:val="1"/>
      <w:marLeft w:val="0"/>
      <w:marRight w:val="0"/>
      <w:marTop w:val="0"/>
      <w:marBottom w:val="0"/>
      <w:divBdr>
        <w:top w:val="none" w:sz="0" w:space="0" w:color="auto"/>
        <w:left w:val="none" w:sz="0" w:space="0" w:color="auto"/>
        <w:bottom w:val="none" w:sz="0" w:space="0" w:color="auto"/>
        <w:right w:val="none" w:sz="0" w:space="0" w:color="auto"/>
      </w:divBdr>
    </w:div>
    <w:div w:id="364645585">
      <w:bodyDiv w:val="1"/>
      <w:marLeft w:val="0"/>
      <w:marRight w:val="0"/>
      <w:marTop w:val="0"/>
      <w:marBottom w:val="0"/>
      <w:divBdr>
        <w:top w:val="none" w:sz="0" w:space="0" w:color="auto"/>
        <w:left w:val="none" w:sz="0" w:space="0" w:color="auto"/>
        <w:bottom w:val="none" w:sz="0" w:space="0" w:color="auto"/>
        <w:right w:val="none" w:sz="0" w:space="0" w:color="auto"/>
      </w:divBdr>
    </w:div>
    <w:div w:id="364798126">
      <w:bodyDiv w:val="1"/>
      <w:marLeft w:val="0"/>
      <w:marRight w:val="0"/>
      <w:marTop w:val="0"/>
      <w:marBottom w:val="0"/>
      <w:divBdr>
        <w:top w:val="none" w:sz="0" w:space="0" w:color="auto"/>
        <w:left w:val="none" w:sz="0" w:space="0" w:color="auto"/>
        <w:bottom w:val="none" w:sz="0" w:space="0" w:color="auto"/>
        <w:right w:val="none" w:sz="0" w:space="0" w:color="auto"/>
      </w:divBdr>
    </w:div>
    <w:div w:id="365327392">
      <w:bodyDiv w:val="1"/>
      <w:marLeft w:val="0"/>
      <w:marRight w:val="0"/>
      <w:marTop w:val="0"/>
      <w:marBottom w:val="0"/>
      <w:divBdr>
        <w:top w:val="none" w:sz="0" w:space="0" w:color="auto"/>
        <w:left w:val="none" w:sz="0" w:space="0" w:color="auto"/>
        <w:bottom w:val="none" w:sz="0" w:space="0" w:color="auto"/>
        <w:right w:val="none" w:sz="0" w:space="0" w:color="auto"/>
      </w:divBdr>
    </w:div>
    <w:div w:id="366099183">
      <w:bodyDiv w:val="1"/>
      <w:marLeft w:val="0"/>
      <w:marRight w:val="0"/>
      <w:marTop w:val="0"/>
      <w:marBottom w:val="0"/>
      <w:divBdr>
        <w:top w:val="none" w:sz="0" w:space="0" w:color="auto"/>
        <w:left w:val="none" w:sz="0" w:space="0" w:color="auto"/>
        <w:bottom w:val="none" w:sz="0" w:space="0" w:color="auto"/>
        <w:right w:val="none" w:sz="0" w:space="0" w:color="auto"/>
      </w:divBdr>
    </w:div>
    <w:div w:id="366374123">
      <w:bodyDiv w:val="1"/>
      <w:marLeft w:val="0"/>
      <w:marRight w:val="0"/>
      <w:marTop w:val="0"/>
      <w:marBottom w:val="0"/>
      <w:divBdr>
        <w:top w:val="none" w:sz="0" w:space="0" w:color="auto"/>
        <w:left w:val="none" w:sz="0" w:space="0" w:color="auto"/>
        <w:bottom w:val="none" w:sz="0" w:space="0" w:color="auto"/>
        <w:right w:val="none" w:sz="0" w:space="0" w:color="auto"/>
      </w:divBdr>
    </w:div>
    <w:div w:id="367726475">
      <w:bodyDiv w:val="1"/>
      <w:marLeft w:val="0"/>
      <w:marRight w:val="0"/>
      <w:marTop w:val="0"/>
      <w:marBottom w:val="0"/>
      <w:divBdr>
        <w:top w:val="none" w:sz="0" w:space="0" w:color="auto"/>
        <w:left w:val="none" w:sz="0" w:space="0" w:color="auto"/>
        <w:bottom w:val="none" w:sz="0" w:space="0" w:color="auto"/>
        <w:right w:val="none" w:sz="0" w:space="0" w:color="auto"/>
      </w:divBdr>
    </w:div>
    <w:div w:id="368378641">
      <w:bodyDiv w:val="1"/>
      <w:marLeft w:val="0"/>
      <w:marRight w:val="0"/>
      <w:marTop w:val="0"/>
      <w:marBottom w:val="0"/>
      <w:divBdr>
        <w:top w:val="none" w:sz="0" w:space="0" w:color="auto"/>
        <w:left w:val="none" w:sz="0" w:space="0" w:color="auto"/>
        <w:bottom w:val="none" w:sz="0" w:space="0" w:color="auto"/>
        <w:right w:val="none" w:sz="0" w:space="0" w:color="auto"/>
      </w:divBdr>
    </w:div>
    <w:div w:id="368575525">
      <w:bodyDiv w:val="1"/>
      <w:marLeft w:val="0"/>
      <w:marRight w:val="0"/>
      <w:marTop w:val="0"/>
      <w:marBottom w:val="0"/>
      <w:divBdr>
        <w:top w:val="none" w:sz="0" w:space="0" w:color="auto"/>
        <w:left w:val="none" w:sz="0" w:space="0" w:color="auto"/>
        <w:bottom w:val="none" w:sz="0" w:space="0" w:color="auto"/>
        <w:right w:val="none" w:sz="0" w:space="0" w:color="auto"/>
      </w:divBdr>
    </w:div>
    <w:div w:id="369376574">
      <w:bodyDiv w:val="1"/>
      <w:marLeft w:val="0"/>
      <w:marRight w:val="0"/>
      <w:marTop w:val="0"/>
      <w:marBottom w:val="0"/>
      <w:divBdr>
        <w:top w:val="none" w:sz="0" w:space="0" w:color="auto"/>
        <w:left w:val="none" w:sz="0" w:space="0" w:color="auto"/>
        <w:bottom w:val="none" w:sz="0" w:space="0" w:color="auto"/>
        <w:right w:val="none" w:sz="0" w:space="0" w:color="auto"/>
      </w:divBdr>
    </w:div>
    <w:div w:id="369694405">
      <w:bodyDiv w:val="1"/>
      <w:marLeft w:val="0"/>
      <w:marRight w:val="0"/>
      <w:marTop w:val="0"/>
      <w:marBottom w:val="0"/>
      <w:divBdr>
        <w:top w:val="none" w:sz="0" w:space="0" w:color="auto"/>
        <w:left w:val="none" w:sz="0" w:space="0" w:color="auto"/>
        <w:bottom w:val="none" w:sz="0" w:space="0" w:color="auto"/>
        <w:right w:val="none" w:sz="0" w:space="0" w:color="auto"/>
      </w:divBdr>
    </w:div>
    <w:div w:id="370149714">
      <w:bodyDiv w:val="1"/>
      <w:marLeft w:val="0"/>
      <w:marRight w:val="0"/>
      <w:marTop w:val="0"/>
      <w:marBottom w:val="0"/>
      <w:divBdr>
        <w:top w:val="none" w:sz="0" w:space="0" w:color="auto"/>
        <w:left w:val="none" w:sz="0" w:space="0" w:color="auto"/>
        <w:bottom w:val="none" w:sz="0" w:space="0" w:color="auto"/>
        <w:right w:val="none" w:sz="0" w:space="0" w:color="auto"/>
      </w:divBdr>
    </w:div>
    <w:div w:id="370231288">
      <w:bodyDiv w:val="1"/>
      <w:marLeft w:val="0"/>
      <w:marRight w:val="0"/>
      <w:marTop w:val="0"/>
      <w:marBottom w:val="0"/>
      <w:divBdr>
        <w:top w:val="none" w:sz="0" w:space="0" w:color="auto"/>
        <w:left w:val="none" w:sz="0" w:space="0" w:color="auto"/>
        <w:bottom w:val="none" w:sz="0" w:space="0" w:color="auto"/>
        <w:right w:val="none" w:sz="0" w:space="0" w:color="auto"/>
      </w:divBdr>
    </w:div>
    <w:div w:id="370303799">
      <w:bodyDiv w:val="1"/>
      <w:marLeft w:val="0"/>
      <w:marRight w:val="0"/>
      <w:marTop w:val="0"/>
      <w:marBottom w:val="0"/>
      <w:divBdr>
        <w:top w:val="none" w:sz="0" w:space="0" w:color="auto"/>
        <w:left w:val="none" w:sz="0" w:space="0" w:color="auto"/>
        <w:bottom w:val="none" w:sz="0" w:space="0" w:color="auto"/>
        <w:right w:val="none" w:sz="0" w:space="0" w:color="auto"/>
      </w:divBdr>
    </w:div>
    <w:div w:id="370690676">
      <w:bodyDiv w:val="1"/>
      <w:marLeft w:val="0"/>
      <w:marRight w:val="0"/>
      <w:marTop w:val="0"/>
      <w:marBottom w:val="0"/>
      <w:divBdr>
        <w:top w:val="none" w:sz="0" w:space="0" w:color="auto"/>
        <w:left w:val="none" w:sz="0" w:space="0" w:color="auto"/>
        <w:bottom w:val="none" w:sz="0" w:space="0" w:color="auto"/>
        <w:right w:val="none" w:sz="0" w:space="0" w:color="auto"/>
      </w:divBdr>
    </w:div>
    <w:div w:id="371030744">
      <w:bodyDiv w:val="1"/>
      <w:marLeft w:val="0"/>
      <w:marRight w:val="0"/>
      <w:marTop w:val="0"/>
      <w:marBottom w:val="0"/>
      <w:divBdr>
        <w:top w:val="none" w:sz="0" w:space="0" w:color="auto"/>
        <w:left w:val="none" w:sz="0" w:space="0" w:color="auto"/>
        <w:bottom w:val="none" w:sz="0" w:space="0" w:color="auto"/>
        <w:right w:val="none" w:sz="0" w:space="0" w:color="auto"/>
      </w:divBdr>
    </w:div>
    <w:div w:id="371342634">
      <w:bodyDiv w:val="1"/>
      <w:marLeft w:val="0"/>
      <w:marRight w:val="0"/>
      <w:marTop w:val="0"/>
      <w:marBottom w:val="0"/>
      <w:divBdr>
        <w:top w:val="none" w:sz="0" w:space="0" w:color="auto"/>
        <w:left w:val="none" w:sz="0" w:space="0" w:color="auto"/>
        <w:bottom w:val="none" w:sz="0" w:space="0" w:color="auto"/>
        <w:right w:val="none" w:sz="0" w:space="0" w:color="auto"/>
      </w:divBdr>
    </w:div>
    <w:div w:id="371535416">
      <w:bodyDiv w:val="1"/>
      <w:marLeft w:val="0"/>
      <w:marRight w:val="0"/>
      <w:marTop w:val="0"/>
      <w:marBottom w:val="0"/>
      <w:divBdr>
        <w:top w:val="none" w:sz="0" w:space="0" w:color="auto"/>
        <w:left w:val="none" w:sz="0" w:space="0" w:color="auto"/>
        <w:bottom w:val="none" w:sz="0" w:space="0" w:color="auto"/>
        <w:right w:val="none" w:sz="0" w:space="0" w:color="auto"/>
      </w:divBdr>
    </w:div>
    <w:div w:id="371735705">
      <w:bodyDiv w:val="1"/>
      <w:marLeft w:val="0"/>
      <w:marRight w:val="0"/>
      <w:marTop w:val="0"/>
      <w:marBottom w:val="0"/>
      <w:divBdr>
        <w:top w:val="none" w:sz="0" w:space="0" w:color="auto"/>
        <w:left w:val="none" w:sz="0" w:space="0" w:color="auto"/>
        <w:bottom w:val="none" w:sz="0" w:space="0" w:color="auto"/>
        <w:right w:val="none" w:sz="0" w:space="0" w:color="auto"/>
      </w:divBdr>
    </w:div>
    <w:div w:id="371927545">
      <w:bodyDiv w:val="1"/>
      <w:marLeft w:val="0"/>
      <w:marRight w:val="0"/>
      <w:marTop w:val="0"/>
      <w:marBottom w:val="0"/>
      <w:divBdr>
        <w:top w:val="none" w:sz="0" w:space="0" w:color="auto"/>
        <w:left w:val="none" w:sz="0" w:space="0" w:color="auto"/>
        <w:bottom w:val="none" w:sz="0" w:space="0" w:color="auto"/>
        <w:right w:val="none" w:sz="0" w:space="0" w:color="auto"/>
      </w:divBdr>
    </w:div>
    <w:div w:id="372196792">
      <w:bodyDiv w:val="1"/>
      <w:marLeft w:val="0"/>
      <w:marRight w:val="0"/>
      <w:marTop w:val="0"/>
      <w:marBottom w:val="0"/>
      <w:divBdr>
        <w:top w:val="none" w:sz="0" w:space="0" w:color="auto"/>
        <w:left w:val="none" w:sz="0" w:space="0" w:color="auto"/>
        <w:bottom w:val="none" w:sz="0" w:space="0" w:color="auto"/>
        <w:right w:val="none" w:sz="0" w:space="0" w:color="auto"/>
      </w:divBdr>
    </w:div>
    <w:div w:id="372384493">
      <w:bodyDiv w:val="1"/>
      <w:marLeft w:val="0"/>
      <w:marRight w:val="0"/>
      <w:marTop w:val="0"/>
      <w:marBottom w:val="0"/>
      <w:divBdr>
        <w:top w:val="none" w:sz="0" w:space="0" w:color="auto"/>
        <w:left w:val="none" w:sz="0" w:space="0" w:color="auto"/>
        <w:bottom w:val="none" w:sz="0" w:space="0" w:color="auto"/>
        <w:right w:val="none" w:sz="0" w:space="0" w:color="auto"/>
      </w:divBdr>
    </w:div>
    <w:div w:id="374891404">
      <w:bodyDiv w:val="1"/>
      <w:marLeft w:val="0"/>
      <w:marRight w:val="0"/>
      <w:marTop w:val="0"/>
      <w:marBottom w:val="0"/>
      <w:divBdr>
        <w:top w:val="none" w:sz="0" w:space="0" w:color="auto"/>
        <w:left w:val="none" w:sz="0" w:space="0" w:color="auto"/>
        <w:bottom w:val="none" w:sz="0" w:space="0" w:color="auto"/>
        <w:right w:val="none" w:sz="0" w:space="0" w:color="auto"/>
      </w:divBdr>
    </w:div>
    <w:div w:id="375739354">
      <w:bodyDiv w:val="1"/>
      <w:marLeft w:val="0"/>
      <w:marRight w:val="0"/>
      <w:marTop w:val="0"/>
      <w:marBottom w:val="0"/>
      <w:divBdr>
        <w:top w:val="none" w:sz="0" w:space="0" w:color="auto"/>
        <w:left w:val="none" w:sz="0" w:space="0" w:color="auto"/>
        <w:bottom w:val="none" w:sz="0" w:space="0" w:color="auto"/>
        <w:right w:val="none" w:sz="0" w:space="0" w:color="auto"/>
      </w:divBdr>
    </w:div>
    <w:div w:id="376784876">
      <w:bodyDiv w:val="1"/>
      <w:marLeft w:val="0"/>
      <w:marRight w:val="0"/>
      <w:marTop w:val="0"/>
      <w:marBottom w:val="0"/>
      <w:divBdr>
        <w:top w:val="none" w:sz="0" w:space="0" w:color="auto"/>
        <w:left w:val="none" w:sz="0" w:space="0" w:color="auto"/>
        <w:bottom w:val="none" w:sz="0" w:space="0" w:color="auto"/>
        <w:right w:val="none" w:sz="0" w:space="0" w:color="auto"/>
      </w:divBdr>
    </w:div>
    <w:div w:id="377054231">
      <w:bodyDiv w:val="1"/>
      <w:marLeft w:val="0"/>
      <w:marRight w:val="0"/>
      <w:marTop w:val="0"/>
      <w:marBottom w:val="0"/>
      <w:divBdr>
        <w:top w:val="none" w:sz="0" w:space="0" w:color="auto"/>
        <w:left w:val="none" w:sz="0" w:space="0" w:color="auto"/>
        <w:bottom w:val="none" w:sz="0" w:space="0" w:color="auto"/>
        <w:right w:val="none" w:sz="0" w:space="0" w:color="auto"/>
      </w:divBdr>
    </w:div>
    <w:div w:id="377361272">
      <w:bodyDiv w:val="1"/>
      <w:marLeft w:val="0"/>
      <w:marRight w:val="0"/>
      <w:marTop w:val="0"/>
      <w:marBottom w:val="0"/>
      <w:divBdr>
        <w:top w:val="none" w:sz="0" w:space="0" w:color="auto"/>
        <w:left w:val="none" w:sz="0" w:space="0" w:color="auto"/>
        <w:bottom w:val="none" w:sz="0" w:space="0" w:color="auto"/>
        <w:right w:val="none" w:sz="0" w:space="0" w:color="auto"/>
      </w:divBdr>
    </w:div>
    <w:div w:id="377559193">
      <w:bodyDiv w:val="1"/>
      <w:marLeft w:val="0"/>
      <w:marRight w:val="0"/>
      <w:marTop w:val="0"/>
      <w:marBottom w:val="0"/>
      <w:divBdr>
        <w:top w:val="none" w:sz="0" w:space="0" w:color="auto"/>
        <w:left w:val="none" w:sz="0" w:space="0" w:color="auto"/>
        <w:bottom w:val="none" w:sz="0" w:space="0" w:color="auto"/>
        <w:right w:val="none" w:sz="0" w:space="0" w:color="auto"/>
      </w:divBdr>
    </w:div>
    <w:div w:id="378171876">
      <w:bodyDiv w:val="1"/>
      <w:marLeft w:val="0"/>
      <w:marRight w:val="0"/>
      <w:marTop w:val="0"/>
      <w:marBottom w:val="0"/>
      <w:divBdr>
        <w:top w:val="none" w:sz="0" w:space="0" w:color="auto"/>
        <w:left w:val="none" w:sz="0" w:space="0" w:color="auto"/>
        <w:bottom w:val="none" w:sz="0" w:space="0" w:color="auto"/>
        <w:right w:val="none" w:sz="0" w:space="0" w:color="auto"/>
      </w:divBdr>
    </w:div>
    <w:div w:id="378668015">
      <w:bodyDiv w:val="1"/>
      <w:marLeft w:val="0"/>
      <w:marRight w:val="0"/>
      <w:marTop w:val="0"/>
      <w:marBottom w:val="0"/>
      <w:divBdr>
        <w:top w:val="none" w:sz="0" w:space="0" w:color="auto"/>
        <w:left w:val="none" w:sz="0" w:space="0" w:color="auto"/>
        <w:bottom w:val="none" w:sz="0" w:space="0" w:color="auto"/>
        <w:right w:val="none" w:sz="0" w:space="0" w:color="auto"/>
      </w:divBdr>
    </w:div>
    <w:div w:id="378865720">
      <w:bodyDiv w:val="1"/>
      <w:marLeft w:val="0"/>
      <w:marRight w:val="0"/>
      <w:marTop w:val="0"/>
      <w:marBottom w:val="0"/>
      <w:divBdr>
        <w:top w:val="none" w:sz="0" w:space="0" w:color="auto"/>
        <w:left w:val="none" w:sz="0" w:space="0" w:color="auto"/>
        <w:bottom w:val="none" w:sz="0" w:space="0" w:color="auto"/>
        <w:right w:val="none" w:sz="0" w:space="0" w:color="auto"/>
      </w:divBdr>
    </w:div>
    <w:div w:id="380053262">
      <w:bodyDiv w:val="1"/>
      <w:marLeft w:val="0"/>
      <w:marRight w:val="0"/>
      <w:marTop w:val="0"/>
      <w:marBottom w:val="0"/>
      <w:divBdr>
        <w:top w:val="none" w:sz="0" w:space="0" w:color="auto"/>
        <w:left w:val="none" w:sz="0" w:space="0" w:color="auto"/>
        <w:bottom w:val="none" w:sz="0" w:space="0" w:color="auto"/>
        <w:right w:val="none" w:sz="0" w:space="0" w:color="auto"/>
      </w:divBdr>
    </w:div>
    <w:div w:id="380253926">
      <w:bodyDiv w:val="1"/>
      <w:marLeft w:val="0"/>
      <w:marRight w:val="0"/>
      <w:marTop w:val="0"/>
      <w:marBottom w:val="0"/>
      <w:divBdr>
        <w:top w:val="none" w:sz="0" w:space="0" w:color="auto"/>
        <w:left w:val="none" w:sz="0" w:space="0" w:color="auto"/>
        <w:bottom w:val="none" w:sz="0" w:space="0" w:color="auto"/>
        <w:right w:val="none" w:sz="0" w:space="0" w:color="auto"/>
      </w:divBdr>
    </w:div>
    <w:div w:id="380323487">
      <w:bodyDiv w:val="1"/>
      <w:marLeft w:val="0"/>
      <w:marRight w:val="0"/>
      <w:marTop w:val="0"/>
      <w:marBottom w:val="0"/>
      <w:divBdr>
        <w:top w:val="none" w:sz="0" w:space="0" w:color="auto"/>
        <w:left w:val="none" w:sz="0" w:space="0" w:color="auto"/>
        <w:bottom w:val="none" w:sz="0" w:space="0" w:color="auto"/>
        <w:right w:val="none" w:sz="0" w:space="0" w:color="auto"/>
      </w:divBdr>
    </w:div>
    <w:div w:id="382565198">
      <w:bodyDiv w:val="1"/>
      <w:marLeft w:val="0"/>
      <w:marRight w:val="0"/>
      <w:marTop w:val="0"/>
      <w:marBottom w:val="0"/>
      <w:divBdr>
        <w:top w:val="none" w:sz="0" w:space="0" w:color="auto"/>
        <w:left w:val="none" w:sz="0" w:space="0" w:color="auto"/>
        <w:bottom w:val="none" w:sz="0" w:space="0" w:color="auto"/>
        <w:right w:val="none" w:sz="0" w:space="0" w:color="auto"/>
      </w:divBdr>
    </w:div>
    <w:div w:id="382680391">
      <w:bodyDiv w:val="1"/>
      <w:marLeft w:val="0"/>
      <w:marRight w:val="0"/>
      <w:marTop w:val="0"/>
      <w:marBottom w:val="0"/>
      <w:divBdr>
        <w:top w:val="none" w:sz="0" w:space="0" w:color="auto"/>
        <w:left w:val="none" w:sz="0" w:space="0" w:color="auto"/>
        <w:bottom w:val="none" w:sz="0" w:space="0" w:color="auto"/>
        <w:right w:val="none" w:sz="0" w:space="0" w:color="auto"/>
      </w:divBdr>
    </w:div>
    <w:div w:id="383452543">
      <w:bodyDiv w:val="1"/>
      <w:marLeft w:val="0"/>
      <w:marRight w:val="0"/>
      <w:marTop w:val="0"/>
      <w:marBottom w:val="0"/>
      <w:divBdr>
        <w:top w:val="none" w:sz="0" w:space="0" w:color="auto"/>
        <w:left w:val="none" w:sz="0" w:space="0" w:color="auto"/>
        <w:bottom w:val="none" w:sz="0" w:space="0" w:color="auto"/>
        <w:right w:val="none" w:sz="0" w:space="0" w:color="auto"/>
      </w:divBdr>
    </w:div>
    <w:div w:id="384061907">
      <w:bodyDiv w:val="1"/>
      <w:marLeft w:val="0"/>
      <w:marRight w:val="0"/>
      <w:marTop w:val="0"/>
      <w:marBottom w:val="0"/>
      <w:divBdr>
        <w:top w:val="none" w:sz="0" w:space="0" w:color="auto"/>
        <w:left w:val="none" w:sz="0" w:space="0" w:color="auto"/>
        <w:bottom w:val="none" w:sz="0" w:space="0" w:color="auto"/>
        <w:right w:val="none" w:sz="0" w:space="0" w:color="auto"/>
      </w:divBdr>
    </w:div>
    <w:div w:id="384256382">
      <w:bodyDiv w:val="1"/>
      <w:marLeft w:val="0"/>
      <w:marRight w:val="0"/>
      <w:marTop w:val="0"/>
      <w:marBottom w:val="0"/>
      <w:divBdr>
        <w:top w:val="none" w:sz="0" w:space="0" w:color="auto"/>
        <w:left w:val="none" w:sz="0" w:space="0" w:color="auto"/>
        <w:bottom w:val="none" w:sz="0" w:space="0" w:color="auto"/>
        <w:right w:val="none" w:sz="0" w:space="0" w:color="auto"/>
      </w:divBdr>
    </w:div>
    <w:div w:id="384838427">
      <w:bodyDiv w:val="1"/>
      <w:marLeft w:val="0"/>
      <w:marRight w:val="0"/>
      <w:marTop w:val="0"/>
      <w:marBottom w:val="0"/>
      <w:divBdr>
        <w:top w:val="none" w:sz="0" w:space="0" w:color="auto"/>
        <w:left w:val="none" w:sz="0" w:space="0" w:color="auto"/>
        <w:bottom w:val="none" w:sz="0" w:space="0" w:color="auto"/>
        <w:right w:val="none" w:sz="0" w:space="0" w:color="auto"/>
      </w:divBdr>
    </w:div>
    <w:div w:id="386925241">
      <w:bodyDiv w:val="1"/>
      <w:marLeft w:val="0"/>
      <w:marRight w:val="0"/>
      <w:marTop w:val="0"/>
      <w:marBottom w:val="0"/>
      <w:divBdr>
        <w:top w:val="none" w:sz="0" w:space="0" w:color="auto"/>
        <w:left w:val="none" w:sz="0" w:space="0" w:color="auto"/>
        <w:bottom w:val="none" w:sz="0" w:space="0" w:color="auto"/>
        <w:right w:val="none" w:sz="0" w:space="0" w:color="auto"/>
      </w:divBdr>
    </w:div>
    <w:div w:id="387727574">
      <w:bodyDiv w:val="1"/>
      <w:marLeft w:val="0"/>
      <w:marRight w:val="0"/>
      <w:marTop w:val="0"/>
      <w:marBottom w:val="0"/>
      <w:divBdr>
        <w:top w:val="none" w:sz="0" w:space="0" w:color="auto"/>
        <w:left w:val="none" w:sz="0" w:space="0" w:color="auto"/>
        <w:bottom w:val="none" w:sz="0" w:space="0" w:color="auto"/>
        <w:right w:val="none" w:sz="0" w:space="0" w:color="auto"/>
      </w:divBdr>
    </w:div>
    <w:div w:id="389420766">
      <w:bodyDiv w:val="1"/>
      <w:marLeft w:val="0"/>
      <w:marRight w:val="0"/>
      <w:marTop w:val="0"/>
      <w:marBottom w:val="0"/>
      <w:divBdr>
        <w:top w:val="none" w:sz="0" w:space="0" w:color="auto"/>
        <w:left w:val="none" w:sz="0" w:space="0" w:color="auto"/>
        <w:bottom w:val="none" w:sz="0" w:space="0" w:color="auto"/>
        <w:right w:val="none" w:sz="0" w:space="0" w:color="auto"/>
      </w:divBdr>
    </w:div>
    <w:div w:id="389840148">
      <w:bodyDiv w:val="1"/>
      <w:marLeft w:val="0"/>
      <w:marRight w:val="0"/>
      <w:marTop w:val="0"/>
      <w:marBottom w:val="0"/>
      <w:divBdr>
        <w:top w:val="none" w:sz="0" w:space="0" w:color="auto"/>
        <w:left w:val="none" w:sz="0" w:space="0" w:color="auto"/>
        <w:bottom w:val="none" w:sz="0" w:space="0" w:color="auto"/>
        <w:right w:val="none" w:sz="0" w:space="0" w:color="auto"/>
      </w:divBdr>
    </w:div>
    <w:div w:id="391077220">
      <w:bodyDiv w:val="1"/>
      <w:marLeft w:val="0"/>
      <w:marRight w:val="0"/>
      <w:marTop w:val="0"/>
      <w:marBottom w:val="0"/>
      <w:divBdr>
        <w:top w:val="none" w:sz="0" w:space="0" w:color="auto"/>
        <w:left w:val="none" w:sz="0" w:space="0" w:color="auto"/>
        <w:bottom w:val="none" w:sz="0" w:space="0" w:color="auto"/>
        <w:right w:val="none" w:sz="0" w:space="0" w:color="auto"/>
      </w:divBdr>
    </w:div>
    <w:div w:id="391150447">
      <w:bodyDiv w:val="1"/>
      <w:marLeft w:val="0"/>
      <w:marRight w:val="0"/>
      <w:marTop w:val="0"/>
      <w:marBottom w:val="0"/>
      <w:divBdr>
        <w:top w:val="none" w:sz="0" w:space="0" w:color="auto"/>
        <w:left w:val="none" w:sz="0" w:space="0" w:color="auto"/>
        <w:bottom w:val="none" w:sz="0" w:space="0" w:color="auto"/>
        <w:right w:val="none" w:sz="0" w:space="0" w:color="auto"/>
      </w:divBdr>
    </w:div>
    <w:div w:id="391926506">
      <w:bodyDiv w:val="1"/>
      <w:marLeft w:val="0"/>
      <w:marRight w:val="0"/>
      <w:marTop w:val="0"/>
      <w:marBottom w:val="0"/>
      <w:divBdr>
        <w:top w:val="none" w:sz="0" w:space="0" w:color="auto"/>
        <w:left w:val="none" w:sz="0" w:space="0" w:color="auto"/>
        <w:bottom w:val="none" w:sz="0" w:space="0" w:color="auto"/>
        <w:right w:val="none" w:sz="0" w:space="0" w:color="auto"/>
      </w:divBdr>
    </w:div>
    <w:div w:id="392388001">
      <w:bodyDiv w:val="1"/>
      <w:marLeft w:val="0"/>
      <w:marRight w:val="0"/>
      <w:marTop w:val="0"/>
      <w:marBottom w:val="0"/>
      <w:divBdr>
        <w:top w:val="none" w:sz="0" w:space="0" w:color="auto"/>
        <w:left w:val="none" w:sz="0" w:space="0" w:color="auto"/>
        <w:bottom w:val="none" w:sz="0" w:space="0" w:color="auto"/>
        <w:right w:val="none" w:sz="0" w:space="0" w:color="auto"/>
      </w:divBdr>
    </w:div>
    <w:div w:id="392823033">
      <w:bodyDiv w:val="1"/>
      <w:marLeft w:val="0"/>
      <w:marRight w:val="0"/>
      <w:marTop w:val="0"/>
      <w:marBottom w:val="0"/>
      <w:divBdr>
        <w:top w:val="none" w:sz="0" w:space="0" w:color="auto"/>
        <w:left w:val="none" w:sz="0" w:space="0" w:color="auto"/>
        <w:bottom w:val="none" w:sz="0" w:space="0" w:color="auto"/>
        <w:right w:val="none" w:sz="0" w:space="0" w:color="auto"/>
      </w:divBdr>
    </w:div>
    <w:div w:id="393048674">
      <w:bodyDiv w:val="1"/>
      <w:marLeft w:val="0"/>
      <w:marRight w:val="0"/>
      <w:marTop w:val="0"/>
      <w:marBottom w:val="0"/>
      <w:divBdr>
        <w:top w:val="none" w:sz="0" w:space="0" w:color="auto"/>
        <w:left w:val="none" w:sz="0" w:space="0" w:color="auto"/>
        <w:bottom w:val="none" w:sz="0" w:space="0" w:color="auto"/>
        <w:right w:val="none" w:sz="0" w:space="0" w:color="auto"/>
      </w:divBdr>
    </w:div>
    <w:div w:id="393429217">
      <w:bodyDiv w:val="1"/>
      <w:marLeft w:val="0"/>
      <w:marRight w:val="0"/>
      <w:marTop w:val="0"/>
      <w:marBottom w:val="0"/>
      <w:divBdr>
        <w:top w:val="none" w:sz="0" w:space="0" w:color="auto"/>
        <w:left w:val="none" w:sz="0" w:space="0" w:color="auto"/>
        <w:bottom w:val="none" w:sz="0" w:space="0" w:color="auto"/>
        <w:right w:val="none" w:sz="0" w:space="0" w:color="auto"/>
      </w:divBdr>
    </w:div>
    <w:div w:id="395125384">
      <w:bodyDiv w:val="1"/>
      <w:marLeft w:val="0"/>
      <w:marRight w:val="0"/>
      <w:marTop w:val="0"/>
      <w:marBottom w:val="0"/>
      <w:divBdr>
        <w:top w:val="none" w:sz="0" w:space="0" w:color="auto"/>
        <w:left w:val="none" w:sz="0" w:space="0" w:color="auto"/>
        <w:bottom w:val="none" w:sz="0" w:space="0" w:color="auto"/>
        <w:right w:val="none" w:sz="0" w:space="0" w:color="auto"/>
      </w:divBdr>
    </w:div>
    <w:div w:id="397823533">
      <w:bodyDiv w:val="1"/>
      <w:marLeft w:val="0"/>
      <w:marRight w:val="0"/>
      <w:marTop w:val="0"/>
      <w:marBottom w:val="0"/>
      <w:divBdr>
        <w:top w:val="none" w:sz="0" w:space="0" w:color="auto"/>
        <w:left w:val="none" w:sz="0" w:space="0" w:color="auto"/>
        <w:bottom w:val="none" w:sz="0" w:space="0" w:color="auto"/>
        <w:right w:val="none" w:sz="0" w:space="0" w:color="auto"/>
      </w:divBdr>
    </w:div>
    <w:div w:id="398407131">
      <w:bodyDiv w:val="1"/>
      <w:marLeft w:val="0"/>
      <w:marRight w:val="0"/>
      <w:marTop w:val="0"/>
      <w:marBottom w:val="0"/>
      <w:divBdr>
        <w:top w:val="none" w:sz="0" w:space="0" w:color="auto"/>
        <w:left w:val="none" w:sz="0" w:space="0" w:color="auto"/>
        <w:bottom w:val="none" w:sz="0" w:space="0" w:color="auto"/>
        <w:right w:val="none" w:sz="0" w:space="0" w:color="auto"/>
      </w:divBdr>
    </w:div>
    <w:div w:id="398409094">
      <w:bodyDiv w:val="1"/>
      <w:marLeft w:val="0"/>
      <w:marRight w:val="0"/>
      <w:marTop w:val="0"/>
      <w:marBottom w:val="0"/>
      <w:divBdr>
        <w:top w:val="none" w:sz="0" w:space="0" w:color="auto"/>
        <w:left w:val="none" w:sz="0" w:space="0" w:color="auto"/>
        <w:bottom w:val="none" w:sz="0" w:space="0" w:color="auto"/>
        <w:right w:val="none" w:sz="0" w:space="0" w:color="auto"/>
      </w:divBdr>
    </w:div>
    <w:div w:id="399404091">
      <w:bodyDiv w:val="1"/>
      <w:marLeft w:val="0"/>
      <w:marRight w:val="0"/>
      <w:marTop w:val="0"/>
      <w:marBottom w:val="0"/>
      <w:divBdr>
        <w:top w:val="none" w:sz="0" w:space="0" w:color="auto"/>
        <w:left w:val="none" w:sz="0" w:space="0" w:color="auto"/>
        <w:bottom w:val="none" w:sz="0" w:space="0" w:color="auto"/>
        <w:right w:val="none" w:sz="0" w:space="0" w:color="auto"/>
      </w:divBdr>
    </w:div>
    <w:div w:id="399905011">
      <w:bodyDiv w:val="1"/>
      <w:marLeft w:val="0"/>
      <w:marRight w:val="0"/>
      <w:marTop w:val="0"/>
      <w:marBottom w:val="0"/>
      <w:divBdr>
        <w:top w:val="none" w:sz="0" w:space="0" w:color="auto"/>
        <w:left w:val="none" w:sz="0" w:space="0" w:color="auto"/>
        <w:bottom w:val="none" w:sz="0" w:space="0" w:color="auto"/>
        <w:right w:val="none" w:sz="0" w:space="0" w:color="auto"/>
      </w:divBdr>
    </w:div>
    <w:div w:id="400980333">
      <w:bodyDiv w:val="1"/>
      <w:marLeft w:val="0"/>
      <w:marRight w:val="0"/>
      <w:marTop w:val="0"/>
      <w:marBottom w:val="0"/>
      <w:divBdr>
        <w:top w:val="none" w:sz="0" w:space="0" w:color="auto"/>
        <w:left w:val="none" w:sz="0" w:space="0" w:color="auto"/>
        <w:bottom w:val="none" w:sz="0" w:space="0" w:color="auto"/>
        <w:right w:val="none" w:sz="0" w:space="0" w:color="auto"/>
      </w:divBdr>
    </w:div>
    <w:div w:id="401215988">
      <w:bodyDiv w:val="1"/>
      <w:marLeft w:val="0"/>
      <w:marRight w:val="0"/>
      <w:marTop w:val="0"/>
      <w:marBottom w:val="0"/>
      <w:divBdr>
        <w:top w:val="none" w:sz="0" w:space="0" w:color="auto"/>
        <w:left w:val="none" w:sz="0" w:space="0" w:color="auto"/>
        <w:bottom w:val="none" w:sz="0" w:space="0" w:color="auto"/>
        <w:right w:val="none" w:sz="0" w:space="0" w:color="auto"/>
      </w:divBdr>
    </w:div>
    <w:div w:id="401371369">
      <w:bodyDiv w:val="1"/>
      <w:marLeft w:val="0"/>
      <w:marRight w:val="0"/>
      <w:marTop w:val="0"/>
      <w:marBottom w:val="0"/>
      <w:divBdr>
        <w:top w:val="none" w:sz="0" w:space="0" w:color="auto"/>
        <w:left w:val="none" w:sz="0" w:space="0" w:color="auto"/>
        <w:bottom w:val="none" w:sz="0" w:space="0" w:color="auto"/>
        <w:right w:val="none" w:sz="0" w:space="0" w:color="auto"/>
      </w:divBdr>
    </w:div>
    <w:div w:id="401606661">
      <w:bodyDiv w:val="1"/>
      <w:marLeft w:val="0"/>
      <w:marRight w:val="0"/>
      <w:marTop w:val="0"/>
      <w:marBottom w:val="0"/>
      <w:divBdr>
        <w:top w:val="none" w:sz="0" w:space="0" w:color="auto"/>
        <w:left w:val="none" w:sz="0" w:space="0" w:color="auto"/>
        <w:bottom w:val="none" w:sz="0" w:space="0" w:color="auto"/>
        <w:right w:val="none" w:sz="0" w:space="0" w:color="auto"/>
      </w:divBdr>
    </w:div>
    <w:div w:id="401637281">
      <w:bodyDiv w:val="1"/>
      <w:marLeft w:val="0"/>
      <w:marRight w:val="0"/>
      <w:marTop w:val="0"/>
      <w:marBottom w:val="0"/>
      <w:divBdr>
        <w:top w:val="none" w:sz="0" w:space="0" w:color="auto"/>
        <w:left w:val="none" w:sz="0" w:space="0" w:color="auto"/>
        <w:bottom w:val="none" w:sz="0" w:space="0" w:color="auto"/>
        <w:right w:val="none" w:sz="0" w:space="0" w:color="auto"/>
      </w:divBdr>
    </w:div>
    <w:div w:id="402726290">
      <w:bodyDiv w:val="1"/>
      <w:marLeft w:val="0"/>
      <w:marRight w:val="0"/>
      <w:marTop w:val="0"/>
      <w:marBottom w:val="0"/>
      <w:divBdr>
        <w:top w:val="none" w:sz="0" w:space="0" w:color="auto"/>
        <w:left w:val="none" w:sz="0" w:space="0" w:color="auto"/>
        <w:bottom w:val="none" w:sz="0" w:space="0" w:color="auto"/>
        <w:right w:val="none" w:sz="0" w:space="0" w:color="auto"/>
      </w:divBdr>
    </w:div>
    <w:div w:id="402992478">
      <w:bodyDiv w:val="1"/>
      <w:marLeft w:val="0"/>
      <w:marRight w:val="0"/>
      <w:marTop w:val="0"/>
      <w:marBottom w:val="0"/>
      <w:divBdr>
        <w:top w:val="none" w:sz="0" w:space="0" w:color="auto"/>
        <w:left w:val="none" w:sz="0" w:space="0" w:color="auto"/>
        <w:bottom w:val="none" w:sz="0" w:space="0" w:color="auto"/>
        <w:right w:val="none" w:sz="0" w:space="0" w:color="auto"/>
      </w:divBdr>
    </w:div>
    <w:div w:id="403379943">
      <w:bodyDiv w:val="1"/>
      <w:marLeft w:val="0"/>
      <w:marRight w:val="0"/>
      <w:marTop w:val="0"/>
      <w:marBottom w:val="0"/>
      <w:divBdr>
        <w:top w:val="none" w:sz="0" w:space="0" w:color="auto"/>
        <w:left w:val="none" w:sz="0" w:space="0" w:color="auto"/>
        <w:bottom w:val="none" w:sz="0" w:space="0" w:color="auto"/>
        <w:right w:val="none" w:sz="0" w:space="0" w:color="auto"/>
      </w:divBdr>
    </w:div>
    <w:div w:id="404183489">
      <w:bodyDiv w:val="1"/>
      <w:marLeft w:val="0"/>
      <w:marRight w:val="0"/>
      <w:marTop w:val="0"/>
      <w:marBottom w:val="0"/>
      <w:divBdr>
        <w:top w:val="none" w:sz="0" w:space="0" w:color="auto"/>
        <w:left w:val="none" w:sz="0" w:space="0" w:color="auto"/>
        <w:bottom w:val="none" w:sz="0" w:space="0" w:color="auto"/>
        <w:right w:val="none" w:sz="0" w:space="0" w:color="auto"/>
      </w:divBdr>
    </w:div>
    <w:div w:id="404842325">
      <w:bodyDiv w:val="1"/>
      <w:marLeft w:val="0"/>
      <w:marRight w:val="0"/>
      <w:marTop w:val="0"/>
      <w:marBottom w:val="0"/>
      <w:divBdr>
        <w:top w:val="none" w:sz="0" w:space="0" w:color="auto"/>
        <w:left w:val="none" w:sz="0" w:space="0" w:color="auto"/>
        <w:bottom w:val="none" w:sz="0" w:space="0" w:color="auto"/>
        <w:right w:val="none" w:sz="0" w:space="0" w:color="auto"/>
      </w:divBdr>
    </w:div>
    <w:div w:id="405302120">
      <w:bodyDiv w:val="1"/>
      <w:marLeft w:val="0"/>
      <w:marRight w:val="0"/>
      <w:marTop w:val="0"/>
      <w:marBottom w:val="0"/>
      <w:divBdr>
        <w:top w:val="none" w:sz="0" w:space="0" w:color="auto"/>
        <w:left w:val="none" w:sz="0" w:space="0" w:color="auto"/>
        <w:bottom w:val="none" w:sz="0" w:space="0" w:color="auto"/>
        <w:right w:val="none" w:sz="0" w:space="0" w:color="auto"/>
      </w:divBdr>
    </w:div>
    <w:div w:id="405804315">
      <w:bodyDiv w:val="1"/>
      <w:marLeft w:val="0"/>
      <w:marRight w:val="0"/>
      <w:marTop w:val="0"/>
      <w:marBottom w:val="0"/>
      <w:divBdr>
        <w:top w:val="none" w:sz="0" w:space="0" w:color="auto"/>
        <w:left w:val="none" w:sz="0" w:space="0" w:color="auto"/>
        <w:bottom w:val="none" w:sz="0" w:space="0" w:color="auto"/>
        <w:right w:val="none" w:sz="0" w:space="0" w:color="auto"/>
      </w:divBdr>
    </w:div>
    <w:div w:id="405878631">
      <w:bodyDiv w:val="1"/>
      <w:marLeft w:val="0"/>
      <w:marRight w:val="0"/>
      <w:marTop w:val="0"/>
      <w:marBottom w:val="0"/>
      <w:divBdr>
        <w:top w:val="none" w:sz="0" w:space="0" w:color="auto"/>
        <w:left w:val="none" w:sz="0" w:space="0" w:color="auto"/>
        <w:bottom w:val="none" w:sz="0" w:space="0" w:color="auto"/>
        <w:right w:val="none" w:sz="0" w:space="0" w:color="auto"/>
      </w:divBdr>
    </w:div>
    <w:div w:id="405958390">
      <w:bodyDiv w:val="1"/>
      <w:marLeft w:val="0"/>
      <w:marRight w:val="0"/>
      <w:marTop w:val="0"/>
      <w:marBottom w:val="0"/>
      <w:divBdr>
        <w:top w:val="none" w:sz="0" w:space="0" w:color="auto"/>
        <w:left w:val="none" w:sz="0" w:space="0" w:color="auto"/>
        <w:bottom w:val="none" w:sz="0" w:space="0" w:color="auto"/>
        <w:right w:val="none" w:sz="0" w:space="0" w:color="auto"/>
      </w:divBdr>
    </w:div>
    <w:div w:id="406651438">
      <w:bodyDiv w:val="1"/>
      <w:marLeft w:val="0"/>
      <w:marRight w:val="0"/>
      <w:marTop w:val="0"/>
      <w:marBottom w:val="0"/>
      <w:divBdr>
        <w:top w:val="none" w:sz="0" w:space="0" w:color="auto"/>
        <w:left w:val="none" w:sz="0" w:space="0" w:color="auto"/>
        <w:bottom w:val="none" w:sz="0" w:space="0" w:color="auto"/>
        <w:right w:val="none" w:sz="0" w:space="0" w:color="auto"/>
      </w:divBdr>
    </w:div>
    <w:div w:id="407652726">
      <w:bodyDiv w:val="1"/>
      <w:marLeft w:val="0"/>
      <w:marRight w:val="0"/>
      <w:marTop w:val="0"/>
      <w:marBottom w:val="0"/>
      <w:divBdr>
        <w:top w:val="none" w:sz="0" w:space="0" w:color="auto"/>
        <w:left w:val="none" w:sz="0" w:space="0" w:color="auto"/>
        <w:bottom w:val="none" w:sz="0" w:space="0" w:color="auto"/>
        <w:right w:val="none" w:sz="0" w:space="0" w:color="auto"/>
      </w:divBdr>
    </w:div>
    <w:div w:id="407769622">
      <w:bodyDiv w:val="1"/>
      <w:marLeft w:val="0"/>
      <w:marRight w:val="0"/>
      <w:marTop w:val="0"/>
      <w:marBottom w:val="0"/>
      <w:divBdr>
        <w:top w:val="none" w:sz="0" w:space="0" w:color="auto"/>
        <w:left w:val="none" w:sz="0" w:space="0" w:color="auto"/>
        <w:bottom w:val="none" w:sz="0" w:space="0" w:color="auto"/>
        <w:right w:val="none" w:sz="0" w:space="0" w:color="auto"/>
      </w:divBdr>
    </w:div>
    <w:div w:id="408158958">
      <w:bodyDiv w:val="1"/>
      <w:marLeft w:val="0"/>
      <w:marRight w:val="0"/>
      <w:marTop w:val="0"/>
      <w:marBottom w:val="0"/>
      <w:divBdr>
        <w:top w:val="none" w:sz="0" w:space="0" w:color="auto"/>
        <w:left w:val="none" w:sz="0" w:space="0" w:color="auto"/>
        <w:bottom w:val="none" w:sz="0" w:space="0" w:color="auto"/>
        <w:right w:val="none" w:sz="0" w:space="0" w:color="auto"/>
      </w:divBdr>
    </w:div>
    <w:div w:id="408236045">
      <w:bodyDiv w:val="1"/>
      <w:marLeft w:val="0"/>
      <w:marRight w:val="0"/>
      <w:marTop w:val="0"/>
      <w:marBottom w:val="0"/>
      <w:divBdr>
        <w:top w:val="none" w:sz="0" w:space="0" w:color="auto"/>
        <w:left w:val="none" w:sz="0" w:space="0" w:color="auto"/>
        <w:bottom w:val="none" w:sz="0" w:space="0" w:color="auto"/>
        <w:right w:val="none" w:sz="0" w:space="0" w:color="auto"/>
      </w:divBdr>
    </w:div>
    <w:div w:id="409620964">
      <w:bodyDiv w:val="1"/>
      <w:marLeft w:val="0"/>
      <w:marRight w:val="0"/>
      <w:marTop w:val="0"/>
      <w:marBottom w:val="0"/>
      <w:divBdr>
        <w:top w:val="none" w:sz="0" w:space="0" w:color="auto"/>
        <w:left w:val="none" w:sz="0" w:space="0" w:color="auto"/>
        <w:bottom w:val="none" w:sz="0" w:space="0" w:color="auto"/>
        <w:right w:val="none" w:sz="0" w:space="0" w:color="auto"/>
      </w:divBdr>
    </w:div>
    <w:div w:id="409738090">
      <w:bodyDiv w:val="1"/>
      <w:marLeft w:val="0"/>
      <w:marRight w:val="0"/>
      <w:marTop w:val="0"/>
      <w:marBottom w:val="0"/>
      <w:divBdr>
        <w:top w:val="none" w:sz="0" w:space="0" w:color="auto"/>
        <w:left w:val="none" w:sz="0" w:space="0" w:color="auto"/>
        <w:bottom w:val="none" w:sz="0" w:space="0" w:color="auto"/>
        <w:right w:val="none" w:sz="0" w:space="0" w:color="auto"/>
      </w:divBdr>
    </w:div>
    <w:div w:id="409889842">
      <w:bodyDiv w:val="1"/>
      <w:marLeft w:val="0"/>
      <w:marRight w:val="0"/>
      <w:marTop w:val="0"/>
      <w:marBottom w:val="0"/>
      <w:divBdr>
        <w:top w:val="none" w:sz="0" w:space="0" w:color="auto"/>
        <w:left w:val="none" w:sz="0" w:space="0" w:color="auto"/>
        <w:bottom w:val="none" w:sz="0" w:space="0" w:color="auto"/>
        <w:right w:val="none" w:sz="0" w:space="0" w:color="auto"/>
      </w:divBdr>
    </w:div>
    <w:div w:id="410473381">
      <w:bodyDiv w:val="1"/>
      <w:marLeft w:val="0"/>
      <w:marRight w:val="0"/>
      <w:marTop w:val="0"/>
      <w:marBottom w:val="0"/>
      <w:divBdr>
        <w:top w:val="none" w:sz="0" w:space="0" w:color="auto"/>
        <w:left w:val="none" w:sz="0" w:space="0" w:color="auto"/>
        <w:bottom w:val="none" w:sz="0" w:space="0" w:color="auto"/>
        <w:right w:val="none" w:sz="0" w:space="0" w:color="auto"/>
      </w:divBdr>
    </w:div>
    <w:div w:id="411128909">
      <w:bodyDiv w:val="1"/>
      <w:marLeft w:val="0"/>
      <w:marRight w:val="0"/>
      <w:marTop w:val="0"/>
      <w:marBottom w:val="0"/>
      <w:divBdr>
        <w:top w:val="none" w:sz="0" w:space="0" w:color="auto"/>
        <w:left w:val="none" w:sz="0" w:space="0" w:color="auto"/>
        <w:bottom w:val="none" w:sz="0" w:space="0" w:color="auto"/>
        <w:right w:val="none" w:sz="0" w:space="0" w:color="auto"/>
      </w:divBdr>
    </w:div>
    <w:div w:id="412048947">
      <w:bodyDiv w:val="1"/>
      <w:marLeft w:val="0"/>
      <w:marRight w:val="0"/>
      <w:marTop w:val="0"/>
      <w:marBottom w:val="0"/>
      <w:divBdr>
        <w:top w:val="none" w:sz="0" w:space="0" w:color="auto"/>
        <w:left w:val="none" w:sz="0" w:space="0" w:color="auto"/>
        <w:bottom w:val="none" w:sz="0" w:space="0" w:color="auto"/>
        <w:right w:val="none" w:sz="0" w:space="0" w:color="auto"/>
      </w:divBdr>
    </w:div>
    <w:div w:id="414327882">
      <w:bodyDiv w:val="1"/>
      <w:marLeft w:val="0"/>
      <w:marRight w:val="0"/>
      <w:marTop w:val="0"/>
      <w:marBottom w:val="0"/>
      <w:divBdr>
        <w:top w:val="none" w:sz="0" w:space="0" w:color="auto"/>
        <w:left w:val="none" w:sz="0" w:space="0" w:color="auto"/>
        <w:bottom w:val="none" w:sz="0" w:space="0" w:color="auto"/>
        <w:right w:val="none" w:sz="0" w:space="0" w:color="auto"/>
      </w:divBdr>
    </w:div>
    <w:div w:id="416175523">
      <w:bodyDiv w:val="1"/>
      <w:marLeft w:val="0"/>
      <w:marRight w:val="0"/>
      <w:marTop w:val="0"/>
      <w:marBottom w:val="0"/>
      <w:divBdr>
        <w:top w:val="none" w:sz="0" w:space="0" w:color="auto"/>
        <w:left w:val="none" w:sz="0" w:space="0" w:color="auto"/>
        <w:bottom w:val="none" w:sz="0" w:space="0" w:color="auto"/>
        <w:right w:val="none" w:sz="0" w:space="0" w:color="auto"/>
      </w:divBdr>
    </w:div>
    <w:div w:id="416286294">
      <w:bodyDiv w:val="1"/>
      <w:marLeft w:val="0"/>
      <w:marRight w:val="0"/>
      <w:marTop w:val="0"/>
      <w:marBottom w:val="0"/>
      <w:divBdr>
        <w:top w:val="none" w:sz="0" w:space="0" w:color="auto"/>
        <w:left w:val="none" w:sz="0" w:space="0" w:color="auto"/>
        <w:bottom w:val="none" w:sz="0" w:space="0" w:color="auto"/>
        <w:right w:val="none" w:sz="0" w:space="0" w:color="auto"/>
      </w:divBdr>
    </w:div>
    <w:div w:id="416440347">
      <w:bodyDiv w:val="1"/>
      <w:marLeft w:val="0"/>
      <w:marRight w:val="0"/>
      <w:marTop w:val="0"/>
      <w:marBottom w:val="0"/>
      <w:divBdr>
        <w:top w:val="none" w:sz="0" w:space="0" w:color="auto"/>
        <w:left w:val="none" w:sz="0" w:space="0" w:color="auto"/>
        <w:bottom w:val="none" w:sz="0" w:space="0" w:color="auto"/>
        <w:right w:val="none" w:sz="0" w:space="0" w:color="auto"/>
      </w:divBdr>
    </w:div>
    <w:div w:id="417286505">
      <w:bodyDiv w:val="1"/>
      <w:marLeft w:val="0"/>
      <w:marRight w:val="0"/>
      <w:marTop w:val="0"/>
      <w:marBottom w:val="0"/>
      <w:divBdr>
        <w:top w:val="none" w:sz="0" w:space="0" w:color="auto"/>
        <w:left w:val="none" w:sz="0" w:space="0" w:color="auto"/>
        <w:bottom w:val="none" w:sz="0" w:space="0" w:color="auto"/>
        <w:right w:val="none" w:sz="0" w:space="0" w:color="auto"/>
      </w:divBdr>
    </w:div>
    <w:div w:id="417479053">
      <w:bodyDiv w:val="1"/>
      <w:marLeft w:val="0"/>
      <w:marRight w:val="0"/>
      <w:marTop w:val="0"/>
      <w:marBottom w:val="0"/>
      <w:divBdr>
        <w:top w:val="none" w:sz="0" w:space="0" w:color="auto"/>
        <w:left w:val="none" w:sz="0" w:space="0" w:color="auto"/>
        <w:bottom w:val="none" w:sz="0" w:space="0" w:color="auto"/>
        <w:right w:val="none" w:sz="0" w:space="0" w:color="auto"/>
      </w:divBdr>
    </w:div>
    <w:div w:id="417599401">
      <w:bodyDiv w:val="1"/>
      <w:marLeft w:val="0"/>
      <w:marRight w:val="0"/>
      <w:marTop w:val="0"/>
      <w:marBottom w:val="0"/>
      <w:divBdr>
        <w:top w:val="none" w:sz="0" w:space="0" w:color="auto"/>
        <w:left w:val="none" w:sz="0" w:space="0" w:color="auto"/>
        <w:bottom w:val="none" w:sz="0" w:space="0" w:color="auto"/>
        <w:right w:val="none" w:sz="0" w:space="0" w:color="auto"/>
      </w:divBdr>
    </w:div>
    <w:div w:id="417672366">
      <w:bodyDiv w:val="1"/>
      <w:marLeft w:val="0"/>
      <w:marRight w:val="0"/>
      <w:marTop w:val="0"/>
      <w:marBottom w:val="0"/>
      <w:divBdr>
        <w:top w:val="none" w:sz="0" w:space="0" w:color="auto"/>
        <w:left w:val="none" w:sz="0" w:space="0" w:color="auto"/>
        <w:bottom w:val="none" w:sz="0" w:space="0" w:color="auto"/>
        <w:right w:val="none" w:sz="0" w:space="0" w:color="auto"/>
      </w:divBdr>
    </w:div>
    <w:div w:id="417752839">
      <w:bodyDiv w:val="1"/>
      <w:marLeft w:val="0"/>
      <w:marRight w:val="0"/>
      <w:marTop w:val="0"/>
      <w:marBottom w:val="0"/>
      <w:divBdr>
        <w:top w:val="none" w:sz="0" w:space="0" w:color="auto"/>
        <w:left w:val="none" w:sz="0" w:space="0" w:color="auto"/>
        <w:bottom w:val="none" w:sz="0" w:space="0" w:color="auto"/>
        <w:right w:val="none" w:sz="0" w:space="0" w:color="auto"/>
      </w:divBdr>
    </w:div>
    <w:div w:id="418520695">
      <w:bodyDiv w:val="1"/>
      <w:marLeft w:val="0"/>
      <w:marRight w:val="0"/>
      <w:marTop w:val="0"/>
      <w:marBottom w:val="0"/>
      <w:divBdr>
        <w:top w:val="none" w:sz="0" w:space="0" w:color="auto"/>
        <w:left w:val="none" w:sz="0" w:space="0" w:color="auto"/>
        <w:bottom w:val="none" w:sz="0" w:space="0" w:color="auto"/>
        <w:right w:val="none" w:sz="0" w:space="0" w:color="auto"/>
      </w:divBdr>
    </w:div>
    <w:div w:id="418522519">
      <w:bodyDiv w:val="1"/>
      <w:marLeft w:val="0"/>
      <w:marRight w:val="0"/>
      <w:marTop w:val="0"/>
      <w:marBottom w:val="0"/>
      <w:divBdr>
        <w:top w:val="none" w:sz="0" w:space="0" w:color="auto"/>
        <w:left w:val="none" w:sz="0" w:space="0" w:color="auto"/>
        <w:bottom w:val="none" w:sz="0" w:space="0" w:color="auto"/>
        <w:right w:val="none" w:sz="0" w:space="0" w:color="auto"/>
      </w:divBdr>
    </w:div>
    <w:div w:id="418990605">
      <w:bodyDiv w:val="1"/>
      <w:marLeft w:val="0"/>
      <w:marRight w:val="0"/>
      <w:marTop w:val="0"/>
      <w:marBottom w:val="0"/>
      <w:divBdr>
        <w:top w:val="none" w:sz="0" w:space="0" w:color="auto"/>
        <w:left w:val="none" w:sz="0" w:space="0" w:color="auto"/>
        <w:bottom w:val="none" w:sz="0" w:space="0" w:color="auto"/>
        <w:right w:val="none" w:sz="0" w:space="0" w:color="auto"/>
      </w:divBdr>
    </w:div>
    <w:div w:id="419448006">
      <w:bodyDiv w:val="1"/>
      <w:marLeft w:val="0"/>
      <w:marRight w:val="0"/>
      <w:marTop w:val="0"/>
      <w:marBottom w:val="0"/>
      <w:divBdr>
        <w:top w:val="none" w:sz="0" w:space="0" w:color="auto"/>
        <w:left w:val="none" w:sz="0" w:space="0" w:color="auto"/>
        <w:bottom w:val="none" w:sz="0" w:space="0" w:color="auto"/>
        <w:right w:val="none" w:sz="0" w:space="0" w:color="auto"/>
      </w:divBdr>
    </w:div>
    <w:div w:id="420637471">
      <w:bodyDiv w:val="1"/>
      <w:marLeft w:val="0"/>
      <w:marRight w:val="0"/>
      <w:marTop w:val="0"/>
      <w:marBottom w:val="0"/>
      <w:divBdr>
        <w:top w:val="none" w:sz="0" w:space="0" w:color="auto"/>
        <w:left w:val="none" w:sz="0" w:space="0" w:color="auto"/>
        <w:bottom w:val="none" w:sz="0" w:space="0" w:color="auto"/>
        <w:right w:val="none" w:sz="0" w:space="0" w:color="auto"/>
      </w:divBdr>
    </w:div>
    <w:div w:id="420807369">
      <w:bodyDiv w:val="1"/>
      <w:marLeft w:val="0"/>
      <w:marRight w:val="0"/>
      <w:marTop w:val="0"/>
      <w:marBottom w:val="0"/>
      <w:divBdr>
        <w:top w:val="none" w:sz="0" w:space="0" w:color="auto"/>
        <w:left w:val="none" w:sz="0" w:space="0" w:color="auto"/>
        <w:bottom w:val="none" w:sz="0" w:space="0" w:color="auto"/>
        <w:right w:val="none" w:sz="0" w:space="0" w:color="auto"/>
      </w:divBdr>
    </w:div>
    <w:div w:id="420838724">
      <w:bodyDiv w:val="1"/>
      <w:marLeft w:val="0"/>
      <w:marRight w:val="0"/>
      <w:marTop w:val="0"/>
      <w:marBottom w:val="0"/>
      <w:divBdr>
        <w:top w:val="none" w:sz="0" w:space="0" w:color="auto"/>
        <w:left w:val="none" w:sz="0" w:space="0" w:color="auto"/>
        <w:bottom w:val="none" w:sz="0" w:space="0" w:color="auto"/>
        <w:right w:val="none" w:sz="0" w:space="0" w:color="auto"/>
      </w:divBdr>
    </w:div>
    <w:div w:id="422147826">
      <w:bodyDiv w:val="1"/>
      <w:marLeft w:val="0"/>
      <w:marRight w:val="0"/>
      <w:marTop w:val="0"/>
      <w:marBottom w:val="0"/>
      <w:divBdr>
        <w:top w:val="none" w:sz="0" w:space="0" w:color="auto"/>
        <w:left w:val="none" w:sz="0" w:space="0" w:color="auto"/>
        <w:bottom w:val="none" w:sz="0" w:space="0" w:color="auto"/>
        <w:right w:val="none" w:sz="0" w:space="0" w:color="auto"/>
      </w:divBdr>
    </w:div>
    <w:div w:id="423039259">
      <w:bodyDiv w:val="1"/>
      <w:marLeft w:val="0"/>
      <w:marRight w:val="0"/>
      <w:marTop w:val="0"/>
      <w:marBottom w:val="0"/>
      <w:divBdr>
        <w:top w:val="none" w:sz="0" w:space="0" w:color="auto"/>
        <w:left w:val="none" w:sz="0" w:space="0" w:color="auto"/>
        <w:bottom w:val="none" w:sz="0" w:space="0" w:color="auto"/>
        <w:right w:val="none" w:sz="0" w:space="0" w:color="auto"/>
      </w:divBdr>
    </w:div>
    <w:div w:id="423113275">
      <w:bodyDiv w:val="1"/>
      <w:marLeft w:val="0"/>
      <w:marRight w:val="0"/>
      <w:marTop w:val="0"/>
      <w:marBottom w:val="0"/>
      <w:divBdr>
        <w:top w:val="none" w:sz="0" w:space="0" w:color="auto"/>
        <w:left w:val="none" w:sz="0" w:space="0" w:color="auto"/>
        <w:bottom w:val="none" w:sz="0" w:space="0" w:color="auto"/>
        <w:right w:val="none" w:sz="0" w:space="0" w:color="auto"/>
      </w:divBdr>
    </w:div>
    <w:div w:id="423499298">
      <w:bodyDiv w:val="1"/>
      <w:marLeft w:val="0"/>
      <w:marRight w:val="0"/>
      <w:marTop w:val="0"/>
      <w:marBottom w:val="0"/>
      <w:divBdr>
        <w:top w:val="none" w:sz="0" w:space="0" w:color="auto"/>
        <w:left w:val="none" w:sz="0" w:space="0" w:color="auto"/>
        <w:bottom w:val="none" w:sz="0" w:space="0" w:color="auto"/>
        <w:right w:val="none" w:sz="0" w:space="0" w:color="auto"/>
      </w:divBdr>
    </w:div>
    <w:div w:id="423845222">
      <w:bodyDiv w:val="1"/>
      <w:marLeft w:val="0"/>
      <w:marRight w:val="0"/>
      <w:marTop w:val="0"/>
      <w:marBottom w:val="0"/>
      <w:divBdr>
        <w:top w:val="none" w:sz="0" w:space="0" w:color="auto"/>
        <w:left w:val="none" w:sz="0" w:space="0" w:color="auto"/>
        <w:bottom w:val="none" w:sz="0" w:space="0" w:color="auto"/>
        <w:right w:val="none" w:sz="0" w:space="0" w:color="auto"/>
      </w:divBdr>
    </w:div>
    <w:div w:id="423889301">
      <w:bodyDiv w:val="1"/>
      <w:marLeft w:val="0"/>
      <w:marRight w:val="0"/>
      <w:marTop w:val="0"/>
      <w:marBottom w:val="0"/>
      <w:divBdr>
        <w:top w:val="none" w:sz="0" w:space="0" w:color="auto"/>
        <w:left w:val="none" w:sz="0" w:space="0" w:color="auto"/>
        <w:bottom w:val="none" w:sz="0" w:space="0" w:color="auto"/>
        <w:right w:val="none" w:sz="0" w:space="0" w:color="auto"/>
      </w:divBdr>
    </w:div>
    <w:div w:id="424230378">
      <w:bodyDiv w:val="1"/>
      <w:marLeft w:val="0"/>
      <w:marRight w:val="0"/>
      <w:marTop w:val="0"/>
      <w:marBottom w:val="0"/>
      <w:divBdr>
        <w:top w:val="none" w:sz="0" w:space="0" w:color="auto"/>
        <w:left w:val="none" w:sz="0" w:space="0" w:color="auto"/>
        <w:bottom w:val="none" w:sz="0" w:space="0" w:color="auto"/>
        <w:right w:val="none" w:sz="0" w:space="0" w:color="auto"/>
      </w:divBdr>
    </w:div>
    <w:div w:id="424377940">
      <w:bodyDiv w:val="1"/>
      <w:marLeft w:val="0"/>
      <w:marRight w:val="0"/>
      <w:marTop w:val="0"/>
      <w:marBottom w:val="0"/>
      <w:divBdr>
        <w:top w:val="none" w:sz="0" w:space="0" w:color="auto"/>
        <w:left w:val="none" w:sz="0" w:space="0" w:color="auto"/>
        <w:bottom w:val="none" w:sz="0" w:space="0" w:color="auto"/>
        <w:right w:val="none" w:sz="0" w:space="0" w:color="auto"/>
      </w:divBdr>
    </w:div>
    <w:div w:id="424495914">
      <w:bodyDiv w:val="1"/>
      <w:marLeft w:val="0"/>
      <w:marRight w:val="0"/>
      <w:marTop w:val="0"/>
      <w:marBottom w:val="0"/>
      <w:divBdr>
        <w:top w:val="none" w:sz="0" w:space="0" w:color="auto"/>
        <w:left w:val="none" w:sz="0" w:space="0" w:color="auto"/>
        <w:bottom w:val="none" w:sz="0" w:space="0" w:color="auto"/>
        <w:right w:val="none" w:sz="0" w:space="0" w:color="auto"/>
      </w:divBdr>
    </w:div>
    <w:div w:id="424615396">
      <w:bodyDiv w:val="1"/>
      <w:marLeft w:val="0"/>
      <w:marRight w:val="0"/>
      <w:marTop w:val="0"/>
      <w:marBottom w:val="0"/>
      <w:divBdr>
        <w:top w:val="none" w:sz="0" w:space="0" w:color="auto"/>
        <w:left w:val="none" w:sz="0" w:space="0" w:color="auto"/>
        <w:bottom w:val="none" w:sz="0" w:space="0" w:color="auto"/>
        <w:right w:val="none" w:sz="0" w:space="0" w:color="auto"/>
      </w:divBdr>
    </w:div>
    <w:div w:id="424809118">
      <w:bodyDiv w:val="1"/>
      <w:marLeft w:val="0"/>
      <w:marRight w:val="0"/>
      <w:marTop w:val="0"/>
      <w:marBottom w:val="0"/>
      <w:divBdr>
        <w:top w:val="none" w:sz="0" w:space="0" w:color="auto"/>
        <w:left w:val="none" w:sz="0" w:space="0" w:color="auto"/>
        <w:bottom w:val="none" w:sz="0" w:space="0" w:color="auto"/>
        <w:right w:val="none" w:sz="0" w:space="0" w:color="auto"/>
      </w:divBdr>
    </w:div>
    <w:div w:id="425075957">
      <w:bodyDiv w:val="1"/>
      <w:marLeft w:val="0"/>
      <w:marRight w:val="0"/>
      <w:marTop w:val="0"/>
      <w:marBottom w:val="0"/>
      <w:divBdr>
        <w:top w:val="none" w:sz="0" w:space="0" w:color="auto"/>
        <w:left w:val="none" w:sz="0" w:space="0" w:color="auto"/>
        <w:bottom w:val="none" w:sz="0" w:space="0" w:color="auto"/>
        <w:right w:val="none" w:sz="0" w:space="0" w:color="auto"/>
      </w:divBdr>
    </w:div>
    <w:div w:id="425420495">
      <w:bodyDiv w:val="1"/>
      <w:marLeft w:val="0"/>
      <w:marRight w:val="0"/>
      <w:marTop w:val="0"/>
      <w:marBottom w:val="0"/>
      <w:divBdr>
        <w:top w:val="none" w:sz="0" w:space="0" w:color="auto"/>
        <w:left w:val="none" w:sz="0" w:space="0" w:color="auto"/>
        <w:bottom w:val="none" w:sz="0" w:space="0" w:color="auto"/>
        <w:right w:val="none" w:sz="0" w:space="0" w:color="auto"/>
      </w:divBdr>
    </w:div>
    <w:div w:id="425613876">
      <w:bodyDiv w:val="1"/>
      <w:marLeft w:val="0"/>
      <w:marRight w:val="0"/>
      <w:marTop w:val="0"/>
      <w:marBottom w:val="0"/>
      <w:divBdr>
        <w:top w:val="none" w:sz="0" w:space="0" w:color="auto"/>
        <w:left w:val="none" w:sz="0" w:space="0" w:color="auto"/>
        <w:bottom w:val="none" w:sz="0" w:space="0" w:color="auto"/>
        <w:right w:val="none" w:sz="0" w:space="0" w:color="auto"/>
      </w:divBdr>
    </w:div>
    <w:div w:id="426930688">
      <w:bodyDiv w:val="1"/>
      <w:marLeft w:val="0"/>
      <w:marRight w:val="0"/>
      <w:marTop w:val="0"/>
      <w:marBottom w:val="0"/>
      <w:divBdr>
        <w:top w:val="none" w:sz="0" w:space="0" w:color="auto"/>
        <w:left w:val="none" w:sz="0" w:space="0" w:color="auto"/>
        <w:bottom w:val="none" w:sz="0" w:space="0" w:color="auto"/>
        <w:right w:val="none" w:sz="0" w:space="0" w:color="auto"/>
      </w:divBdr>
    </w:div>
    <w:div w:id="426970013">
      <w:bodyDiv w:val="1"/>
      <w:marLeft w:val="0"/>
      <w:marRight w:val="0"/>
      <w:marTop w:val="0"/>
      <w:marBottom w:val="0"/>
      <w:divBdr>
        <w:top w:val="none" w:sz="0" w:space="0" w:color="auto"/>
        <w:left w:val="none" w:sz="0" w:space="0" w:color="auto"/>
        <w:bottom w:val="none" w:sz="0" w:space="0" w:color="auto"/>
        <w:right w:val="none" w:sz="0" w:space="0" w:color="auto"/>
      </w:divBdr>
    </w:div>
    <w:div w:id="428703158">
      <w:bodyDiv w:val="1"/>
      <w:marLeft w:val="0"/>
      <w:marRight w:val="0"/>
      <w:marTop w:val="0"/>
      <w:marBottom w:val="0"/>
      <w:divBdr>
        <w:top w:val="none" w:sz="0" w:space="0" w:color="auto"/>
        <w:left w:val="none" w:sz="0" w:space="0" w:color="auto"/>
        <w:bottom w:val="none" w:sz="0" w:space="0" w:color="auto"/>
        <w:right w:val="none" w:sz="0" w:space="0" w:color="auto"/>
      </w:divBdr>
    </w:div>
    <w:div w:id="428737599">
      <w:bodyDiv w:val="1"/>
      <w:marLeft w:val="0"/>
      <w:marRight w:val="0"/>
      <w:marTop w:val="0"/>
      <w:marBottom w:val="0"/>
      <w:divBdr>
        <w:top w:val="none" w:sz="0" w:space="0" w:color="auto"/>
        <w:left w:val="none" w:sz="0" w:space="0" w:color="auto"/>
        <w:bottom w:val="none" w:sz="0" w:space="0" w:color="auto"/>
        <w:right w:val="none" w:sz="0" w:space="0" w:color="auto"/>
      </w:divBdr>
    </w:div>
    <w:div w:id="428737640">
      <w:bodyDiv w:val="1"/>
      <w:marLeft w:val="0"/>
      <w:marRight w:val="0"/>
      <w:marTop w:val="0"/>
      <w:marBottom w:val="0"/>
      <w:divBdr>
        <w:top w:val="none" w:sz="0" w:space="0" w:color="auto"/>
        <w:left w:val="none" w:sz="0" w:space="0" w:color="auto"/>
        <w:bottom w:val="none" w:sz="0" w:space="0" w:color="auto"/>
        <w:right w:val="none" w:sz="0" w:space="0" w:color="auto"/>
      </w:divBdr>
    </w:div>
    <w:div w:id="429548996">
      <w:bodyDiv w:val="1"/>
      <w:marLeft w:val="0"/>
      <w:marRight w:val="0"/>
      <w:marTop w:val="0"/>
      <w:marBottom w:val="0"/>
      <w:divBdr>
        <w:top w:val="none" w:sz="0" w:space="0" w:color="auto"/>
        <w:left w:val="none" w:sz="0" w:space="0" w:color="auto"/>
        <w:bottom w:val="none" w:sz="0" w:space="0" w:color="auto"/>
        <w:right w:val="none" w:sz="0" w:space="0" w:color="auto"/>
      </w:divBdr>
    </w:div>
    <w:div w:id="429813472">
      <w:bodyDiv w:val="1"/>
      <w:marLeft w:val="0"/>
      <w:marRight w:val="0"/>
      <w:marTop w:val="0"/>
      <w:marBottom w:val="0"/>
      <w:divBdr>
        <w:top w:val="none" w:sz="0" w:space="0" w:color="auto"/>
        <w:left w:val="none" w:sz="0" w:space="0" w:color="auto"/>
        <w:bottom w:val="none" w:sz="0" w:space="0" w:color="auto"/>
        <w:right w:val="none" w:sz="0" w:space="0" w:color="auto"/>
      </w:divBdr>
    </w:div>
    <w:div w:id="429855033">
      <w:bodyDiv w:val="1"/>
      <w:marLeft w:val="0"/>
      <w:marRight w:val="0"/>
      <w:marTop w:val="0"/>
      <w:marBottom w:val="0"/>
      <w:divBdr>
        <w:top w:val="none" w:sz="0" w:space="0" w:color="auto"/>
        <w:left w:val="none" w:sz="0" w:space="0" w:color="auto"/>
        <w:bottom w:val="none" w:sz="0" w:space="0" w:color="auto"/>
        <w:right w:val="none" w:sz="0" w:space="0" w:color="auto"/>
      </w:divBdr>
    </w:div>
    <w:div w:id="429859802">
      <w:bodyDiv w:val="1"/>
      <w:marLeft w:val="0"/>
      <w:marRight w:val="0"/>
      <w:marTop w:val="0"/>
      <w:marBottom w:val="0"/>
      <w:divBdr>
        <w:top w:val="none" w:sz="0" w:space="0" w:color="auto"/>
        <w:left w:val="none" w:sz="0" w:space="0" w:color="auto"/>
        <w:bottom w:val="none" w:sz="0" w:space="0" w:color="auto"/>
        <w:right w:val="none" w:sz="0" w:space="0" w:color="auto"/>
      </w:divBdr>
    </w:div>
    <w:div w:id="430399419">
      <w:bodyDiv w:val="1"/>
      <w:marLeft w:val="0"/>
      <w:marRight w:val="0"/>
      <w:marTop w:val="0"/>
      <w:marBottom w:val="0"/>
      <w:divBdr>
        <w:top w:val="none" w:sz="0" w:space="0" w:color="auto"/>
        <w:left w:val="none" w:sz="0" w:space="0" w:color="auto"/>
        <w:bottom w:val="none" w:sz="0" w:space="0" w:color="auto"/>
        <w:right w:val="none" w:sz="0" w:space="0" w:color="auto"/>
      </w:divBdr>
    </w:div>
    <w:div w:id="431319549">
      <w:bodyDiv w:val="1"/>
      <w:marLeft w:val="0"/>
      <w:marRight w:val="0"/>
      <w:marTop w:val="0"/>
      <w:marBottom w:val="0"/>
      <w:divBdr>
        <w:top w:val="none" w:sz="0" w:space="0" w:color="auto"/>
        <w:left w:val="none" w:sz="0" w:space="0" w:color="auto"/>
        <w:bottom w:val="none" w:sz="0" w:space="0" w:color="auto"/>
        <w:right w:val="none" w:sz="0" w:space="0" w:color="auto"/>
      </w:divBdr>
    </w:div>
    <w:div w:id="433524066">
      <w:bodyDiv w:val="1"/>
      <w:marLeft w:val="0"/>
      <w:marRight w:val="0"/>
      <w:marTop w:val="0"/>
      <w:marBottom w:val="0"/>
      <w:divBdr>
        <w:top w:val="none" w:sz="0" w:space="0" w:color="auto"/>
        <w:left w:val="none" w:sz="0" w:space="0" w:color="auto"/>
        <w:bottom w:val="none" w:sz="0" w:space="0" w:color="auto"/>
        <w:right w:val="none" w:sz="0" w:space="0" w:color="auto"/>
      </w:divBdr>
    </w:div>
    <w:div w:id="434518035">
      <w:bodyDiv w:val="1"/>
      <w:marLeft w:val="0"/>
      <w:marRight w:val="0"/>
      <w:marTop w:val="0"/>
      <w:marBottom w:val="0"/>
      <w:divBdr>
        <w:top w:val="none" w:sz="0" w:space="0" w:color="auto"/>
        <w:left w:val="none" w:sz="0" w:space="0" w:color="auto"/>
        <w:bottom w:val="none" w:sz="0" w:space="0" w:color="auto"/>
        <w:right w:val="none" w:sz="0" w:space="0" w:color="auto"/>
      </w:divBdr>
    </w:div>
    <w:div w:id="435098047">
      <w:bodyDiv w:val="1"/>
      <w:marLeft w:val="0"/>
      <w:marRight w:val="0"/>
      <w:marTop w:val="0"/>
      <w:marBottom w:val="0"/>
      <w:divBdr>
        <w:top w:val="none" w:sz="0" w:space="0" w:color="auto"/>
        <w:left w:val="none" w:sz="0" w:space="0" w:color="auto"/>
        <w:bottom w:val="none" w:sz="0" w:space="0" w:color="auto"/>
        <w:right w:val="none" w:sz="0" w:space="0" w:color="auto"/>
      </w:divBdr>
    </w:div>
    <w:div w:id="435254888">
      <w:bodyDiv w:val="1"/>
      <w:marLeft w:val="0"/>
      <w:marRight w:val="0"/>
      <w:marTop w:val="0"/>
      <w:marBottom w:val="0"/>
      <w:divBdr>
        <w:top w:val="none" w:sz="0" w:space="0" w:color="auto"/>
        <w:left w:val="none" w:sz="0" w:space="0" w:color="auto"/>
        <w:bottom w:val="none" w:sz="0" w:space="0" w:color="auto"/>
        <w:right w:val="none" w:sz="0" w:space="0" w:color="auto"/>
      </w:divBdr>
    </w:div>
    <w:div w:id="435445493">
      <w:bodyDiv w:val="1"/>
      <w:marLeft w:val="0"/>
      <w:marRight w:val="0"/>
      <w:marTop w:val="0"/>
      <w:marBottom w:val="0"/>
      <w:divBdr>
        <w:top w:val="none" w:sz="0" w:space="0" w:color="auto"/>
        <w:left w:val="none" w:sz="0" w:space="0" w:color="auto"/>
        <w:bottom w:val="none" w:sz="0" w:space="0" w:color="auto"/>
        <w:right w:val="none" w:sz="0" w:space="0" w:color="auto"/>
      </w:divBdr>
    </w:div>
    <w:div w:id="435827230">
      <w:bodyDiv w:val="1"/>
      <w:marLeft w:val="0"/>
      <w:marRight w:val="0"/>
      <w:marTop w:val="0"/>
      <w:marBottom w:val="0"/>
      <w:divBdr>
        <w:top w:val="none" w:sz="0" w:space="0" w:color="auto"/>
        <w:left w:val="none" w:sz="0" w:space="0" w:color="auto"/>
        <w:bottom w:val="none" w:sz="0" w:space="0" w:color="auto"/>
        <w:right w:val="none" w:sz="0" w:space="0" w:color="auto"/>
      </w:divBdr>
    </w:div>
    <w:div w:id="435909408">
      <w:bodyDiv w:val="1"/>
      <w:marLeft w:val="0"/>
      <w:marRight w:val="0"/>
      <w:marTop w:val="0"/>
      <w:marBottom w:val="0"/>
      <w:divBdr>
        <w:top w:val="none" w:sz="0" w:space="0" w:color="auto"/>
        <w:left w:val="none" w:sz="0" w:space="0" w:color="auto"/>
        <w:bottom w:val="none" w:sz="0" w:space="0" w:color="auto"/>
        <w:right w:val="none" w:sz="0" w:space="0" w:color="auto"/>
      </w:divBdr>
    </w:div>
    <w:div w:id="436217637">
      <w:bodyDiv w:val="1"/>
      <w:marLeft w:val="0"/>
      <w:marRight w:val="0"/>
      <w:marTop w:val="0"/>
      <w:marBottom w:val="0"/>
      <w:divBdr>
        <w:top w:val="none" w:sz="0" w:space="0" w:color="auto"/>
        <w:left w:val="none" w:sz="0" w:space="0" w:color="auto"/>
        <w:bottom w:val="none" w:sz="0" w:space="0" w:color="auto"/>
        <w:right w:val="none" w:sz="0" w:space="0" w:color="auto"/>
      </w:divBdr>
    </w:div>
    <w:div w:id="436565446">
      <w:bodyDiv w:val="1"/>
      <w:marLeft w:val="0"/>
      <w:marRight w:val="0"/>
      <w:marTop w:val="0"/>
      <w:marBottom w:val="0"/>
      <w:divBdr>
        <w:top w:val="none" w:sz="0" w:space="0" w:color="auto"/>
        <w:left w:val="none" w:sz="0" w:space="0" w:color="auto"/>
        <w:bottom w:val="none" w:sz="0" w:space="0" w:color="auto"/>
        <w:right w:val="none" w:sz="0" w:space="0" w:color="auto"/>
      </w:divBdr>
    </w:div>
    <w:div w:id="437024928">
      <w:bodyDiv w:val="1"/>
      <w:marLeft w:val="0"/>
      <w:marRight w:val="0"/>
      <w:marTop w:val="0"/>
      <w:marBottom w:val="0"/>
      <w:divBdr>
        <w:top w:val="none" w:sz="0" w:space="0" w:color="auto"/>
        <w:left w:val="none" w:sz="0" w:space="0" w:color="auto"/>
        <w:bottom w:val="none" w:sz="0" w:space="0" w:color="auto"/>
        <w:right w:val="none" w:sz="0" w:space="0" w:color="auto"/>
      </w:divBdr>
    </w:div>
    <w:div w:id="437798719">
      <w:bodyDiv w:val="1"/>
      <w:marLeft w:val="0"/>
      <w:marRight w:val="0"/>
      <w:marTop w:val="0"/>
      <w:marBottom w:val="0"/>
      <w:divBdr>
        <w:top w:val="none" w:sz="0" w:space="0" w:color="auto"/>
        <w:left w:val="none" w:sz="0" w:space="0" w:color="auto"/>
        <w:bottom w:val="none" w:sz="0" w:space="0" w:color="auto"/>
        <w:right w:val="none" w:sz="0" w:space="0" w:color="auto"/>
      </w:divBdr>
    </w:div>
    <w:div w:id="438989088">
      <w:bodyDiv w:val="1"/>
      <w:marLeft w:val="0"/>
      <w:marRight w:val="0"/>
      <w:marTop w:val="0"/>
      <w:marBottom w:val="0"/>
      <w:divBdr>
        <w:top w:val="none" w:sz="0" w:space="0" w:color="auto"/>
        <w:left w:val="none" w:sz="0" w:space="0" w:color="auto"/>
        <w:bottom w:val="none" w:sz="0" w:space="0" w:color="auto"/>
        <w:right w:val="none" w:sz="0" w:space="0" w:color="auto"/>
      </w:divBdr>
    </w:div>
    <w:div w:id="440224888">
      <w:bodyDiv w:val="1"/>
      <w:marLeft w:val="0"/>
      <w:marRight w:val="0"/>
      <w:marTop w:val="0"/>
      <w:marBottom w:val="0"/>
      <w:divBdr>
        <w:top w:val="none" w:sz="0" w:space="0" w:color="auto"/>
        <w:left w:val="none" w:sz="0" w:space="0" w:color="auto"/>
        <w:bottom w:val="none" w:sz="0" w:space="0" w:color="auto"/>
        <w:right w:val="none" w:sz="0" w:space="0" w:color="auto"/>
      </w:divBdr>
    </w:div>
    <w:div w:id="440495167">
      <w:bodyDiv w:val="1"/>
      <w:marLeft w:val="0"/>
      <w:marRight w:val="0"/>
      <w:marTop w:val="0"/>
      <w:marBottom w:val="0"/>
      <w:divBdr>
        <w:top w:val="none" w:sz="0" w:space="0" w:color="auto"/>
        <w:left w:val="none" w:sz="0" w:space="0" w:color="auto"/>
        <w:bottom w:val="none" w:sz="0" w:space="0" w:color="auto"/>
        <w:right w:val="none" w:sz="0" w:space="0" w:color="auto"/>
      </w:divBdr>
    </w:div>
    <w:div w:id="441001484">
      <w:bodyDiv w:val="1"/>
      <w:marLeft w:val="0"/>
      <w:marRight w:val="0"/>
      <w:marTop w:val="0"/>
      <w:marBottom w:val="0"/>
      <w:divBdr>
        <w:top w:val="none" w:sz="0" w:space="0" w:color="auto"/>
        <w:left w:val="none" w:sz="0" w:space="0" w:color="auto"/>
        <w:bottom w:val="none" w:sz="0" w:space="0" w:color="auto"/>
        <w:right w:val="none" w:sz="0" w:space="0" w:color="auto"/>
      </w:divBdr>
    </w:div>
    <w:div w:id="441997403">
      <w:bodyDiv w:val="1"/>
      <w:marLeft w:val="0"/>
      <w:marRight w:val="0"/>
      <w:marTop w:val="0"/>
      <w:marBottom w:val="0"/>
      <w:divBdr>
        <w:top w:val="none" w:sz="0" w:space="0" w:color="auto"/>
        <w:left w:val="none" w:sz="0" w:space="0" w:color="auto"/>
        <w:bottom w:val="none" w:sz="0" w:space="0" w:color="auto"/>
        <w:right w:val="none" w:sz="0" w:space="0" w:color="auto"/>
      </w:divBdr>
    </w:div>
    <w:div w:id="443185043">
      <w:bodyDiv w:val="1"/>
      <w:marLeft w:val="0"/>
      <w:marRight w:val="0"/>
      <w:marTop w:val="0"/>
      <w:marBottom w:val="0"/>
      <w:divBdr>
        <w:top w:val="none" w:sz="0" w:space="0" w:color="auto"/>
        <w:left w:val="none" w:sz="0" w:space="0" w:color="auto"/>
        <w:bottom w:val="none" w:sz="0" w:space="0" w:color="auto"/>
        <w:right w:val="none" w:sz="0" w:space="0" w:color="auto"/>
      </w:divBdr>
    </w:div>
    <w:div w:id="443228705">
      <w:bodyDiv w:val="1"/>
      <w:marLeft w:val="0"/>
      <w:marRight w:val="0"/>
      <w:marTop w:val="0"/>
      <w:marBottom w:val="0"/>
      <w:divBdr>
        <w:top w:val="none" w:sz="0" w:space="0" w:color="auto"/>
        <w:left w:val="none" w:sz="0" w:space="0" w:color="auto"/>
        <w:bottom w:val="none" w:sz="0" w:space="0" w:color="auto"/>
        <w:right w:val="none" w:sz="0" w:space="0" w:color="auto"/>
      </w:divBdr>
    </w:div>
    <w:div w:id="443423145">
      <w:bodyDiv w:val="1"/>
      <w:marLeft w:val="0"/>
      <w:marRight w:val="0"/>
      <w:marTop w:val="0"/>
      <w:marBottom w:val="0"/>
      <w:divBdr>
        <w:top w:val="none" w:sz="0" w:space="0" w:color="auto"/>
        <w:left w:val="none" w:sz="0" w:space="0" w:color="auto"/>
        <w:bottom w:val="none" w:sz="0" w:space="0" w:color="auto"/>
        <w:right w:val="none" w:sz="0" w:space="0" w:color="auto"/>
      </w:divBdr>
    </w:div>
    <w:div w:id="443766391">
      <w:bodyDiv w:val="1"/>
      <w:marLeft w:val="0"/>
      <w:marRight w:val="0"/>
      <w:marTop w:val="0"/>
      <w:marBottom w:val="0"/>
      <w:divBdr>
        <w:top w:val="none" w:sz="0" w:space="0" w:color="auto"/>
        <w:left w:val="none" w:sz="0" w:space="0" w:color="auto"/>
        <w:bottom w:val="none" w:sz="0" w:space="0" w:color="auto"/>
        <w:right w:val="none" w:sz="0" w:space="0" w:color="auto"/>
      </w:divBdr>
    </w:div>
    <w:div w:id="444665154">
      <w:bodyDiv w:val="1"/>
      <w:marLeft w:val="0"/>
      <w:marRight w:val="0"/>
      <w:marTop w:val="0"/>
      <w:marBottom w:val="0"/>
      <w:divBdr>
        <w:top w:val="none" w:sz="0" w:space="0" w:color="auto"/>
        <w:left w:val="none" w:sz="0" w:space="0" w:color="auto"/>
        <w:bottom w:val="none" w:sz="0" w:space="0" w:color="auto"/>
        <w:right w:val="none" w:sz="0" w:space="0" w:color="auto"/>
      </w:divBdr>
    </w:div>
    <w:div w:id="444925927">
      <w:bodyDiv w:val="1"/>
      <w:marLeft w:val="0"/>
      <w:marRight w:val="0"/>
      <w:marTop w:val="0"/>
      <w:marBottom w:val="0"/>
      <w:divBdr>
        <w:top w:val="none" w:sz="0" w:space="0" w:color="auto"/>
        <w:left w:val="none" w:sz="0" w:space="0" w:color="auto"/>
        <w:bottom w:val="none" w:sz="0" w:space="0" w:color="auto"/>
        <w:right w:val="none" w:sz="0" w:space="0" w:color="auto"/>
      </w:divBdr>
    </w:div>
    <w:div w:id="447356222">
      <w:bodyDiv w:val="1"/>
      <w:marLeft w:val="0"/>
      <w:marRight w:val="0"/>
      <w:marTop w:val="0"/>
      <w:marBottom w:val="0"/>
      <w:divBdr>
        <w:top w:val="none" w:sz="0" w:space="0" w:color="auto"/>
        <w:left w:val="none" w:sz="0" w:space="0" w:color="auto"/>
        <w:bottom w:val="none" w:sz="0" w:space="0" w:color="auto"/>
        <w:right w:val="none" w:sz="0" w:space="0" w:color="auto"/>
      </w:divBdr>
    </w:div>
    <w:div w:id="447819071">
      <w:bodyDiv w:val="1"/>
      <w:marLeft w:val="0"/>
      <w:marRight w:val="0"/>
      <w:marTop w:val="0"/>
      <w:marBottom w:val="0"/>
      <w:divBdr>
        <w:top w:val="none" w:sz="0" w:space="0" w:color="auto"/>
        <w:left w:val="none" w:sz="0" w:space="0" w:color="auto"/>
        <w:bottom w:val="none" w:sz="0" w:space="0" w:color="auto"/>
        <w:right w:val="none" w:sz="0" w:space="0" w:color="auto"/>
      </w:divBdr>
    </w:div>
    <w:div w:id="450368587">
      <w:bodyDiv w:val="1"/>
      <w:marLeft w:val="0"/>
      <w:marRight w:val="0"/>
      <w:marTop w:val="0"/>
      <w:marBottom w:val="0"/>
      <w:divBdr>
        <w:top w:val="none" w:sz="0" w:space="0" w:color="auto"/>
        <w:left w:val="none" w:sz="0" w:space="0" w:color="auto"/>
        <w:bottom w:val="none" w:sz="0" w:space="0" w:color="auto"/>
        <w:right w:val="none" w:sz="0" w:space="0" w:color="auto"/>
      </w:divBdr>
    </w:div>
    <w:div w:id="450369080">
      <w:bodyDiv w:val="1"/>
      <w:marLeft w:val="0"/>
      <w:marRight w:val="0"/>
      <w:marTop w:val="0"/>
      <w:marBottom w:val="0"/>
      <w:divBdr>
        <w:top w:val="none" w:sz="0" w:space="0" w:color="auto"/>
        <w:left w:val="none" w:sz="0" w:space="0" w:color="auto"/>
        <w:bottom w:val="none" w:sz="0" w:space="0" w:color="auto"/>
        <w:right w:val="none" w:sz="0" w:space="0" w:color="auto"/>
      </w:divBdr>
    </w:div>
    <w:div w:id="450588905">
      <w:bodyDiv w:val="1"/>
      <w:marLeft w:val="0"/>
      <w:marRight w:val="0"/>
      <w:marTop w:val="0"/>
      <w:marBottom w:val="0"/>
      <w:divBdr>
        <w:top w:val="none" w:sz="0" w:space="0" w:color="auto"/>
        <w:left w:val="none" w:sz="0" w:space="0" w:color="auto"/>
        <w:bottom w:val="none" w:sz="0" w:space="0" w:color="auto"/>
        <w:right w:val="none" w:sz="0" w:space="0" w:color="auto"/>
      </w:divBdr>
    </w:div>
    <w:div w:id="450710690">
      <w:bodyDiv w:val="1"/>
      <w:marLeft w:val="0"/>
      <w:marRight w:val="0"/>
      <w:marTop w:val="0"/>
      <w:marBottom w:val="0"/>
      <w:divBdr>
        <w:top w:val="none" w:sz="0" w:space="0" w:color="auto"/>
        <w:left w:val="none" w:sz="0" w:space="0" w:color="auto"/>
        <w:bottom w:val="none" w:sz="0" w:space="0" w:color="auto"/>
        <w:right w:val="none" w:sz="0" w:space="0" w:color="auto"/>
      </w:divBdr>
    </w:div>
    <w:div w:id="451019229">
      <w:bodyDiv w:val="1"/>
      <w:marLeft w:val="0"/>
      <w:marRight w:val="0"/>
      <w:marTop w:val="0"/>
      <w:marBottom w:val="0"/>
      <w:divBdr>
        <w:top w:val="none" w:sz="0" w:space="0" w:color="auto"/>
        <w:left w:val="none" w:sz="0" w:space="0" w:color="auto"/>
        <w:bottom w:val="none" w:sz="0" w:space="0" w:color="auto"/>
        <w:right w:val="none" w:sz="0" w:space="0" w:color="auto"/>
      </w:divBdr>
    </w:div>
    <w:div w:id="451822194">
      <w:bodyDiv w:val="1"/>
      <w:marLeft w:val="0"/>
      <w:marRight w:val="0"/>
      <w:marTop w:val="0"/>
      <w:marBottom w:val="0"/>
      <w:divBdr>
        <w:top w:val="none" w:sz="0" w:space="0" w:color="auto"/>
        <w:left w:val="none" w:sz="0" w:space="0" w:color="auto"/>
        <w:bottom w:val="none" w:sz="0" w:space="0" w:color="auto"/>
        <w:right w:val="none" w:sz="0" w:space="0" w:color="auto"/>
      </w:divBdr>
    </w:div>
    <w:div w:id="453014408">
      <w:bodyDiv w:val="1"/>
      <w:marLeft w:val="0"/>
      <w:marRight w:val="0"/>
      <w:marTop w:val="0"/>
      <w:marBottom w:val="0"/>
      <w:divBdr>
        <w:top w:val="none" w:sz="0" w:space="0" w:color="auto"/>
        <w:left w:val="none" w:sz="0" w:space="0" w:color="auto"/>
        <w:bottom w:val="none" w:sz="0" w:space="0" w:color="auto"/>
        <w:right w:val="none" w:sz="0" w:space="0" w:color="auto"/>
      </w:divBdr>
    </w:div>
    <w:div w:id="453712794">
      <w:bodyDiv w:val="1"/>
      <w:marLeft w:val="0"/>
      <w:marRight w:val="0"/>
      <w:marTop w:val="0"/>
      <w:marBottom w:val="0"/>
      <w:divBdr>
        <w:top w:val="none" w:sz="0" w:space="0" w:color="auto"/>
        <w:left w:val="none" w:sz="0" w:space="0" w:color="auto"/>
        <w:bottom w:val="none" w:sz="0" w:space="0" w:color="auto"/>
        <w:right w:val="none" w:sz="0" w:space="0" w:color="auto"/>
      </w:divBdr>
    </w:div>
    <w:div w:id="454370084">
      <w:bodyDiv w:val="1"/>
      <w:marLeft w:val="0"/>
      <w:marRight w:val="0"/>
      <w:marTop w:val="0"/>
      <w:marBottom w:val="0"/>
      <w:divBdr>
        <w:top w:val="none" w:sz="0" w:space="0" w:color="auto"/>
        <w:left w:val="none" w:sz="0" w:space="0" w:color="auto"/>
        <w:bottom w:val="none" w:sz="0" w:space="0" w:color="auto"/>
        <w:right w:val="none" w:sz="0" w:space="0" w:color="auto"/>
      </w:divBdr>
    </w:div>
    <w:div w:id="456149269">
      <w:bodyDiv w:val="1"/>
      <w:marLeft w:val="0"/>
      <w:marRight w:val="0"/>
      <w:marTop w:val="0"/>
      <w:marBottom w:val="0"/>
      <w:divBdr>
        <w:top w:val="none" w:sz="0" w:space="0" w:color="auto"/>
        <w:left w:val="none" w:sz="0" w:space="0" w:color="auto"/>
        <w:bottom w:val="none" w:sz="0" w:space="0" w:color="auto"/>
        <w:right w:val="none" w:sz="0" w:space="0" w:color="auto"/>
      </w:divBdr>
    </w:div>
    <w:div w:id="457187436">
      <w:bodyDiv w:val="1"/>
      <w:marLeft w:val="0"/>
      <w:marRight w:val="0"/>
      <w:marTop w:val="0"/>
      <w:marBottom w:val="0"/>
      <w:divBdr>
        <w:top w:val="none" w:sz="0" w:space="0" w:color="auto"/>
        <w:left w:val="none" w:sz="0" w:space="0" w:color="auto"/>
        <w:bottom w:val="none" w:sz="0" w:space="0" w:color="auto"/>
        <w:right w:val="none" w:sz="0" w:space="0" w:color="auto"/>
      </w:divBdr>
    </w:div>
    <w:div w:id="457259741">
      <w:bodyDiv w:val="1"/>
      <w:marLeft w:val="0"/>
      <w:marRight w:val="0"/>
      <w:marTop w:val="0"/>
      <w:marBottom w:val="0"/>
      <w:divBdr>
        <w:top w:val="none" w:sz="0" w:space="0" w:color="auto"/>
        <w:left w:val="none" w:sz="0" w:space="0" w:color="auto"/>
        <w:bottom w:val="none" w:sz="0" w:space="0" w:color="auto"/>
        <w:right w:val="none" w:sz="0" w:space="0" w:color="auto"/>
      </w:divBdr>
    </w:div>
    <w:div w:id="457795611">
      <w:bodyDiv w:val="1"/>
      <w:marLeft w:val="0"/>
      <w:marRight w:val="0"/>
      <w:marTop w:val="0"/>
      <w:marBottom w:val="0"/>
      <w:divBdr>
        <w:top w:val="none" w:sz="0" w:space="0" w:color="auto"/>
        <w:left w:val="none" w:sz="0" w:space="0" w:color="auto"/>
        <w:bottom w:val="none" w:sz="0" w:space="0" w:color="auto"/>
        <w:right w:val="none" w:sz="0" w:space="0" w:color="auto"/>
      </w:divBdr>
    </w:div>
    <w:div w:id="458114737">
      <w:bodyDiv w:val="1"/>
      <w:marLeft w:val="0"/>
      <w:marRight w:val="0"/>
      <w:marTop w:val="0"/>
      <w:marBottom w:val="0"/>
      <w:divBdr>
        <w:top w:val="none" w:sz="0" w:space="0" w:color="auto"/>
        <w:left w:val="none" w:sz="0" w:space="0" w:color="auto"/>
        <w:bottom w:val="none" w:sz="0" w:space="0" w:color="auto"/>
        <w:right w:val="none" w:sz="0" w:space="0" w:color="auto"/>
      </w:divBdr>
    </w:div>
    <w:div w:id="458649431">
      <w:bodyDiv w:val="1"/>
      <w:marLeft w:val="0"/>
      <w:marRight w:val="0"/>
      <w:marTop w:val="0"/>
      <w:marBottom w:val="0"/>
      <w:divBdr>
        <w:top w:val="none" w:sz="0" w:space="0" w:color="auto"/>
        <w:left w:val="none" w:sz="0" w:space="0" w:color="auto"/>
        <w:bottom w:val="none" w:sz="0" w:space="0" w:color="auto"/>
        <w:right w:val="none" w:sz="0" w:space="0" w:color="auto"/>
      </w:divBdr>
    </w:div>
    <w:div w:id="458693632">
      <w:bodyDiv w:val="1"/>
      <w:marLeft w:val="0"/>
      <w:marRight w:val="0"/>
      <w:marTop w:val="0"/>
      <w:marBottom w:val="0"/>
      <w:divBdr>
        <w:top w:val="none" w:sz="0" w:space="0" w:color="auto"/>
        <w:left w:val="none" w:sz="0" w:space="0" w:color="auto"/>
        <w:bottom w:val="none" w:sz="0" w:space="0" w:color="auto"/>
        <w:right w:val="none" w:sz="0" w:space="0" w:color="auto"/>
      </w:divBdr>
    </w:div>
    <w:div w:id="459036468">
      <w:bodyDiv w:val="1"/>
      <w:marLeft w:val="0"/>
      <w:marRight w:val="0"/>
      <w:marTop w:val="0"/>
      <w:marBottom w:val="0"/>
      <w:divBdr>
        <w:top w:val="none" w:sz="0" w:space="0" w:color="auto"/>
        <w:left w:val="none" w:sz="0" w:space="0" w:color="auto"/>
        <w:bottom w:val="none" w:sz="0" w:space="0" w:color="auto"/>
        <w:right w:val="none" w:sz="0" w:space="0" w:color="auto"/>
      </w:divBdr>
    </w:div>
    <w:div w:id="459493551">
      <w:bodyDiv w:val="1"/>
      <w:marLeft w:val="0"/>
      <w:marRight w:val="0"/>
      <w:marTop w:val="0"/>
      <w:marBottom w:val="0"/>
      <w:divBdr>
        <w:top w:val="none" w:sz="0" w:space="0" w:color="auto"/>
        <w:left w:val="none" w:sz="0" w:space="0" w:color="auto"/>
        <w:bottom w:val="none" w:sz="0" w:space="0" w:color="auto"/>
        <w:right w:val="none" w:sz="0" w:space="0" w:color="auto"/>
      </w:divBdr>
    </w:div>
    <w:div w:id="459498505">
      <w:bodyDiv w:val="1"/>
      <w:marLeft w:val="0"/>
      <w:marRight w:val="0"/>
      <w:marTop w:val="0"/>
      <w:marBottom w:val="0"/>
      <w:divBdr>
        <w:top w:val="none" w:sz="0" w:space="0" w:color="auto"/>
        <w:left w:val="none" w:sz="0" w:space="0" w:color="auto"/>
        <w:bottom w:val="none" w:sz="0" w:space="0" w:color="auto"/>
        <w:right w:val="none" w:sz="0" w:space="0" w:color="auto"/>
      </w:divBdr>
    </w:div>
    <w:div w:id="459954612">
      <w:bodyDiv w:val="1"/>
      <w:marLeft w:val="0"/>
      <w:marRight w:val="0"/>
      <w:marTop w:val="0"/>
      <w:marBottom w:val="0"/>
      <w:divBdr>
        <w:top w:val="none" w:sz="0" w:space="0" w:color="auto"/>
        <w:left w:val="none" w:sz="0" w:space="0" w:color="auto"/>
        <w:bottom w:val="none" w:sz="0" w:space="0" w:color="auto"/>
        <w:right w:val="none" w:sz="0" w:space="0" w:color="auto"/>
      </w:divBdr>
    </w:div>
    <w:div w:id="460154163">
      <w:bodyDiv w:val="1"/>
      <w:marLeft w:val="0"/>
      <w:marRight w:val="0"/>
      <w:marTop w:val="0"/>
      <w:marBottom w:val="0"/>
      <w:divBdr>
        <w:top w:val="none" w:sz="0" w:space="0" w:color="auto"/>
        <w:left w:val="none" w:sz="0" w:space="0" w:color="auto"/>
        <w:bottom w:val="none" w:sz="0" w:space="0" w:color="auto"/>
        <w:right w:val="none" w:sz="0" w:space="0" w:color="auto"/>
      </w:divBdr>
    </w:div>
    <w:div w:id="461121228">
      <w:bodyDiv w:val="1"/>
      <w:marLeft w:val="0"/>
      <w:marRight w:val="0"/>
      <w:marTop w:val="0"/>
      <w:marBottom w:val="0"/>
      <w:divBdr>
        <w:top w:val="none" w:sz="0" w:space="0" w:color="auto"/>
        <w:left w:val="none" w:sz="0" w:space="0" w:color="auto"/>
        <w:bottom w:val="none" w:sz="0" w:space="0" w:color="auto"/>
        <w:right w:val="none" w:sz="0" w:space="0" w:color="auto"/>
      </w:divBdr>
    </w:div>
    <w:div w:id="461729370">
      <w:bodyDiv w:val="1"/>
      <w:marLeft w:val="0"/>
      <w:marRight w:val="0"/>
      <w:marTop w:val="0"/>
      <w:marBottom w:val="0"/>
      <w:divBdr>
        <w:top w:val="none" w:sz="0" w:space="0" w:color="auto"/>
        <w:left w:val="none" w:sz="0" w:space="0" w:color="auto"/>
        <w:bottom w:val="none" w:sz="0" w:space="0" w:color="auto"/>
        <w:right w:val="none" w:sz="0" w:space="0" w:color="auto"/>
      </w:divBdr>
    </w:div>
    <w:div w:id="462383444">
      <w:bodyDiv w:val="1"/>
      <w:marLeft w:val="0"/>
      <w:marRight w:val="0"/>
      <w:marTop w:val="0"/>
      <w:marBottom w:val="0"/>
      <w:divBdr>
        <w:top w:val="none" w:sz="0" w:space="0" w:color="auto"/>
        <w:left w:val="none" w:sz="0" w:space="0" w:color="auto"/>
        <w:bottom w:val="none" w:sz="0" w:space="0" w:color="auto"/>
        <w:right w:val="none" w:sz="0" w:space="0" w:color="auto"/>
      </w:divBdr>
    </w:div>
    <w:div w:id="462430178">
      <w:bodyDiv w:val="1"/>
      <w:marLeft w:val="0"/>
      <w:marRight w:val="0"/>
      <w:marTop w:val="0"/>
      <w:marBottom w:val="0"/>
      <w:divBdr>
        <w:top w:val="none" w:sz="0" w:space="0" w:color="auto"/>
        <w:left w:val="none" w:sz="0" w:space="0" w:color="auto"/>
        <w:bottom w:val="none" w:sz="0" w:space="0" w:color="auto"/>
        <w:right w:val="none" w:sz="0" w:space="0" w:color="auto"/>
      </w:divBdr>
    </w:div>
    <w:div w:id="462769220">
      <w:bodyDiv w:val="1"/>
      <w:marLeft w:val="0"/>
      <w:marRight w:val="0"/>
      <w:marTop w:val="0"/>
      <w:marBottom w:val="0"/>
      <w:divBdr>
        <w:top w:val="none" w:sz="0" w:space="0" w:color="auto"/>
        <w:left w:val="none" w:sz="0" w:space="0" w:color="auto"/>
        <w:bottom w:val="none" w:sz="0" w:space="0" w:color="auto"/>
        <w:right w:val="none" w:sz="0" w:space="0" w:color="auto"/>
      </w:divBdr>
    </w:div>
    <w:div w:id="462962958">
      <w:bodyDiv w:val="1"/>
      <w:marLeft w:val="0"/>
      <w:marRight w:val="0"/>
      <w:marTop w:val="0"/>
      <w:marBottom w:val="0"/>
      <w:divBdr>
        <w:top w:val="none" w:sz="0" w:space="0" w:color="auto"/>
        <w:left w:val="none" w:sz="0" w:space="0" w:color="auto"/>
        <w:bottom w:val="none" w:sz="0" w:space="0" w:color="auto"/>
        <w:right w:val="none" w:sz="0" w:space="0" w:color="auto"/>
      </w:divBdr>
    </w:div>
    <w:div w:id="465970685">
      <w:bodyDiv w:val="1"/>
      <w:marLeft w:val="0"/>
      <w:marRight w:val="0"/>
      <w:marTop w:val="0"/>
      <w:marBottom w:val="0"/>
      <w:divBdr>
        <w:top w:val="none" w:sz="0" w:space="0" w:color="auto"/>
        <w:left w:val="none" w:sz="0" w:space="0" w:color="auto"/>
        <w:bottom w:val="none" w:sz="0" w:space="0" w:color="auto"/>
        <w:right w:val="none" w:sz="0" w:space="0" w:color="auto"/>
      </w:divBdr>
    </w:div>
    <w:div w:id="466626787">
      <w:bodyDiv w:val="1"/>
      <w:marLeft w:val="0"/>
      <w:marRight w:val="0"/>
      <w:marTop w:val="0"/>
      <w:marBottom w:val="0"/>
      <w:divBdr>
        <w:top w:val="none" w:sz="0" w:space="0" w:color="auto"/>
        <w:left w:val="none" w:sz="0" w:space="0" w:color="auto"/>
        <w:bottom w:val="none" w:sz="0" w:space="0" w:color="auto"/>
        <w:right w:val="none" w:sz="0" w:space="0" w:color="auto"/>
      </w:divBdr>
    </w:div>
    <w:div w:id="467238024">
      <w:bodyDiv w:val="1"/>
      <w:marLeft w:val="0"/>
      <w:marRight w:val="0"/>
      <w:marTop w:val="0"/>
      <w:marBottom w:val="0"/>
      <w:divBdr>
        <w:top w:val="none" w:sz="0" w:space="0" w:color="auto"/>
        <w:left w:val="none" w:sz="0" w:space="0" w:color="auto"/>
        <w:bottom w:val="none" w:sz="0" w:space="0" w:color="auto"/>
        <w:right w:val="none" w:sz="0" w:space="0" w:color="auto"/>
      </w:divBdr>
    </w:div>
    <w:div w:id="467750408">
      <w:bodyDiv w:val="1"/>
      <w:marLeft w:val="0"/>
      <w:marRight w:val="0"/>
      <w:marTop w:val="0"/>
      <w:marBottom w:val="0"/>
      <w:divBdr>
        <w:top w:val="none" w:sz="0" w:space="0" w:color="auto"/>
        <w:left w:val="none" w:sz="0" w:space="0" w:color="auto"/>
        <w:bottom w:val="none" w:sz="0" w:space="0" w:color="auto"/>
        <w:right w:val="none" w:sz="0" w:space="0" w:color="auto"/>
      </w:divBdr>
    </w:div>
    <w:div w:id="469984159">
      <w:bodyDiv w:val="1"/>
      <w:marLeft w:val="0"/>
      <w:marRight w:val="0"/>
      <w:marTop w:val="0"/>
      <w:marBottom w:val="0"/>
      <w:divBdr>
        <w:top w:val="none" w:sz="0" w:space="0" w:color="auto"/>
        <w:left w:val="none" w:sz="0" w:space="0" w:color="auto"/>
        <w:bottom w:val="none" w:sz="0" w:space="0" w:color="auto"/>
        <w:right w:val="none" w:sz="0" w:space="0" w:color="auto"/>
      </w:divBdr>
    </w:div>
    <w:div w:id="470051428">
      <w:bodyDiv w:val="1"/>
      <w:marLeft w:val="0"/>
      <w:marRight w:val="0"/>
      <w:marTop w:val="0"/>
      <w:marBottom w:val="0"/>
      <w:divBdr>
        <w:top w:val="none" w:sz="0" w:space="0" w:color="auto"/>
        <w:left w:val="none" w:sz="0" w:space="0" w:color="auto"/>
        <w:bottom w:val="none" w:sz="0" w:space="0" w:color="auto"/>
        <w:right w:val="none" w:sz="0" w:space="0" w:color="auto"/>
      </w:divBdr>
    </w:div>
    <w:div w:id="470514274">
      <w:bodyDiv w:val="1"/>
      <w:marLeft w:val="0"/>
      <w:marRight w:val="0"/>
      <w:marTop w:val="0"/>
      <w:marBottom w:val="0"/>
      <w:divBdr>
        <w:top w:val="none" w:sz="0" w:space="0" w:color="auto"/>
        <w:left w:val="none" w:sz="0" w:space="0" w:color="auto"/>
        <w:bottom w:val="none" w:sz="0" w:space="0" w:color="auto"/>
        <w:right w:val="none" w:sz="0" w:space="0" w:color="auto"/>
      </w:divBdr>
    </w:div>
    <w:div w:id="471023078">
      <w:bodyDiv w:val="1"/>
      <w:marLeft w:val="0"/>
      <w:marRight w:val="0"/>
      <w:marTop w:val="0"/>
      <w:marBottom w:val="0"/>
      <w:divBdr>
        <w:top w:val="none" w:sz="0" w:space="0" w:color="auto"/>
        <w:left w:val="none" w:sz="0" w:space="0" w:color="auto"/>
        <w:bottom w:val="none" w:sz="0" w:space="0" w:color="auto"/>
        <w:right w:val="none" w:sz="0" w:space="0" w:color="auto"/>
      </w:divBdr>
    </w:div>
    <w:div w:id="472676345">
      <w:bodyDiv w:val="1"/>
      <w:marLeft w:val="0"/>
      <w:marRight w:val="0"/>
      <w:marTop w:val="0"/>
      <w:marBottom w:val="0"/>
      <w:divBdr>
        <w:top w:val="none" w:sz="0" w:space="0" w:color="auto"/>
        <w:left w:val="none" w:sz="0" w:space="0" w:color="auto"/>
        <w:bottom w:val="none" w:sz="0" w:space="0" w:color="auto"/>
        <w:right w:val="none" w:sz="0" w:space="0" w:color="auto"/>
      </w:divBdr>
    </w:div>
    <w:div w:id="472791756">
      <w:bodyDiv w:val="1"/>
      <w:marLeft w:val="0"/>
      <w:marRight w:val="0"/>
      <w:marTop w:val="0"/>
      <w:marBottom w:val="0"/>
      <w:divBdr>
        <w:top w:val="none" w:sz="0" w:space="0" w:color="auto"/>
        <w:left w:val="none" w:sz="0" w:space="0" w:color="auto"/>
        <w:bottom w:val="none" w:sz="0" w:space="0" w:color="auto"/>
        <w:right w:val="none" w:sz="0" w:space="0" w:color="auto"/>
      </w:divBdr>
    </w:div>
    <w:div w:id="473330978">
      <w:bodyDiv w:val="1"/>
      <w:marLeft w:val="0"/>
      <w:marRight w:val="0"/>
      <w:marTop w:val="0"/>
      <w:marBottom w:val="0"/>
      <w:divBdr>
        <w:top w:val="none" w:sz="0" w:space="0" w:color="auto"/>
        <w:left w:val="none" w:sz="0" w:space="0" w:color="auto"/>
        <w:bottom w:val="none" w:sz="0" w:space="0" w:color="auto"/>
        <w:right w:val="none" w:sz="0" w:space="0" w:color="auto"/>
      </w:divBdr>
    </w:div>
    <w:div w:id="476189857">
      <w:bodyDiv w:val="1"/>
      <w:marLeft w:val="0"/>
      <w:marRight w:val="0"/>
      <w:marTop w:val="0"/>
      <w:marBottom w:val="0"/>
      <w:divBdr>
        <w:top w:val="none" w:sz="0" w:space="0" w:color="auto"/>
        <w:left w:val="none" w:sz="0" w:space="0" w:color="auto"/>
        <w:bottom w:val="none" w:sz="0" w:space="0" w:color="auto"/>
        <w:right w:val="none" w:sz="0" w:space="0" w:color="auto"/>
      </w:divBdr>
    </w:div>
    <w:div w:id="476722687">
      <w:bodyDiv w:val="1"/>
      <w:marLeft w:val="0"/>
      <w:marRight w:val="0"/>
      <w:marTop w:val="0"/>
      <w:marBottom w:val="0"/>
      <w:divBdr>
        <w:top w:val="none" w:sz="0" w:space="0" w:color="auto"/>
        <w:left w:val="none" w:sz="0" w:space="0" w:color="auto"/>
        <w:bottom w:val="none" w:sz="0" w:space="0" w:color="auto"/>
        <w:right w:val="none" w:sz="0" w:space="0" w:color="auto"/>
      </w:divBdr>
    </w:div>
    <w:div w:id="476840036">
      <w:bodyDiv w:val="1"/>
      <w:marLeft w:val="0"/>
      <w:marRight w:val="0"/>
      <w:marTop w:val="0"/>
      <w:marBottom w:val="0"/>
      <w:divBdr>
        <w:top w:val="none" w:sz="0" w:space="0" w:color="auto"/>
        <w:left w:val="none" w:sz="0" w:space="0" w:color="auto"/>
        <w:bottom w:val="none" w:sz="0" w:space="0" w:color="auto"/>
        <w:right w:val="none" w:sz="0" w:space="0" w:color="auto"/>
      </w:divBdr>
    </w:div>
    <w:div w:id="477957744">
      <w:bodyDiv w:val="1"/>
      <w:marLeft w:val="0"/>
      <w:marRight w:val="0"/>
      <w:marTop w:val="0"/>
      <w:marBottom w:val="0"/>
      <w:divBdr>
        <w:top w:val="none" w:sz="0" w:space="0" w:color="auto"/>
        <w:left w:val="none" w:sz="0" w:space="0" w:color="auto"/>
        <w:bottom w:val="none" w:sz="0" w:space="0" w:color="auto"/>
        <w:right w:val="none" w:sz="0" w:space="0" w:color="auto"/>
      </w:divBdr>
    </w:div>
    <w:div w:id="478497359">
      <w:bodyDiv w:val="1"/>
      <w:marLeft w:val="0"/>
      <w:marRight w:val="0"/>
      <w:marTop w:val="0"/>
      <w:marBottom w:val="0"/>
      <w:divBdr>
        <w:top w:val="none" w:sz="0" w:space="0" w:color="auto"/>
        <w:left w:val="none" w:sz="0" w:space="0" w:color="auto"/>
        <w:bottom w:val="none" w:sz="0" w:space="0" w:color="auto"/>
        <w:right w:val="none" w:sz="0" w:space="0" w:color="auto"/>
      </w:divBdr>
    </w:div>
    <w:div w:id="479158086">
      <w:bodyDiv w:val="1"/>
      <w:marLeft w:val="0"/>
      <w:marRight w:val="0"/>
      <w:marTop w:val="0"/>
      <w:marBottom w:val="0"/>
      <w:divBdr>
        <w:top w:val="none" w:sz="0" w:space="0" w:color="auto"/>
        <w:left w:val="none" w:sz="0" w:space="0" w:color="auto"/>
        <w:bottom w:val="none" w:sz="0" w:space="0" w:color="auto"/>
        <w:right w:val="none" w:sz="0" w:space="0" w:color="auto"/>
      </w:divBdr>
    </w:div>
    <w:div w:id="480124756">
      <w:bodyDiv w:val="1"/>
      <w:marLeft w:val="0"/>
      <w:marRight w:val="0"/>
      <w:marTop w:val="0"/>
      <w:marBottom w:val="0"/>
      <w:divBdr>
        <w:top w:val="none" w:sz="0" w:space="0" w:color="auto"/>
        <w:left w:val="none" w:sz="0" w:space="0" w:color="auto"/>
        <w:bottom w:val="none" w:sz="0" w:space="0" w:color="auto"/>
        <w:right w:val="none" w:sz="0" w:space="0" w:color="auto"/>
      </w:divBdr>
    </w:div>
    <w:div w:id="480656486">
      <w:bodyDiv w:val="1"/>
      <w:marLeft w:val="0"/>
      <w:marRight w:val="0"/>
      <w:marTop w:val="0"/>
      <w:marBottom w:val="0"/>
      <w:divBdr>
        <w:top w:val="none" w:sz="0" w:space="0" w:color="auto"/>
        <w:left w:val="none" w:sz="0" w:space="0" w:color="auto"/>
        <w:bottom w:val="none" w:sz="0" w:space="0" w:color="auto"/>
        <w:right w:val="none" w:sz="0" w:space="0" w:color="auto"/>
      </w:divBdr>
    </w:div>
    <w:div w:id="483206868">
      <w:bodyDiv w:val="1"/>
      <w:marLeft w:val="0"/>
      <w:marRight w:val="0"/>
      <w:marTop w:val="0"/>
      <w:marBottom w:val="0"/>
      <w:divBdr>
        <w:top w:val="none" w:sz="0" w:space="0" w:color="auto"/>
        <w:left w:val="none" w:sz="0" w:space="0" w:color="auto"/>
        <w:bottom w:val="none" w:sz="0" w:space="0" w:color="auto"/>
        <w:right w:val="none" w:sz="0" w:space="0" w:color="auto"/>
      </w:divBdr>
    </w:div>
    <w:div w:id="483590178">
      <w:bodyDiv w:val="1"/>
      <w:marLeft w:val="0"/>
      <w:marRight w:val="0"/>
      <w:marTop w:val="0"/>
      <w:marBottom w:val="0"/>
      <w:divBdr>
        <w:top w:val="none" w:sz="0" w:space="0" w:color="auto"/>
        <w:left w:val="none" w:sz="0" w:space="0" w:color="auto"/>
        <w:bottom w:val="none" w:sz="0" w:space="0" w:color="auto"/>
        <w:right w:val="none" w:sz="0" w:space="0" w:color="auto"/>
      </w:divBdr>
    </w:div>
    <w:div w:id="484049633">
      <w:bodyDiv w:val="1"/>
      <w:marLeft w:val="0"/>
      <w:marRight w:val="0"/>
      <w:marTop w:val="0"/>
      <w:marBottom w:val="0"/>
      <w:divBdr>
        <w:top w:val="none" w:sz="0" w:space="0" w:color="auto"/>
        <w:left w:val="none" w:sz="0" w:space="0" w:color="auto"/>
        <w:bottom w:val="none" w:sz="0" w:space="0" w:color="auto"/>
        <w:right w:val="none" w:sz="0" w:space="0" w:color="auto"/>
      </w:divBdr>
    </w:div>
    <w:div w:id="484474530">
      <w:bodyDiv w:val="1"/>
      <w:marLeft w:val="0"/>
      <w:marRight w:val="0"/>
      <w:marTop w:val="0"/>
      <w:marBottom w:val="0"/>
      <w:divBdr>
        <w:top w:val="none" w:sz="0" w:space="0" w:color="auto"/>
        <w:left w:val="none" w:sz="0" w:space="0" w:color="auto"/>
        <w:bottom w:val="none" w:sz="0" w:space="0" w:color="auto"/>
        <w:right w:val="none" w:sz="0" w:space="0" w:color="auto"/>
      </w:divBdr>
    </w:div>
    <w:div w:id="484933156">
      <w:bodyDiv w:val="1"/>
      <w:marLeft w:val="0"/>
      <w:marRight w:val="0"/>
      <w:marTop w:val="0"/>
      <w:marBottom w:val="0"/>
      <w:divBdr>
        <w:top w:val="none" w:sz="0" w:space="0" w:color="auto"/>
        <w:left w:val="none" w:sz="0" w:space="0" w:color="auto"/>
        <w:bottom w:val="none" w:sz="0" w:space="0" w:color="auto"/>
        <w:right w:val="none" w:sz="0" w:space="0" w:color="auto"/>
      </w:divBdr>
    </w:div>
    <w:div w:id="485898979">
      <w:bodyDiv w:val="1"/>
      <w:marLeft w:val="0"/>
      <w:marRight w:val="0"/>
      <w:marTop w:val="0"/>
      <w:marBottom w:val="0"/>
      <w:divBdr>
        <w:top w:val="none" w:sz="0" w:space="0" w:color="auto"/>
        <w:left w:val="none" w:sz="0" w:space="0" w:color="auto"/>
        <w:bottom w:val="none" w:sz="0" w:space="0" w:color="auto"/>
        <w:right w:val="none" w:sz="0" w:space="0" w:color="auto"/>
      </w:divBdr>
    </w:div>
    <w:div w:id="486017420">
      <w:bodyDiv w:val="1"/>
      <w:marLeft w:val="0"/>
      <w:marRight w:val="0"/>
      <w:marTop w:val="0"/>
      <w:marBottom w:val="0"/>
      <w:divBdr>
        <w:top w:val="none" w:sz="0" w:space="0" w:color="auto"/>
        <w:left w:val="none" w:sz="0" w:space="0" w:color="auto"/>
        <w:bottom w:val="none" w:sz="0" w:space="0" w:color="auto"/>
        <w:right w:val="none" w:sz="0" w:space="0" w:color="auto"/>
      </w:divBdr>
    </w:div>
    <w:div w:id="487021803">
      <w:bodyDiv w:val="1"/>
      <w:marLeft w:val="0"/>
      <w:marRight w:val="0"/>
      <w:marTop w:val="0"/>
      <w:marBottom w:val="0"/>
      <w:divBdr>
        <w:top w:val="none" w:sz="0" w:space="0" w:color="auto"/>
        <w:left w:val="none" w:sz="0" w:space="0" w:color="auto"/>
        <w:bottom w:val="none" w:sz="0" w:space="0" w:color="auto"/>
        <w:right w:val="none" w:sz="0" w:space="0" w:color="auto"/>
      </w:divBdr>
    </w:div>
    <w:div w:id="487095068">
      <w:bodyDiv w:val="1"/>
      <w:marLeft w:val="0"/>
      <w:marRight w:val="0"/>
      <w:marTop w:val="0"/>
      <w:marBottom w:val="0"/>
      <w:divBdr>
        <w:top w:val="none" w:sz="0" w:space="0" w:color="auto"/>
        <w:left w:val="none" w:sz="0" w:space="0" w:color="auto"/>
        <w:bottom w:val="none" w:sz="0" w:space="0" w:color="auto"/>
        <w:right w:val="none" w:sz="0" w:space="0" w:color="auto"/>
      </w:divBdr>
    </w:div>
    <w:div w:id="487522898">
      <w:bodyDiv w:val="1"/>
      <w:marLeft w:val="0"/>
      <w:marRight w:val="0"/>
      <w:marTop w:val="0"/>
      <w:marBottom w:val="0"/>
      <w:divBdr>
        <w:top w:val="none" w:sz="0" w:space="0" w:color="auto"/>
        <w:left w:val="none" w:sz="0" w:space="0" w:color="auto"/>
        <w:bottom w:val="none" w:sz="0" w:space="0" w:color="auto"/>
        <w:right w:val="none" w:sz="0" w:space="0" w:color="auto"/>
      </w:divBdr>
    </w:div>
    <w:div w:id="488983857">
      <w:bodyDiv w:val="1"/>
      <w:marLeft w:val="0"/>
      <w:marRight w:val="0"/>
      <w:marTop w:val="0"/>
      <w:marBottom w:val="0"/>
      <w:divBdr>
        <w:top w:val="none" w:sz="0" w:space="0" w:color="auto"/>
        <w:left w:val="none" w:sz="0" w:space="0" w:color="auto"/>
        <w:bottom w:val="none" w:sz="0" w:space="0" w:color="auto"/>
        <w:right w:val="none" w:sz="0" w:space="0" w:color="auto"/>
      </w:divBdr>
    </w:div>
    <w:div w:id="489374258">
      <w:bodyDiv w:val="1"/>
      <w:marLeft w:val="0"/>
      <w:marRight w:val="0"/>
      <w:marTop w:val="0"/>
      <w:marBottom w:val="0"/>
      <w:divBdr>
        <w:top w:val="none" w:sz="0" w:space="0" w:color="auto"/>
        <w:left w:val="none" w:sz="0" w:space="0" w:color="auto"/>
        <w:bottom w:val="none" w:sz="0" w:space="0" w:color="auto"/>
        <w:right w:val="none" w:sz="0" w:space="0" w:color="auto"/>
      </w:divBdr>
    </w:div>
    <w:div w:id="489832098">
      <w:bodyDiv w:val="1"/>
      <w:marLeft w:val="0"/>
      <w:marRight w:val="0"/>
      <w:marTop w:val="0"/>
      <w:marBottom w:val="0"/>
      <w:divBdr>
        <w:top w:val="none" w:sz="0" w:space="0" w:color="auto"/>
        <w:left w:val="none" w:sz="0" w:space="0" w:color="auto"/>
        <w:bottom w:val="none" w:sz="0" w:space="0" w:color="auto"/>
        <w:right w:val="none" w:sz="0" w:space="0" w:color="auto"/>
      </w:divBdr>
    </w:div>
    <w:div w:id="490415007">
      <w:bodyDiv w:val="1"/>
      <w:marLeft w:val="0"/>
      <w:marRight w:val="0"/>
      <w:marTop w:val="0"/>
      <w:marBottom w:val="0"/>
      <w:divBdr>
        <w:top w:val="none" w:sz="0" w:space="0" w:color="auto"/>
        <w:left w:val="none" w:sz="0" w:space="0" w:color="auto"/>
        <w:bottom w:val="none" w:sz="0" w:space="0" w:color="auto"/>
        <w:right w:val="none" w:sz="0" w:space="0" w:color="auto"/>
      </w:divBdr>
    </w:div>
    <w:div w:id="490606076">
      <w:bodyDiv w:val="1"/>
      <w:marLeft w:val="0"/>
      <w:marRight w:val="0"/>
      <w:marTop w:val="0"/>
      <w:marBottom w:val="0"/>
      <w:divBdr>
        <w:top w:val="none" w:sz="0" w:space="0" w:color="auto"/>
        <w:left w:val="none" w:sz="0" w:space="0" w:color="auto"/>
        <w:bottom w:val="none" w:sz="0" w:space="0" w:color="auto"/>
        <w:right w:val="none" w:sz="0" w:space="0" w:color="auto"/>
      </w:divBdr>
    </w:div>
    <w:div w:id="491259654">
      <w:bodyDiv w:val="1"/>
      <w:marLeft w:val="0"/>
      <w:marRight w:val="0"/>
      <w:marTop w:val="0"/>
      <w:marBottom w:val="0"/>
      <w:divBdr>
        <w:top w:val="none" w:sz="0" w:space="0" w:color="auto"/>
        <w:left w:val="none" w:sz="0" w:space="0" w:color="auto"/>
        <w:bottom w:val="none" w:sz="0" w:space="0" w:color="auto"/>
        <w:right w:val="none" w:sz="0" w:space="0" w:color="auto"/>
      </w:divBdr>
    </w:div>
    <w:div w:id="491410050">
      <w:bodyDiv w:val="1"/>
      <w:marLeft w:val="0"/>
      <w:marRight w:val="0"/>
      <w:marTop w:val="0"/>
      <w:marBottom w:val="0"/>
      <w:divBdr>
        <w:top w:val="none" w:sz="0" w:space="0" w:color="auto"/>
        <w:left w:val="none" w:sz="0" w:space="0" w:color="auto"/>
        <w:bottom w:val="none" w:sz="0" w:space="0" w:color="auto"/>
        <w:right w:val="none" w:sz="0" w:space="0" w:color="auto"/>
      </w:divBdr>
    </w:div>
    <w:div w:id="491529063">
      <w:bodyDiv w:val="1"/>
      <w:marLeft w:val="0"/>
      <w:marRight w:val="0"/>
      <w:marTop w:val="0"/>
      <w:marBottom w:val="0"/>
      <w:divBdr>
        <w:top w:val="none" w:sz="0" w:space="0" w:color="auto"/>
        <w:left w:val="none" w:sz="0" w:space="0" w:color="auto"/>
        <w:bottom w:val="none" w:sz="0" w:space="0" w:color="auto"/>
        <w:right w:val="none" w:sz="0" w:space="0" w:color="auto"/>
      </w:divBdr>
    </w:div>
    <w:div w:id="491605075">
      <w:bodyDiv w:val="1"/>
      <w:marLeft w:val="0"/>
      <w:marRight w:val="0"/>
      <w:marTop w:val="0"/>
      <w:marBottom w:val="0"/>
      <w:divBdr>
        <w:top w:val="none" w:sz="0" w:space="0" w:color="auto"/>
        <w:left w:val="none" w:sz="0" w:space="0" w:color="auto"/>
        <w:bottom w:val="none" w:sz="0" w:space="0" w:color="auto"/>
        <w:right w:val="none" w:sz="0" w:space="0" w:color="auto"/>
      </w:divBdr>
    </w:div>
    <w:div w:id="491989147">
      <w:bodyDiv w:val="1"/>
      <w:marLeft w:val="0"/>
      <w:marRight w:val="0"/>
      <w:marTop w:val="0"/>
      <w:marBottom w:val="0"/>
      <w:divBdr>
        <w:top w:val="none" w:sz="0" w:space="0" w:color="auto"/>
        <w:left w:val="none" w:sz="0" w:space="0" w:color="auto"/>
        <w:bottom w:val="none" w:sz="0" w:space="0" w:color="auto"/>
        <w:right w:val="none" w:sz="0" w:space="0" w:color="auto"/>
      </w:divBdr>
    </w:div>
    <w:div w:id="492376216">
      <w:bodyDiv w:val="1"/>
      <w:marLeft w:val="0"/>
      <w:marRight w:val="0"/>
      <w:marTop w:val="0"/>
      <w:marBottom w:val="0"/>
      <w:divBdr>
        <w:top w:val="none" w:sz="0" w:space="0" w:color="auto"/>
        <w:left w:val="none" w:sz="0" w:space="0" w:color="auto"/>
        <w:bottom w:val="none" w:sz="0" w:space="0" w:color="auto"/>
        <w:right w:val="none" w:sz="0" w:space="0" w:color="auto"/>
      </w:divBdr>
    </w:div>
    <w:div w:id="492569379">
      <w:bodyDiv w:val="1"/>
      <w:marLeft w:val="0"/>
      <w:marRight w:val="0"/>
      <w:marTop w:val="0"/>
      <w:marBottom w:val="0"/>
      <w:divBdr>
        <w:top w:val="none" w:sz="0" w:space="0" w:color="auto"/>
        <w:left w:val="none" w:sz="0" w:space="0" w:color="auto"/>
        <w:bottom w:val="none" w:sz="0" w:space="0" w:color="auto"/>
        <w:right w:val="none" w:sz="0" w:space="0" w:color="auto"/>
      </w:divBdr>
    </w:div>
    <w:div w:id="495538701">
      <w:bodyDiv w:val="1"/>
      <w:marLeft w:val="0"/>
      <w:marRight w:val="0"/>
      <w:marTop w:val="0"/>
      <w:marBottom w:val="0"/>
      <w:divBdr>
        <w:top w:val="none" w:sz="0" w:space="0" w:color="auto"/>
        <w:left w:val="none" w:sz="0" w:space="0" w:color="auto"/>
        <w:bottom w:val="none" w:sz="0" w:space="0" w:color="auto"/>
        <w:right w:val="none" w:sz="0" w:space="0" w:color="auto"/>
      </w:divBdr>
    </w:div>
    <w:div w:id="495996659">
      <w:bodyDiv w:val="1"/>
      <w:marLeft w:val="0"/>
      <w:marRight w:val="0"/>
      <w:marTop w:val="0"/>
      <w:marBottom w:val="0"/>
      <w:divBdr>
        <w:top w:val="none" w:sz="0" w:space="0" w:color="auto"/>
        <w:left w:val="none" w:sz="0" w:space="0" w:color="auto"/>
        <w:bottom w:val="none" w:sz="0" w:space="0" w:color="auto"/>
        <w:right w:val="none" w:sz="0" w:space="0" w:color="auto"/>
      </w:divBdr>
    </w:div>
    <w:div w:id="496001504">
      <w:bodyDiv w:val="1"/>
      <w:marLeft w:val="0"/>
      <w:marRight w:val="0"/>
      <w:marTop w:val="0"/>
      <w:marBottom w:val="0"/>
      <w:divBdr>
        <w:top w:val="none" w:sz="0" w:space="0" w:color="auto"/>
        <w:left w:val="none" w:sz="0" w:space="0" w:color="auto"/>
        <w:bottom w:val="none" w:sz="0" w:space="0" w:color="auto"/>
        <w:right w:val="none" w:sz="0" w:space="0" w:color="auto"/>
      </w:divBdr>
    </w:div>
    <w:div w:id="496849176">
      <w:bodyDiv w:val="1"/>
      <w:marLeft w:val="0"/>
      <w:marRight w:val="0"/>
      <w:marTop w:val="0"/>
      <w:marBottom w:val="0"/>
      <w:divBdr>
        <w:top w:val="none" w:sz="0" w:space="0" w:color="auto"/>
        <w:left w:val="none" w:sz="0" w:space="0" w:color="auto"/>
        <w:bottom w:val="none" w:sz="0" w:space="0" w:color="auto"/>
        <w:right w:val="none" w:sz="0" w:space="0" w:color="auto"/>
      </w:divBdr>
    </w:div>
    <w:div w:id="497581198">
      <w:bodyDiv w:val="1"/>
      <w:marLeft w:val="0"/>
      <w:marRight w:val="0"/>
      <w:marTop w:val="0"/>
      <w:marBottom w:val="0"/>
      <w:divBdr>
        <w:top w:val="none" w:sz="0" w:space="0" w:color="auto"/>
        <w:left w:val="none" w:sz="0" w:space="0" w:color="auto"/>
        <w:bottom w:val="none" w:sz="0" w:space="0" w:color="auto"/>
        <w:right w:val="none" w:sz="0" w:space="0" w:color="auto"/>
      </w:divBdr>
    </w:div>
    <w:div w:id="499201399">
      <w:bodyDiv w:val="1"/>
      <w:marLeft w:val="0"/>
      <w:marRight w:val="0"/>
      <w:marTop w:val="0"/>
      <w:marBottom w:val="0"/>
      <w:divBdr>
        <w:top w:val="none" w:sz="0" w:space="0" w:color="auto"/>
        <w:left w:val="none" w:sz="0" w:space="0" w:color="auto"/>
        <w:bottom w:val="none" w:sz="0" w:space="0" w:color="auto"/>
        <w:right w:val="none" w:sz="0" w:space="0" w:color="auto"/>
      </w:divBdr>
    </w:div>
    <w:div w:id="499391224">
      <w:bodyDiv w:val="1"/>
      <w:marLeft w:val="0"/>
      <w:marRight w:val="0"/>
      <w:marTop w:val="0"/>
      <w:marBottom w:val="0"/>
      <w:divBdr>
        <w:top w:val="none" w:sz="0" w:space="0" w:color="auto"/>
        <w:left w:val="none" w:sz="0" w:space="0" w:color="auto"/>
        <w:bottom w:val="none" w:sz="0" w:space="0" w:color="auto"/>
        <w:right w:val="none" w:sz="0" w:space="0" w:color="auto"/>
      </w:divBdr>
    </w:div>
    <w:div w:id="499933723">
      <w:bodyDiv w:val="1"/>
      <w:marLeft w:val="0"/>
      <w:marRight w:val="0"/>
      <w:marTop w:val="0"/>
      <w:marBottom w:val="0"/>
      <w:divBdr>
        <w:top w:val="none" w:sz="0" w:space="0" w:color="auto"/>
        <w:left w:val="none" w:sz="0" w:space="0" w:color="auto"/>
        <w:bottom w:val="none" w:sz="0" w:space="0" w:color="auto"/>
        <w:right w:val="none" w:sz="0" w:space="0" w:color="auto"/>
      </w:divBdr>
    </w:div>
    <w:div w:id="500122882">
      <w:bodyDiv w:val="1"/>
      <w:marLeft w:val="0"/>
      <w:marRight w:val="0"/>
      <w:marTop w:val="0"/>
      <w:marBottom w:val="0"/>
      <w:divBdr>
        <w:top w:val="none" w:sz="0" w:space="0" w:color="auto"/>
        <w:left w:val="none" w:sz="0" w:space="0" w:color="auto"/>
        <w:bottom w:val="none" w:sz="0" w:space="0" w:color="auto"/>
        <w:right w:val="none" w:sz="0" w:space="0" w:color="auto"/>
      </w:divBdr>
    </w:div>
    <w:div w:id="500126699">
      <w:bodyDiv w:val="1"/>
      <w:marLeft w:val="0"/>
      <w:marRight w:val="0"/>
      <w:marTop w:val="0"/>
      <w:marBottom w:val="0"/>
      <w:divBdr>
        <w:top w:val="none" w:sz="0" w:space="0" w:color="auto"/>
        <w:left w:val="none" w:sz="0" w:space="0" w:color="auto"/>
        <w:bottom w:val="none" w:sz="0" w:space="0" w:color="auto"/>
        <w:right w:val="none" w:sz="0" w:space="0" w:color="auto"/>
      </w:divBdr>
    </w:div>
    <w:div w:id="500894673">
      <w:bodyDiv w:val="1"/>
      <w:marLeft w:val="0"/>
      <w:marRight w:val="0"/>
      <w:marTop w:val="0"/>
      <w:marBottom w:val="0"/>
      <w:divBdr>
        <w:top w:val="none" w:sz="0" w:space="0" w:color="auto"/>
        <w:left w:val="none" w:sz="0" w:space="0" w:color="auto"/>
        <w:bottom w:val="none" w:sz="0" w:space="0" w:color="auto"/>
        <w:right w:val="none" w:sz="0" w:space="0" w:color="auto"/>
      </w:divBdr>
    </w:div>
    <w:div w:id="501555183">
      <w:bodyDiv w:val="1"/>
      <w:marLeft w:val="0"/>
      <w:marRight w:val="0"/>
      <w:marTop w:val="0"/>
      <w:marBottom w:val="0"/>
      <w:divBdr>
        <w:top w:val="none" w:sz="0" w:space="0" w:color="auto"/>
        <w:left w:val="none" w:sz="0" w:space="0" w:color="auto"/>
        <w:bottom w:val="none" w:sz="0" w:space="0" w:color="auto"/>
        <w:right w:val="none" w:sz="0" w:space="0" w:color="auto"/>
      </w:divBdr>
    </w:div>
    <w:div w:id="503280779">
      <w:bodyDiv w:val="1"/>
      <w:marLeft w:val="0"/>
      <w:marRight w:val="0"/>
      <w:marTop w:val="0"/>
      <w:marBottom w:val="0"/>
      <w:divBdr>
        <w:top w:val="none" w:sz="0" w:space="0" w:color="auto"/>
        <w:left w:val="none" w:sz="0" w:space="0" w:color="auto"/>
        <w:bottom w:val="none" w:sz="0" w:space="0" w:color="auto"/>
        <w:right w:val="none" w:sz="0" w:space="0" w:color="auto"/>
      </w:divBdr>
    </w:div>
    <w:div w:id="503787854">
      <w:bodyDiv w:val="1"/>
      <w:marLeft w:val="0"/>
      <w:marRight w:val="0"/>
      <w:marTop w:val="0"/>
      <w:marBottom w:val="0"/>
      <w:divBdr>
        <w:top w:val="none" w:sz="0" w:space="0" w:color="auto"/>
        <w:left w:val="none" w:sz="0" w:space="0" w:color="auto"/>
        <w:bottom w:val="none" w:sz="0" w:space="0" w:color="auto"/>
        <w:right w:val="none" w:sz="0" w:space="0" w:color="auto"/>
      </w:divBdr>
    </w:div>
    <w:div w:id="504784280">
      <w:bodyDiv w:val="1"/>
      <w:marLeft w:val="0"/>
      <w:marRight w:val="0"/>
      <w:marTop w:val="0"/>
      <w:marBottom w:val="0"/>
      <w:divBdr>
        <w:top w:val="none" w:sz="0" w:space="0" w:color="auto"/>
        <w:left w:val="none" w:sz="0" w:space="0" w:color="auto"/>
        <w:bottom w:val="none" w:sz="0" w:space="0" w:color="auto"/>
        <w:right w:val="none" w:sz="0" w:space="0" w:color="auto"/>
      </w:divBdr>
    </w:div>
    <w:div w:id="506402126">
      <w:bodyDiv w:val="1"/>
      <w:marLeft w:val="0"/>
      <w:marRight w:val="0"/>
      <w:marTop w:val="0"/>
      <w:marBottom w:val="0"/>
      <w:divBdr>
        <w:top w:val="none" w:sz="0" w:space="0" w:color="auto"/>
        <w:left w:val="none" w:sz="0" w:space="0" w:color="auto"/>
        <w:bottom w:val="none" w:sz="0" w:space="0" w:color="auto"/>
        <w:right w:val="none" w:sz="0" w:space="0" w:color="auto"/>
      </w:divBdr>
    </w:div>
    <w:div w:id="506402584">
      <w:bodyDiv w:val="1"/>
      <w:marLeft w:val="0"/>
      <w:marRight w:val="0"/>
      <w:marTop w:val="0"/>
      <w:marBottom w:val="0"/>
      <w:divBdr>
        <w:top w:val="none" w:sz="0" w:space="0" w:color="auto"/>
        <w:left w:val="none" w:sz="0" w:space="0" w:color="auto"/>
        <w:bottom w:val="none" w:sz="0" w:space="0" w:color="auto"/>
        <w:right w:val="none" w:sz="0" w:space="0" w:color="auto"/>
      </w:divBdr>
    </w:div>
    <w:div w:id="510605839">
      <w:bodyDiv w:val="1"/>
      <w:marLeft w:val="0"/>
      <w:marRight w:val="0"/>
      <w:marTop w:val="0"/>
      <w:marBottom w:val="0"/>
      <w:divBdr>
        <w:top w:val="none" w:sz="0" w:space="0" w:color="auto"/>
        <w:left w:val="none" w:sz="0" w:space="0" w:color="auto"/>
        <w:bottom w:val="none" w:sz="0" w:space="0" w:color="auto"/>
        <w:right w:val="none" w:sz="0" w:space="0" w:color="auto"/>
      </w:divBdr>
    </w:div>
    <w:div w:id="511535699">
      <w:bodyDiv w:val="1"/>
      <w:marLeft w:val="0"/>
      <w:marRight w:val="0"/>
      <w:marTop w:val="0"/>
      <w:marBottom w:val="0"/>
      <w:divBdr>
        <w:top w:val="none" w:sz="0" w:space="0" w:color="auto"/>
        <w:left w:val="none" w:sz="0" w:space="0" w:color="auto"/>
        <w:bottom w:val="none" w:sz="0" w:space="0" w:color="auto"/>
        <w:right w:val="none" w:sz="0" w:space="0" w:color="auto"/>
      </w:divBdr>
    </w:div>
    <w:div w:id="512115721">
      <w:bodyDiv w:val="1"/>
      <w:marLeft w:val="0"/>
      <w:marRight w:val="0"/>
      <w:marTop w:val="0"/>
      <w:marBottom w:val="0"/>
      <w:divBdr>
        <w:top w:val="none" w:sz="0" w:space="0" w:color="auto"/>
        <w:left w:val="none" w:sz="0" w:space="0" w:color="auto"/>
        <w:bottom w:val="none" w:sz="0" w:space="0" w:color="auto"/>
        <w:right w:val="none" w:sz="0" w:space="0" w:color="auto"/>
      </w:divBdr>
    </w:div>
    <w:div w:id="512496894">
      <w:bodyDiv w:val="1"/>
      <w:marLeft w:val="0"/>
      <w:marRight w:val="0"/>
      <w:marTop w:val="0"/>
      <w:marBottom w:val="0"/>
      <w:divBdr>
        <w:top w:val="none" w:sz="0" w:space="0" w:color="auto"/>
        <w:left w:val="none" w:sz="0" w:space="0" w:color="auto"/>
        <w:bottom w:val="none" w:sz="0" w:space="0" w:color="auto"/>
        <w:right w:val="none" w:sz="0" w:space="0" w:color="auto"/>
      </w:divBdr>
    </w:div>
    <w:div w:id="512569732">
      <w:bodyDiv w:val="1"/>
      <w:marLeft w:val="0"/>
      <w:marRight w:val="0"/>
      <w:marTop w:val="0"/>
      <w:marBottom w:val="0"/>
      <w:divBdr>
        <w:top w:val="none" w:sz="0" w:space="0" w:color="auto"/>
        <w:left w:val="none" w:sz="0" w:space="0" w:color="auto"/>
        <w:bottom w:val="none" w:sz="0" w:space="0" w:color="auto"/>
        <w:right w:val="none" w:sz="0" w:space="0" w:color="auto"/>
      </w:divBdr>
    </w:div>
    <w:div w:id="512645989">
      <w:bodyDiv w:val="1"/>
      <w:marLeft w:val="0"/>
      <w:marRight w:val="0"/>
      <w:marTop w:val="0"/>
      <w:marBottom w:val="0"/>
      <w:divBdr>
        <w:top w:val="none" w:sz="0" w:space="0" w:color="auto"/>
        <w:left w:val="none" w:sz="0" w:space="0" w:color="auto"/>
        <w:bottom w:val="none" w:sz="0" w:space="0" w:color="auto"/>
        <w:right w:val="none" w:sz="0" w:space="0" w:color="auto"/>
      </w:divBdr>
    </w:div>
    <w:div w:id="512651646">
      <w:bodyDiv w:val="1"/>
      <w:marLeft w:val="0"/>
      <w:marRight w:val="0"/>
      <w:marTop w:val="0"/>
      <w:marBottom w:val="0"/>
      <w:divBdr>
        <w:top w:val="none" w:sz="0" w:space="0" w:color="auto"/>
        <w:left w:val="none" w:sz="0" w:space="0" w:color="auto"/>
        <w:bottom w:val="none" w:sz="0" w:space="0" w:color="auto"/>
        <w:right w:val="none" w:sz="0" w:space="0" w:color="auto"/>
      </w:divBdr>
    </w:div>
    <w:div w:id="512916741">
      <w:bodyDiv w:val="1"/>
      <w:marLeft w:val="0"/>
      <w:marRight w:val="0"/>
      <w:marTop w:val="0"/>
      <w:marBottom w:val="0"/>
      <w:divBdr>
        <w:top w:val="none" w:sz="0" w:space="0" w:color="auto"/>
        <w:left w:val="none" w:sz="0" w:space="0" w:color="auto"/>
        <w:bottom w:val="none" w:sz="0" w:space="0" w:color="auto"/>
        <w:right w:val="none" w:sz="0" w:space="0" w:color="auto"/>
      </w:divBdr>
    </w:div>
    <w:div w:id="513498241">
      <w:bodyDiv w:val="1"/>
      <w:marLeft w:val="0"/>
      <w:marRight w:val="0"/>
      <w:marTop w:val="0"/>
      <w:marBottom w:val="0"/>
      <w:divBdr>
        <w:top w:val="none" w:sz="0" w:space="0" w:color="auto"/>
        <w:left w:val="none" w:sz="0" w:space="0" w:color="auto"/>
        <w:bottom w:val="none" w:sz="0" w:space="0" w:color="auto"/>
        <w:right w:val="none" w:sz="0" w:space="0" w:color="auto"/>
      </w:divBdr>
    </w:div>
    <w:div w:id="514536241">
      <w:bodyDiv w:val="1"/>
      <w:marLeft w:val="0"/>
      <w:marRight w:val="0"/>
      <w:marTop w:val="0"/>
      <w:marBottom w:val="0"/>
      <w:divBdr>
        <w:top w:val="none" w:sz="0" w:space="0" w:color="auto"/>
        <w:left w:val="none" w:sz="0" w:space="0" w:color="auto"/>
        <w:bottom w:val="none" w:sz="0" w:space="0" w:color="auto"/>
        <w:right w:val="none" w:sz="0" w:space="0" w:color="auto"/>
      </w:divBdr>
    </w:div>
    <w:div w:id="515311402">
      <w:bodyDiv w:val="1"/>
      <w:marLeft w:val="0"/>
      <w:marRight w:val="0"/>
      <w:marTop w:val="0"/>
      <w:marBottom w:val="0"/>
      <w:divBdr>
        <w:top w:val="none" w:sz="0" w:space="0" w:color="auto"/>
        <w:left w:val="none" w:sz="0" w:space="0" w:color="auto"/>
        <w:bottom w:val="none" w:sz="0" w:space="0" w:color="auto"/>
        <w:right w:val="none" w:sz="0" w:space="0" w:color="auto"/>
      </w:divBdr>
    </w:div>
    <w:div w:id="516120156">
      <w:bodyDiv w:val="1"/>
      <w:marLeft w:val="0"/>
      <w:marRight w:val="0"/>
      <w:marTop w:val="0"/>
      <w:marBottom w:val="0"/>
      <w:divBdr>
        <w:top w:val="none" w:sz="0" w:space="0" w:color="auto"/>
        <w:left w:val="none" w:sz="0" w:space="0" w:color="auto"/>
        <w:bottom w:val="none" w:sz="0" w:space="0" w:color="auto"/>
        <w:right w:val="none" w:sz="0" w:space="0" w:color="auto"/>
      </w:divBdr>
    </w:div>
    <w:div w:id="517894666">
      <w:bodyDiv w:val="1"/>
      <w:marLeft w:val="0"/>
      <w:marRight w:val="0"/>
      <w:marTop w:val="0"/>
      <w:marBottom w:val="0"/>
      <w:divBdr>
        <w:top w:val="none" w:sz="0" w:space="0" w:color="auto"/>
        <w:left w:val="none" w:sz="0" w:space="0" w:color="auto"/>
        <w:bottom w:val="none" w:sz="0" w:space="0" w:color="auto"/>
        <w:right w:val="none" w:sz="0" w:space="0" w:color="auto"/>
      </w:divBdr>
    </w:div>
    <w:div w:id="517961121">
      <w:bodyDiv w:val="1"/>
      <w:marLeft w:val="0"/>
      <w:marRight w:val="0"/>
      <w:marTop w:val="0"/>
      <w:marBottom w:val="0"/>
      <w:divBdr>
        <w:top w:val="none" w:sz="0" w:space="0" w:color="auto"/>
        <w:left w:val="none" w:sz="0" w:space="0" w:color="auto"/>
        <w:bottom w:val="none" w:sz="0" w:space="0" w:color="auto"/>
        <w:right w:val="none" w:sz="0" w:space="0" w:color="auto"/>
      </w:divBdr>
    </w:div>
    <w:div w:id="518005625">
      <w:bodyDiv w:val="1"/>
      <w:marLeft w:val="0"/>
      <w:marRight w:val="0"/>
      <w:marTop w:val="0"/>
      <w:marBottom w:val="0"/>
      <w:divBdr>
        <w:top w:val="none" w:sz="0" w:space="0" w:color="auto"/>
        <w:left w:val="none" w:sz="0" w:space="0" w:color="auto"/>
        <w:bottom w:val="none" w:sz="0" w:space="0" w:color="auto"/>
        <w:right w:val="none" w:sz="0" w:space="0" w:color="auto"/>
      </w:divBdr>
    </w:div>
    <w:div w:id="520512471">
      <w:bodyDiv w:val="1"/>
      <w:marLeft w:val="0"/>
      <w:marRight w:val="0"/>
      <w:marTop w:val="0"/>
      <w:marBottom w:val="0"/>
      <w:divBdr>
        <w:top w:val="none" w:sz="0" w:space="0" w:color="auto"/>
        <w:left w:val="none" w:sz="0" w:space="0" w:color="auto"/>
        <w:bottom w:val="none" w:sz="0" w:space="0" w:color="auto"/>
        <w:right w:val="none" w:sz="0" w:space="0" w:color="auto"/>
      </w:divBdr>
    </w:div>
    <w:div w:id="520627329">
      <w:bodyDiv w:val="1"/>
      <w:marLeft w:val="0"/>
      <w:marRight w:val="0"/>
      <w:marTop w:val="0"/>
      <w:marBottom w:val="0"/>
      <w:divBdr>
        <w:top w:val="none" w:sz="0" w:space="0" w:color="auto"/>
        <w:left w:val="none" w:sz="0" w:space="0" w:color="auto"/>
        <w:bottom w:val="none" w:sz="0" w:space="0" w:color="auto"/>
        <w:right w:val="none" w:sz="0" w:space="0" w:color="auto"/>
      </w:divBdr>
    </w:div>
    <w:div w:id="520705732">
      <w:bodyDiv w:val="1"/>
      <w:marLeft w:val="0"/>
      <w:marRight w:val="0"/>
      <w:marTop w:val="0"/>
      <w:marBottom w:val="0"/>
      <w:divBdr>
        <w:top w:val="none" w:sz="0" w:space="0" w:color="auto"/>
        <w:left w:val="none" w:sz="0" w:space="0" w:color="auto"/>
        <w:bottom w:val="none" w:sz="0" w:space="0" w:color="auto"/>
        <w:right w:val="none" w:sz="0" w:space="0" w:color="auto"/>
      </w:divBdr>
    </w:div>
    <w:div w:id="522207539">
      <w:bodyDiv w:val="1"/>
      <w:marLeft w:val="0"/>
      <w:marRight w:val="0"/>
      <w:marTop w:val="0"/>
      <w:marBottom w:val="0"/>
      <w:divBdr>
        <w:top w:val="none" w:sz="0" w:space="0" w:color="auto"/>
        <w:left w:val="none" w:sz="0" w:space="0" w:color="auto"/>
        <w:bottom w:val="none" w:sz="0" w:space="0" w:color="auto"/>
        <w:right w:val="none" w:sz="0" w:space="0" w:color="auto"/>
      </w:divBdr>
    </w:div>
    <w:div w:id="522322744">
      <w:bodyDiv w:val="1"/>
      <w:marLeft w:val="0"/>
      <w:marRight w:val="0"/>
      <w:marTop w:val="0"/>
      <w:marBottom w:val="0"/>
      <w:divBdr>
        <w:top w:val="none" w:sz="0" w:space="0" w:color="auto"/>
        <w:left w:val="none" w:sz="0" w:space="0" w:color="auto"/>
        <w:bottom w:val="none" w:sz="0" w:space="0" w:color="auto"/>
        <w:right w:val="none" w:sz="0" w:space="0" w:color="auto"/>
      </w:divBdr>
    </w:div>
    <w:div w:id="522865751">
      <w:bodyDiv w:val="1"/>
      <w:marLeft w:val="0"/>
      <w:marRight w:val="0"/>
      <w:marTop w:val="0"/>
      <w:marBottom w:val="0"/>
      <w:divBdr>
        <w:top w:val="none" w:sz="0" w:space="0" w:color="auto"/>
        <w:left w:val="none" w:sz="0" w:space="0" w:color="auto"/>
        <w:bottom w:val="none" w:sz="0" w:space="0" w:color="auto"/>
        <w:right w:val="none" w:sz="0" w:space="0" w:color="auto"/>
      </w:divBdr>
    </w:div>
    <w:div w:id="523129120">
      <w:bodyDiv w:val="1"/>
      <w:marLeft w:val="0"/>
      <w:marRight w:val="0"/>
      <w:marTop w:val="0"/>
      <w:marBottom w:val="0"/>
      <w:divBdr>
        <w:top w:val="none" w:sz="0" w:space="0" w:color="auto"/>
        <w:left w:val="none" w:sz="0" w:space="0" w:color="auto"/>
        <w:bottom w:val="none" w:sz="0" w:space="0" w:color="auto"/>
        <w:right w:val="none" w:sz="0" w:space="0" w:color="auto"/>
      </w:divBdr>
    </w:div>
    <w:div w:id="523787158">
      <w:bodyDiv w:val="1"/>
      <w:marLeft w:val="0"/>
      <w:marRight w:val="0"/>
      <w:marTop w:val="0"/>
      <w:marBottom w:val="0"/>
      <w:divBdr>
        <w:top w:val="none" w:sz="0" w:space="0" w:color="auto"/>
        <w:left w:val="none" w:sz="0" w:space="0" w:color="auto"/>
        <w:bottom w:val="none" w:sz="0" w:space="0" w:color="auto"/>
        <w:right w:val="none" w:sz="0" w:space="0" w:color="auto"/>
      </w:divBdr>
    </w:div>
    <w:div w:id="524829365">
      <w:bodyDiv w:val="1"/>
      <w:marLeft w:val="0"/>
      <w:marRight w:val="0"/>
      <w:marTop w:val="0"/>
      <w:marBottom w:val="0"/>
      <w:divBdr>
        <w:top w:val="none" w:sz="0" w:space="0" w:color="auto"/>
        <w:left w:val="none" w:sz="0" w:space="0" w:color="auto"/>
        <w:bottom w:val="none" w:sz="0" w:space="0" w:color="auto"/>
        <w:right w:val="none" w:sz="0" w:space="0" w:color="auto"/>
      </w:divBdr>
    </w:div>
    <w:div w:id="524830301">
      <w:bodyDiv w:val="1"/>
      <w:marLeft w:val="0"/>
      <w:marRight w:val="0"/>
      <w:marTop w:val="0"/>
      <w:marBottom w:val="0"/>
      <w:divBdr>
        <w:top w:val="none" w:sz="0" w:space="0" w:color="auto"/>
        <w:left w:val="none" w:sz="0" w:space="0" w:color="auto"/>
        <w:bottom w:val="none" w:sz="0" w:space="0" w:color="auto"/>
        <w:right w:val="none" w:sz="0" w:space="0" w:color="auto"/>
      </w:divBdr>
    </w:div>
    <w:div w:id="526017807">
      <w:bodyDiv w:val="1"/>
      <w:marLeft w:val="0"/>
      <w:marRight w:val="0"/>
      <w:marTop w:val="0"/>
      <w:marBottom w:val="0"/>
      <w:divBdr>
        <w:top w:val="none" w:sz="0" w:space="0" w:color="auto"/>
        <w:left w:val="none" w:sz="0" w:space="0" w:color="auto"/>
        <w:bottom w:val="none" w:sz="0" w:space="0" w:color="auto"/>
        <w:right w:val="none" w:sz="0" w:space="0" w:color="auto"/>
      </w:divBdr>
    </w:div>
    <w:div w:id="526406399">
      <w:bodyDiv w:val="1"/>
      <w:marLeft w:val="0"/>
      <w:marRight w:val="0"/>
      <w:marTop w:val="0"/>
      <w:marBottom w:val="0"/>
      <w:divBdr>
        <w:top w:val="none" w:sz="0" w:space="0" w:color="auto"/>
        <w:left w:val="none" w:sz="0" w:space="0" w:color="auto"/>
        <w:bottom w:val="none" w:sz="0" w:space="0" w:color="auto"/>
        <w:right w:val="none" w:sz="0" w:space="0" w:color="auto"/>
      </w:divBdr>
    </w:div>
    <w:div w:id="527137179">
      <w:bodyDiv w:val="1"/>
      <w:marLeft w:val="0"/>
      <w:marRight w:val="0"/>
      <w:marTop w:val="0"/>
      <w:marBottom w:val="0"/>
      <w:divBdr>
        <w:top w:val="none" w:sz="0" w:space="0" w:color="auto"/>
        <w:left w:val="none" w:sz="0" w:space="0" w:color="auto"/>
        <w:bottom w:val="none" w:sz="0" w:space="0" w:color="auto"/>
        <w:right w:val="none" w:sz="0" w:space="0" w:color="auto"/>
      </w:divBdr>
    </w:div>
    <w:div w:id="527642246">
      <w:bodyDiv w:val="1"/>
      <w:marLeft w:val="0"/>
      <w:marRight w:val="0"/>
      <w:marTop w:val="0"/>
      <w:marBottom w:val="0"/>
      <w:divBdr>
        <w:top w:val="none" w:sz="0" w:space="0" w:color="auto"/>
        <w:left w:val="none" w:sz="0" w:space="0" w:color="auto"/>
        <w:bottom w:val="none" w:sz="0" w:space="0" w:color="auto"/>
        <w:right w:val="none" w:sz="0" w:space="0" w:color="auto"/>
      </w:divBdr>
    </w:div>
    <w:div w:id="528448678">
      <w:bodyDiv w:val="1"/>
      <w:marLeft w:val="0"/>
      <w:marRight w:val="0"/>
      <w:marTop w:val="0"/>
      <w:marBottom w:val="0"/>
      <w:divBdr>
        <w:top w:val="none" w:sz="0" w:space="0" w:color="auto"/>
        <w:left w:val="none" w:sz="0" w:space="0" w:color="auto"/>
        <w:bottom w:val="none" w:sz="0" w:space="0" w:color="auto"/>
        <w:right w:val="none" w:sz="0" w:space="0" w:color="auto"/>
      </w:divBdr>
    </w:div>
    <w:div w:id="529144575">
      <w:bodyDiv w:val="1"/>
      <w:marLeft w:val="0"/>
      <w:marRight w:val="0"/>
      <w:marTop w:val="0"/>
      <w:marBottom w:val="0"/>
      <w:divBdr>
        <w:top w:val="none" w:sz="0" w:space="0" w:color="auto"/>
        <w:left w:val="none" w:sz="0" w:space="0" w:color="auto"/>
        <w:bottom w:val="none" w:sz="0" w:space="0" w:color="auto"/>
        <w:right w:val="none" w:sz="0" w:space="0" w:color="auto"/>
      </w:divBdr>
    </w:div>
    <w:div w:id="529729862">
      <w:bodyDiv w:val="1"/>
      <w:marLeft w:val="0"/>
      <w:marRight w:val="0"/>
      <w:marTop w:val="0"/>
      <w:marBottom w:val="0"/>
      <w:divBdr>
        <w:top w:val="none" w:sz="0" w:space="0" w:color="auto"/>
        <w:left w:val="none" w:sz="0" w:space="0" w:color="auto"/>
        <w:bottom w:val="none" w:sz="0" w:space="0" w:color="auto"/>
        <w:right w:val="none" w:sz="0" w:space="0" w:color="auto"/>
      </w:divBdr>
    </w:div>
    <w:div w:id="529808051">
      <w:bodyDiv w:val="1"/>
      <w:marLeft w:val="0"/>
      <w:marRight w:val="0"/>
      <w:marTop w:val="0"/>
      <w:marBottom w:val="0"/>
      <w:divBdr>
        <w:top w:val="none" w:sz="0" w:space="0" w:color="auto"/>
        <w:left w:val="none" w:sz="0" w:space="0" w:color="auto"/>
        <w:bottom w:val="none" w:sz="0" w:space="0" w:color="auto"/>
        <w:right w:val="none" w:sz="0" w:space="0" w:color="auto"/>
      </w:divBdr>
    </w:div>
    <w:div w:id="532302750">
      <w:bodyDiv w:val="1"/>
      <w:marLeft w:val="0"/>
      <w:marRight w:val="0"/>
      <w:marTop w:val="0"/>
      <w:marBottom w:val="0"/>
      <w:divBdr>
        <w:top w:val="none" w:sz="0" w:space="0" w:color="auto"/>
        <w:left w:val="none" w:sz="0" w:space="0" w:color="auto"/>
        <w:bottom w:val="none" w:sz="0" w:space="0" w:color="auto"/>
        <w:right w:val="none" w:sz="0" w:space="0" w:color="auto"/>
      </w:divBdr>
    </w:div>
    <w:div w:id="533151757">
      <w:bodyDiv w:val="1"/>
      <w:marLeft w:val="0"/>
      <w:marRight w:val="0"/>
      <w:marTop w:val="0"/>
      <w:marBottom w:val="0"/>
      <w:divBdr>
        <w:top w:val="none" w:sz="0" w:space="0" w:color="auto"/>
        <w:left w:val="none" w:sz="0" w:space="0" w:color="auto"/>
        <w:bottom w:val="none" w:sz="0" w:space="0" w:color="auto"/>
        <w:right w:val="none" w:sz="0" w:space="0" w:color="auto"/>
      </w:divBdr>
    </w:div>
    <w:div w:id="533231487">
      <w:bodyDiv w:val="1"/>
      <w:marLeft w:val="0"/>
      <w:marRight w:val="0"/>
      <w:marTop w:val="0"/>
      <w:marBottom w:val="0"/>
      <w:divBdr>
        <w:top w:val="none" w:sz="0" w:space="0" w:color="auto"/>
        <w:left w:val="none" w:sz="0" w:space="0" w:color="auto"/>
        <w:bottom w:val="none" w:sz="0" w:space="0" w:color="auto"/>
        <w:right w:val="none" w:sz="0" w:space="0" w:color="auto"/>
      </w:divBdr>
    </w:div>
    <w:div w:id="533614903">
      <w:bodyDiv w:val="1"/>
      <w:marLeft w:val="0"/>
      <w:marRight w:val="0"/>
      <w:marTop w:val="0"/>
      <w:marBottom w:val="0"/>
      <w:divBdr>
        <w:top w:val="none" w:sz="0" w:space="0" w:color="auto"/>
        <w:left w:val="none" w:sz="0" w:space="0" w:color="auto"/>
        <w:bottom w:val="none" w:sz="0" w:space="0" w:color="auto"/>
        <w:right w:val="none" w:sz="0" w:space="0" w:color="auto"/>
      </w:divBdr>
    </w:div>
    <w:div w:id="534006570">
      <w:bodyDiv w:val="1"/>
      <w:marLeft w:val="0"/>
      <w:marRight w:val="0"/>
      <w:marTop w:val="0"/>
      <w:marBottom w:val="0"/>
      <w:divBdr>
        <w:top w:val="none" w:sz="0" w:space="0" w:color="auto"/>
        <w:left w:val="none" w:sz="0" w:space="0" w:color="auto"/>
        <w:bottom w:val="none" w:sz="0" w:space="0" w:color="auto"/>
        <w:right w:val="none" w:sz="0" w:space="0" w:color="auto"/>
      </w:divBdr>
    </w:div>
    <w:div w:id="534006752">
      <w:bodyDiv w:val="1"/>
      <w:marLeft w:val="0"/>
      <w:marRight w:val="0"/>
      <w:marTop w:val="0"/>
      <w:marBottom w:val="0"/>
      <w:divBdr>
        <w:top w:val="none" w:sz="0" w:space="0" w:color="auto"/>
        <w:left w:val="none" w:sz="0" w:space="0" w:color="auto"/>
        <w:bottom w:val="none" w:sz="0" w:space="0" w:color="auto"/>
        <w:right w:val="none" w:sz="0" w:space="0" w:color="auto"/>
      </w:divBdr>
    </w:div>
    <w:div w:id="534586167">
      <w:bodyDiv w:val="1"/>
      <w:marLeft w:val="0"/>
      <w:marRight w:val="0"/>
      <w:marTop w:val="0"/>
      <w:marBottom w:val="0"/>
      <w:divBdr>
        <w:top w:val="none" w:sz="0" w:space="0" w:color="auto"/>
        <w:left w:val="none" w:sz="0" w:space="0" w:color="auto"/>
        <w:bottom w:val="none" w:sz="0" w:space="0" w:color="auto"/>
        <w:right w:val="none" w:sz="0" w:space="0" w:color="auto"/>
      </w:divBdr>
    </w:div>
    <w:div w:id="535507579">
      <w:bodyDiv w:val="1"/>
      <w:marLeft w:val="0"/>
      <w:marRight w:val="0"/>
      <w:marTop w:val="0"/>
      <w:marBottom w:val="0"/>
      <w:divBdr>
        <w:top w:val="none" w:sz="0" w:space="0" w:color="auto"/>
        <w:left w:val="none" w:sz="0" w:space="0" w:color="auto"/>
        <w:bottom w:val="none" w:sz="0" w:space="0" w:color="auto"/>
        <w:right w:val="none" w:sz="0" w:space="0" w:color="auto"/>
      </w:divBdr>
    </w:div>
    <w:div w:id="535630129">
      <w:bodyDiv w:val="1"/>
      <w:marLeft w:val="0"/>
      <w:marRight w:val="0"/>
      <w:marTop w:val="0"/>
      <w:marBottom w:val="0"/>
      <w:divBdr>
        <w:top w:val="none" w:sz="0" w:space="0" w:color="auto"/>
        <w:left w:val="none" w:sz="0" w:space="0" w:color="auto"/>
        <w:bottom w:val="none" w:sz="0" w:space="0" w:color="auto"/>
        <w:right w:val="none" w:sz="0" w:space="0" w:color="auto"/>
      </w:divBdr>
    </w:div>
    <w:div w:id="535774511">
      <w:bodyDiv w:val="1"/>
      <w:marLeft w:val="0"/>
      <w:marRight w:val="0"/>
      <w:marTop w:val="0"/>
      <w:marBottom w:val="0"/>
      <w:divBdr>
        <w:top w:val="none" w:sz="0" w:space="0" w:color="auto"/>
        <w:left w:val="none" w:sz="0" w:space="0" w:color="auto"/>
        <w:bottom w:val="none" w:sz="0" w:space="0" w:color="auto"/>
        <w:right w:val="none" w:sz="0" w:space="0" w:color="auto"/>
      </w:divBdr>
    </w:div>
    <w:div w:id="536158967">
      <w:bodyDiv w:val="1"/>
      <w:marLeft w:val="0"/>
      <w:marRight w:val="0"/>
      <w:marTop w:val="0"/>
      <w:marBottom w:val="0"/>
      <w:divBdr>
        <w:top w:val="none" w:sz="0" w:space="0" w:color="auto"/>
        <w:left w:val="none" w:sz="0" w:space="0" w:color="auto"/>
        <w:bottom w:val="none" w:sz="0" w:space="0" w:color="auto"/>
        <w:right w:val="none" w:sz="0" w:space="0" w:color="auto"/>
      </w:divBdr>
    </w:div>
    <w:div w:id="538444718">
      <w:bodyDiv w:val="1"/>
      <w:marLeft w:val="0"/>
      <w:marRight w:val="0"/>
      <w:marTop w:val="0"/>
      <w:marBottom w:val="0"/>
      <w:divBdr>
        <w:top w:val="none" w:sz="0" w:space="0" w:color="auto"/>
        <w:left w:val="none" w:sz="0" w:space="0" w:color="auto"/>
        <w:bottom w:val="none" w:sz="0" w:space="0" w:color="auto"/>
        <w:right w:val="none" w:sz="0" w:space="0" w:color="auto"/>
      </w:divBdr>
    </w:div>
    <w:div w:id="538593316">
      <w:bodyDiv w:val="1"/>
      <w:marLeft w:val="0"/>
      <w:marRight w:val="0"/>
      <w:marTop w:val="0"/>
      <w:marBottom w:val="0"/>
      <w:divBdr>
        <w:top w:val="none" w:sz="0" w:space="0" w:color="auto"/>
        <w:left w:val="none" w:sz="0" w:space="0" w:color="auto"/>
        <w:bottom w:val="none" w:sz="0" w:space="0" w:color="auto"/>
        <w:right w:val="none" w:sz="0" w:space="0" w:color="auto"/>
      </w:divBdr>
    </w:div>
    <w:div w:id="538712795">
      <w:bodyDiv w:val="1"/>
      <w:marLeft w:val="0"/>
      <w:marRight w:val="0"/>
      <w:marTop w:val="0"/>
      <w:marBottom w:val="0"/>
      <w:divBdr>
        <w:top w:val="none" w:sz="0" w:space="0" w:color="auto"/>
        <w:left w:val="none" w:sz="0" w:space="0" w:color="auto"/>
        <w:bottom w:val="none" w:sz="0" w:space="0" w:color="auto"/>
        <w:right w:val="none" w:sz="0" w:space="0" w:color="auto"/>
      </w:divBdr>
    </w:div>
    <w:div w:id="539587405">
      <w:bodyDiv w:val="1"/>
      <w:marLeft w:val="0"/>
      <w:marRight w:val="0"/>
      <w:marTop w:val="0"/>
      <w:marBottom w:val="0"/>
      <w:divBdr>
        <w:top w:val="none" w:sz="0" w:space="0" w:color="auto"/>
        <w:left w:val="none" w:sz="0" w:space="0" w:color="auto"/>
        <w:bottom w:val="none" w:sz="0" w:space="0" w:color="auto"/>
        <w:right w:val="none" w:sz="0" w:space="0" w:color="auto"/>
      </w:divBdr>
    </w:div>
    <w:div w:id="539754894">
      <w:bodyDiv w:val="1"/>
      <w:marLeft w:val="0"/>
      <w:marRight w:val="0"/>
      <w:marTop w:val="0"/>
      <w:marBottom w:val="0"/>
      <w:divBdr>
        <w:top w:val="none" w:sz="0" w:space="0" w:color="auto"/>
        <w:left w:val="none" w:sz="0" w:space="0" w:color="auto"/>
        <w:bottom w:val="none" w:sz="0" w:space="0" w:color="auto"/>
        <w:right w:val="none" w:sz="0" w:space="0" w:color="auto"/>
      </w:divBdr>
    </w:div>
    <w:div w:id="540165946">
      <w:bodyDiv w:val="1"/>
      <w:marLeft w:val="0"/>
      <w:marRight w:val="0"/>
      <w:marTop w:val="0"/>
      <w:marBottom w:val="0"/>
      <w:divBdr>
        <w:top w:val="none" w:sz="0" w:space="0" w:color="auto"/>
        <w:left w:val="none" w:sz="0" w:space="0" w:color="auto"/>
        <w:bottom w:val="none" w:sz="0" w:space="0" w:color="auto"/>
        <w:right w:val="none" w:sz="0" w:space="0" w:color="auto"/>
      </w:divBdr>
    </w:div>
    <w:div w:id="540483293">
      <w:bodyDiv w:val="1"/>
      <w:marLeft w:val="0"/>
      <w:marRight w:val="0"/>
      <w:marTop w:val="0"/>
      <w:marBottom w:val="0"/>
      <w:divBdr>
        <w:top w:val="none" w:sz="0" w:space="0" w:color="auto"/>
        <w:left w:val="none" w:sz="0" w:space="0" w:color="auto"/>
        <w:bottom w:val="none" w:sz="0" w:space="0" w:color="auto"/>
        <w:right w:val="none" w:sz="0" w:space="0" w:color="auto"/>
      </w:divBdr>
    </w:div>
    <w:div w:id="540748576">
      <w:bodyDiv w:val="1"/>
      <w:marLeft w:val="0"/>
      <w:marRight w:val="0"/>
      <w:marTop w:val="0"/>
      <w:marBottom w:val="0"/>
      <w:divBdr>
        <w:top w:val="none" w:sz="0" w:space="0" w:color="auto"/>
        <w:left w:val="none" w:sz="0" w:space="0" w:color="auto"/>
        <w:bottom w:val="none" w:sz="0" w:space="0" w:color="auto"/>
        <w:right w:val="none" w:sz="0" w:space="0" w:color="auto"/>
      </w:divBdr>
    </w:div>
    <w:div w:id="541479593">
      <w:bodyDiv w:val="1"/>
      <w:marLeft w:val="0"/>
      <w:marRight w:val="0"/>
      <w:marTop w:val="0"/>
      <w:marBottom w:val="0"/>
      <w:divBdr>
        <w:top w:val="none" w:sz="0" w:space="0" w:color="auto"/>
        <w:left w:val="none" w:sz="0" w:space="0" w:color="auto"/>
        <w:bottom w:val="none" w:sz="0" w:space="0" w:color="auto"/>
        <w:right w:val="none" w:sz="0" w:space="0" w:color="auto"/>
      </w:divBdr>
    </w:div>
    <w:div w:id="542641023">
      <w:bodyDiv w:val="1"/>
      <w:marLeft w:val="0"/>
      <w:marRight w:val="0"/>
      <w:marTop w:val="0"/>
      <w:marBottom w:val="0"/>
      <w:divBdr>
        <w:top w:val="none" w:sz="0" w:space="0" w:color="auto"/>
        <w:left w:val="none" w:sz="0" w:space="0" w:color="auto"/>
        <w:bottom w:val="none" w:sz="0" w:space="0" w:color="auto"/>
        <w:right w:val="none" w:sz="0" w:space="0" w:color="auto"/>
      </w:divBdr>
    </w:div>
    <w:div w:id="542669160">
      <w:bodyDiv w:val="1"/>
      <w:marLeft w:val="0"/>
      <w:marRight w:val="0"/>
      <w:marTop w:val="0"/>
      <w:marBottom w:val="0"/>
      <w:divBdr>
        <w:top w:val="none" w:sz="0" w:space="0" w:color="auto"/>
        <w:left w:val="none" w:sz="0" w:space="0" w:color="auto"/>
        <w:bottom w:val="none" w:sz="0" w:space="0" w:color="auto"/>
        <w:right w:val="none" w:sz="0" w:space="0" w:color="auto"/>
      </w:divBdr>
    </w:div>
    <w:div w:id="542714031">
      <w:bodyDiv w:val="1"/>
      <w:marLeft w:val="0"/>
      <w:marRight w:val="0"/>
      <w:marTop w:val="0"/>
      <w:marBottom w:val="0"/>
      <w:divBdr>
        <w:top w:val="none" w:sz="0" w:space="0" w:color="auto"/>
        <w:left w:val="none" w:sz="0" w:space="0" w:color="auto"/>
        <w:bottom w:val="none" w:sz="0" w:space="0" w:color="auto"/>
        <w:right w:val="none" w:sz="0" w:space="0" w:color="auto"/>
      </w:divBdr>
    </w:div>
    <w:div w:id="544291674">
      <w:bodyDiv w:val="1"/>
      <w:marLeft w:val="0"/>
      <w:marRight w:val="0"/>
      <w:marTop w:val="0"/>
      <w:marBottom w:val="0"/>
      <w:divBdr>
        <w:top w:val="none" w:sz="0" w:space="0" w:color="auto"/>
        <w:left w:val="none" w:sz="0" w:space="0" w:color="auto"/>
        <w:bottom w:val="none" w:sz="0" w:space="0" w:color="auto"/>
        <w:right w:val="none" w:sz="0" w:space="0" w:color="auto"/>
      </w:divBdr>
    </w:div>
    <w:div w:id="544606600">
      <w:bodyDiv w:val="1"/>
      <w:marLeft w:val="0"/>
      <w:marRight w:val="0"/>
      <w:marTop w:val="0"/>
      <w:marBottom w:val="0"/>
      <w:divBdr>
        <w:top w:val="none" w:sz="0" w:space="0" w:color="auto"/>
        <w:left w:val="none" w:sz="0" w:space="0" w:color="auto"/>
        <w:bottom w:val="none" w:sz="0" w:space="0" w:color="auto"/>
        <w:right w:val="none" w:sz="0" w:space="0" w:color="auto"/>
      </w:divBdr>
    </w:div>
    <w:div w:id="545683313">
      <w:bodyDiv w:val="1"/>
      <w:marLeft w:val="0"/>
      <w:marRight w:val="0"/>
      <w:marTop w:val="0"/>
      <w:marBottom w:val="0"/>
      <w:divBdr>
        <w:top w:val="none" w:sz="0" w:space="0" w:color="auto"/>
        <w:left w:val="none" w:sz="0" w:space="0" w:color="auto"/>
        <w:bottom w:val="none" w:sz="0" w:space="0" w:color="auto"/>
        <w:right w:val="none" w:sz="0" w:space="0" w:color="auto"/>
      </w:divBdr>
    </w:div>
    <w:div w:id="546067415">
      <w:bodyDiv w:val="1"/>
      <w:marLeft w:val="0"/>
      <w:marRight w:val="0"/>
      <w:marTop w:val="0"/>
      <w:marBottom w:val="0"/>
      <w:divBdr>
        <w:top w:val="none" w:sz="0" w:space="0" w:color="auto"/>
        <w:left w:val="none" w:sz="0" w:space="0" w:color="auto"/>
        <w:bottom w:val="none" w:sz="0" w:space="0" w:color="auto"/>
        <w:right w:val="none" w:sz="0" w:space="0" w:color="auto"/>
      </w:divBdr>
    </w:div>
    <w:div w:id="546069748">
      <w:bodyDiv w:val="1"/>
      <w:marLeft w:val="0"/>
      <w:marRight w:val="0"/>
      <w:marTop w:val="0"/>
      <w:marBottom w:val="0"/>
      <w:divBdr>
        <w:top w:val="none" w:sz="0" w:space="0" w:color="auto"/>
        <w:left w:val="none" w:sz="0" w:space="0" w:color="auto"/>
        <w:bottom w:val="none" w:sz="0" w:space="0" w:color="auto"/>
        <w:right w:val="none" w:sz="0" w:space="0" w:color="auto"/>
      </w:divBdr>
    </w:div>
    <w:div w:id="547038102">
      <w:bodyDiv w:val="1"/>
      <w:marLeft w:val="0"/>
      <w:marRight w:val="0"/>
      <w:marTop w:val="0"/>
      <w:marBottom w:val="0"/>
      <w:divBdr>
        <w:top w:val="none" w:sz="0" w:space="0" w:color="auto"/>
        <w:left w:val="none" w:sz="0" w:space="0" w:color="auto"/>
        <w:bottom w:val="none" w:sz="0" w:space="0" w:color="auto"/>
        <w:right w:val="none" w:sz="0" w:space="0" w:color="auto"/>
      </w:divBdr>
    </w:div>
    <w:div w:id="548226249">
      <w:bodyDiv w:val="1"/>
      <w:marLeft w:val="0"/>
      <w:marRight w:val="0"/>
      <w:marTop w:val="0"/>
      <w:marBottom w:val="0"/>
      <w:divBdr>
        <w:top w:val="none" w:sz="0" w:space="0" w:color="auto"/>
        <w:left w:val="none" w:sz="0" w:space="0" w:color="auto"/>
        <w:bottom w:val="none" w:sz="0" w:space="0" w:color="auto"/>
        <w:right w:val="none" w:sz="0" w:space="0" w:color="auto"/>
      </w:divBdr>
    </w:div>
    <w:div w:id="548419055">
      <w:bodyDiv w:val="1"/>
      <w:marLeft w:val="0"/>
      <w:marRight w:val="0"/>
      <w:marTop w:val="0"/>
      <w:marBottom w:val="0"/>
      <w:divBdr>
        <w:top w:val="none" w:sz="0" w:space="0" w:color="auto"/>
        <w:left w:val="none" w:sz="0" w:space="0" w:color="auto"/>
        <w:bottom w:val="none" w:sz="0" w:space="0" w:color="auto"/>
        <w:right w:val="none" w:sz="0" w:space="0" w:color="auto"/>
      </w:divBdr>
    </w:div>
    <w:div w:id="549344872">
      <w:bodyDiv w:val="1"/>
      <w:marLeft w:val="0"/>
      <w:marRight w:val="0"/>
      <w:marTop w:val="0"/>
      <w:marBottom w:val="0"/>
      <w:divBdr>
        <w:top w:val="none" w:sz="0" w:space="0" w:color="auto"/>
        <w:left w:val="none" w:sz="0" w:space="0" w:color="auto"/>
        <w:bottom w:val="none" w:sz="0" w:space="0" w:color="auto"/>
        <w:right w:val="none" w:sz="0" w:space="0" w:color="auto"/>
      </w:divBdr>
    </w:div>
    <w:div w:id="549609962">
      <w:bodyDiv w:val="1"/>
      <w:marLeft w:val="0"/>
      <w:marRight w:val="0"/>
      <w:marTop w:val="0"/>
      <w:marBottom w:val="0"/>
      <w:divBdr>
        <w:top w:val="none" w:sz="0" w:space="0" w:color="auto"/>
        <w:left w:val="none" w:sz="0" w:space="0" w:color="auto"/>
        <w:bottom w:val="none" w:sz="0" w:space="0" w:color="auto"/>
        <w:right w:val="none" w:sz="0" w:space="0" w:color="auto"/>
      </w:divBdr>
    </w:div>
    <w:div w:id="550074932">
      <w:bodyDiv w:val="1"/>
      <w:marLeft w:val="0"/>
      <w:marRight w:val="0"/>
      <w:marTop w:val="0"/>
      <w:marBottom w:val="0"/>
      <w:divBdr>
        <w:top w:val="none" w:sz="0" w:space="0" w:color="auto"/>
        <w:left w:val="none" w:sz="0" w:space="0" w:color="auto"/>
        <w:bottom w:val="none" w:sz="0" w:space="0" w:color="auto"/>
        <w:right w:val="none" w:sz="0" w:space="0" w:color="auto"/>
      </w:divBdr>
    </w:div>
    <w:div w:id="550189448">
      <w:bodyDiv w:val="1"/>
      <w:marLeft w:val="0"/>
      <w:marRight w:val="0"/>
      <w:marTop w:val="0"/>
      <w:marBottom w:val="0"/>
      <w:divBdr>
        <w:top w:val="none" w:sz="0" w:space="0" w:color="auto"/>
        <w:left w:val="none" w:sz="0" w:space="0" w:color="auto"/>
        <w:bottom w:val="none" w:sz="0" w:space="0" w:color="auto"/>
        <w:right w:val="none" w:sz="0" w:space="0" w:color="auto"/>
      </w:divBdr>
    </w:div>
    <w:div w:id="550458663">
      <w:bodyDiv w:val="1"/>
      <w:marLeft w:val="0"/>
      <w:marRight w:val="0"/>
      <w:marTop w:val="0"/>
      <w:marBottom w:val="0"/>
      <w:divBdr>
        <w:top w:val="none" w:sz="0" w:space="0" w:color="auto"/>
        <w:left w:val="none" w:sz="0" w:space="0" w:color="auto"/>
        <w:bottom w:val="none" w:sz="0" w:space="0" w:color="auto"/>
        <w:right w:val="none" w:sz="0" w:space="0" w:color="auto"/>
      </w:divBdr>
    </w:div>
    <w:div w:id="551189647">
      <w:bodyDiv w:val="1"/>
      <w:marLeft w:val="0"/>
      <w:marRight w:val="0"/>
      <w:marTop w:val="0"/>
      <w:marBottom w:val="0"/>
      <w:divBdr>
        <w:top w:val="none" w:sz="0" w:space="0" w:color="auto"/>
        <w:left w:val="none" w:sz="0" w:space="0" w:color="auto"/>
        <w:bottom w:val="none" w:sz="0" w:space="0" w:color="auto"/>
        <w:right w:val="none" w:sz="0" w:space="0" w:color="auto"/>
      </w:divBdr>
    </w:div>
    <w:div w:id="552431026">
      <w:bodyDiv w:val="1"/>
      <w:marLeft w:val="0"/>
      <w:marRight w:val="0"/>
      <w:marTop w:val="0"/>
      <w:marBottom w:val="0"/>
      <w:divBdr>
        <w:top w:val="none" w:sz="0" w:space="0" w:color="auto"/>
        <w:left w:val="none" w:sz="0" w:space="0" w:color="auto"/>
        <w:bottom w:val="none" w:sz="0" w:space="0" w:color="auto"/>
        <w:right w:val="none" w:sz="0" w:space="0" w:color="auto"/>
      </w:divBdr>
    </w:div>
    <w:div w:id="552738906">
      <w:bodyDiv w:val="1"/>
      <w:marLeft w:val="0"/>
      <w:marRight w:val="0"/>
      <w:marTop w:val="0"/>
      <w:marBottom w:val="0"/>
      <w:divBdr>
        <w:top w:val="none" w:sz="0" w:space="0" w:color="auto"/>
        <w:left w:val="none" w:sz="0" w:space="0" w:color="auto"/>
        <w:bottom w:val="none" w:sz="0" w:space="0" w:color="auto"/>
        <w:right w:val="none" w:sz="0" w:space="0" w:color="auto"/>
      </w:divBdr>
    </w:div>
    <w:div w:id="553933929">
      <w:bodyDiv w:val="1"/>
      <w:marLeft w:val="0"/>
      <w:marRight w:val="0"/>
      <w:marTop w:val="0"/>
      <w:marBottom w:val="0"/>
      <w:divBdr>
        <w:top w:val="none" w:sz="0" w:space="0" w:color="auto"/>
        <w:left w:val="none" w:sz="0" w:space="0" w:color="auto"/>
        <w:bottom w:val="none" w:sz="0" w:space="0" w:color="auto"/>
        <w:right w:val="none" w:sz="0" w:space="0" w:color="auto"/>
      </w:divBdr>
    </w:div>
    <w:div w:id="554510437">
      <w:bodyDiv w:val="1"/>
      <w:marLeft w:val="0"/>
      <w:marRight w:val="0"/>
      <w:marTop w:val="0"/>
      <w:marBottom w:val="0"/>
      <w:divBdr>
        <w:top w:val="none" w:sz="0" w:space="0" w:color="auto"/>
        <w:left w:val="none" w:sz="0" w:space="0" w:color="auto"/>
        <w:bottom w:val="none" w:sz="0" w:space="0" w:color="auto"/>
        <w:right w:val="none" w:sz="0" w:space="0" w:color="auto"/>
      </w:divBdr>
    </w:div>
    <w:div w:id="555049286">
      <w:bodyDiv w:val="1"/>
      <w:marLeft w:val="0"/>
      <w:marRight w:val="0"/>
      <w:marTop w:val="0"/>
      <w:marBottom w:val="0"/>
      <w:divBdr>
        <w:top w:val="none" w:sz="0" w:space="0" w:color="auto"/>
        <w:left w:val="none" w:sz="0" w:space="0" w:color="auto"/>
        <w:bottom w:val="none" w:sz="0" w:space="0" w:color="auto"/>
        <w:right w:val="none" w:sz="0" w:space="0" w:color="auto"/>
      </w:divBdr>
    </w:div>
    <w:div w:id="555093750">
      <w:bodyDiv w:val="1"/>
      <w:marLeft w:val="0"/>
      <w:marRight w:val="0"/>
      <w:marTop w:val="0"/>
      <w:marBottom w:val="0"/>
      <w:divBdr>
        <w:top w:val="none" w:sz="0" w:space="0" w:color="auto"/>
        <w:left w:val="none" w:sz="0" w:space="0" w:color="auto"/>
        <w:bottom w:val="none" w:sz="0" w:space="0" w:color="auto"/>
        <w:right w:val="none" w:sz="0" w:space="0" w:color="auto"/>
      </w:divBdr>
    </w:div>
    <w:div w:id="556548058">
      <w:bodyDiv w:val="1"/>
      <w:marLeft w:val="0"/>
      <w:marRight w:val="0"/>
      <w:marTop w:val="0"/>
      <w:marBottom w:val="0"/>
      <w:divBdr>
        <w:top w:val="none" w:sz="0" w:space="0" w:color="auto"/>
        <w:left w:val="none" w:sz="0" w:space="0" w:color="auto"/>
        <w:bottom w:val="none" w:sz="0" w:space="0" w:color="auto"/>
        <w:right w:val="none" w:sz="0" w:space="0" w:color="auto"/>
      </w:divBdr>
    </w:div>
    <w:div w:id="557087395">
      <w:bodyDiv w:val="1"/>
      <w:marLeft w:val="0"/>
      <w:marRight w:val="0"/>
      <w:marTop w:val="0"/>
      <w:marBottom w:val="0"/>
      <w:divBdr>
        <w:top w:val="none" w:sz="0" w:space="0" w:color="auto"/>
        <w:left w:val="none" w:sz="0" w:space="0" w:color="auto"/>
        <w:bottom w:val="none" w:sz="0" w:space="0" w:color="auto"/>
        <w:right w:val="none" w:sz="0" w:space="0" w:color="auto"/>
      </w:divBdr>
    </w:div>
    <w:div w:id="557127056">
      <w:bodyDiv w:val="1"/>
      <w:marLeft w:val="0"/>
      <w:marRight w:val="0"/>
      <w:marTop w:val="0"/>
      <w:marBottom w:val="0"/>
      <w:divBdr>
        <w:top w:val="none" w:sz="0" w:space="0" w:color="auto"/>
        <w:left w:val="none" w:sz="0" w:space="0" w:color="auto"/>
        <w:bottom w:val="none" w:sz="0" w:space="0" w:color="auto"/>
        <w:right w:val="none" w:sz="0" w:space="0" w:color="auto"/>
      </w:divBdr>
    </w:div>
    <w:div w:id="557329342">
      <w:bodyDiv w:val="1"/>
      <w:marLeft w:val="0"/>
      <w:marRight w:val="0"/>
      <w:marTop w:val="0"/>
      <w:marBottom w:val="0"/>
      <w:divBdr>
        <w:top w:val="none" w:sz="0" w:space="0" w:color="auto"/>
        <w:left w:val="none" w:sz="0" w:space="0" w:color="auto"/>
        <w:bottom w:val="none" w:sz="0" w:space="0" w:color="auto"/>
        <w:right w:val="none" w:sz="0" w:space="0" w:color="auto"/>
      </w:divBdr>
    </w:div>
    <w:div w:id="559176401">
      <w:bodyDiv w:val="1"/>
      <w:marLeft w:val="0"/>
      <w:marRight w:val="0"/>
      <w:marTop w:val="0"/>
      <w:marBottom w:val="0"/>
      <w:divBdr>
        <w:top w:val="none" w:sz="0" w:space="0" w:color="auto"/>
        <w:left w:val="none" w:sz="0" w:space="0" w:color="auto"/>
        <w:bottom w:val="none" w:sz="0" w:space="0" w:color="auto"/>
        <w:right w:val="none" w:sz="0" w:space="0" w:color="auto"/>
      </w:divBdr>
    </w:div>
    <w:div w:id="560019585">
      <w:bodyDiv w:val="1"/>
      <w:marLeft w:val="0"/>
      <w:marRight w:val="0"/>
      <w:marTop w:val="0"/>
      <w:marBottom w:val="0"/>
      <w:divBdr>
        <w:top w:val="none" w:sz="0" w:space="0" w:color="auto"/>
        <w:left w:val="none" w:sz="0" w:space="0" w:color="auto"/>
        <w:bottom w:val="none" w:sz="0" w:space="0" w:color="auto"/>
        <w:right w:val="none" w:sz="0" w:space="0" w:color="auto"/>
      </w:divBdr>
    </w:div>
    <w:div w:id="561867834">
      <w:bodyDiv w:val="1"/>
      <w:marLeft w:val="0"/>
      <w:marRight w:val="0"/>
      <w:marTop w:val="0"/>
      <w:marBottom w:val="0"/>
      <w:divBdr>
        <w:top w:val="none" w:sz="0" w:space="0" w:color="auto"/>
        <w:left w:val="none" w:sz="0" w:space="0" w:color="auto"/>
        <w:bottom w:val="none" w:sz="0" w:space="0" w:color="auto"/>
        <w:right w:val="none" w:sz="0" w:space="0" w:color="auto"/>
      </w:divBdr>
    </w:div>
    <w:div w:id="562374861">
      <w:bodyDiv w:val="1"/>
      <w:marLeft w:val="0"/>
      <w:marRight w:val="0"/>
      <w:marTop w:val="0"/>
      <w:marBottom w:val="0"/>
      <w:divBdr>
        <w:top w:val="none" w:sz="0" w:space="0" w:color="auto"/>
        <w:left w:val="none" w:sz="0" w:space="0" w:color="auto"/>
        <w:bottom w:val="none" w:sz="0" w:space="0" w:color="auto"/>
        <w:right w:val="none" w:sz="0" w:space="0" w:color="auto"/>
      </w:divBdr>
    </w:div>
    <w:div w:id="563025717">
      <w:bodyDiv w:val="1"/>
      <w:marLeft w:val="0"/>
      <w:marRight w:val="0"/>
      <w:marTop w:val="0"/>
      <w:marBottom w:val="0"/>
      <w:divBdr>
        <w:top w:val="none" w:sz="0" w:space="0" w:color="auto"/>
        <w:left w:val="none" w:sz="0" w:space="0" w:color="auto"/>
        <w:bottom w:val="none" w:sz="0" w:space="0" w:color="auto"/>
        <w:right w:val="none" w:sz="0" w:space="0" w:color="auto"/>
      </w:divBdr>
    </w:div>
    <w:div w:id="563103568">
      <w:bodyDiv w:val="1"/>
      <w:marLeft w:val="0"/>
      <w:marRight w:val="0"/>
      <w:marTop w:val="0"/>
      <w:marBottom w:val="0"/>
      <w:divBdr>
        <w:top w:val="none" w:sz="0" w:space="0" w:color="auto"/>
        <w:left w:val="none" w:sz="0" w:space="0" w:color="auto"/>
        <w:bottom w:val="none" w:sz="0" w:space="0" w:color="auto"/>
        <w:right w:val="none" w:sz="0" w:space="0" w:color="auto"/>
      </w:divBdr>
    </w:div>
    <w:div w:id="563370127">
      <w:bodyDiv w:val="1"/>
      <w:marLeft w:val="0"/>
      <w:marRight w:val="0"/>
      <w:marTop w:val="0"/>
      <w:marBottom w:val="0"/>
      <w:divBdr>
        <w:top w:val="none" w:sz="0" w:space="0" w:color="auto"/>
        <w:left w:val="none" w:sz="0" w:space="0" w:color="auto"/>
        <w:bottom w:val="none" w:sz="0" w:space="0" w:color="auto"/>
        <w:right w:val="none" w:sz="0" w:space="0" w:color="auto"/>
      </w:divBdr>
    </w:div>
    <w:div w:id="563832754">
      <w:bodyDiv w:val="1"/>
      <w:marLeft w:val="0"/>
      <w:marRight w:val="0"/>
      <w:marTop w:val="0"/>
      <w:marBottom w:val="0"/>
      <w:divBdr>
        <w:top w:val="none" w:sz="0" w:space="0" w:color="auto"/>
        <w:left w:val="none" w:sz="0" w:space="0" w:color="auto"/>
        <w:bottom w:val="none" w:sz="0" w:space="0" w:color="auto"/>
        <w:right w:val="none" w:sz="0" w:space="0" w:color="auto"/>
      </w:divBdr>
    </w:div>
    <w:div w:id="564609660">
      <w:bodyDiv w:val="1"/>
      <w:marLeft w:val="0"/>
      <w:marRight w:val="0"/>
      <w:marTop w:val="0"/>
      <w:marBottom w:val="0"/>
      <w:divBdr>
        <w:top w:val="none" w:sz="0" w:space="0" w:color="auto"/>
        <w:left w:val="none" w:sz="0" w:space="0" w:color="auto"/>
        <w:bottom w:val="none" w:sz="0" w:space="0" w:color="auto"/>
        <w:right w:val="none" w:sz="0" w:space="0" w:color="auto"/>
      </w:divBdr>
    </w:div>
    <w:div w:id="564995025">
      <w:bodyDiv w:val="1"/>
      <w:marLeft w:val="0"/>
      <w:marRight w:val="0"/>
      <w:marTop w:val="0"/>
      <w:marBottom w:val="0"/>
      <w:divBdr>
        <w:top w:val="none" w:sz="0" w:space="0" w:color="auto"/>
        <w:left w:val="none" w:sz="0" w:space="0" w:color="auto"/>
        <w:bottom w:val="none" w:sz="0" w:space="0" w:color="auto"/>
        <w:right w:val="none" w:sz="0" w:space="0" w:color="auto"/>
      </w:divBdr>
    </w:div>
    <w:div w:id="565263756">
      <w:bodyDiv w:val="1"/>
      <w:marLeft w:val="0"/>
      <w:marRight w:val="0"/>
      <w:marTop w:val="0"/>
      <w:marBottom w:val="0"/>
      <w:divBdr>
        <w:top w:val="none" w:sz="0" w:space="0" w:color="auto"/>
        <w:left w:val="none" w:sz="0" w:space="0" w:color="auto"/>
        <w:bottom w:val="none" w:sz="0" w:space="0" w:color="auto"/>
        <w:right w:val="none" w:sz="0" w:space="0" w:color="auto"/>
      </w:divBdr>
      <w:divsChild>
        <w:div w:id="1304236911">
          <w:marLeft w:val="0"/>
          <w:marRight w:val="0"/>
          <w:marTop w:val="0"/>
          <w:marBottom w:val="0"/>
          <w:divBdr>
            <w:top w:val="none" w:sz="0" w:space="0" w:color="auto"/>
            <w:left w:val="none" w:sz="0" w:space="0" w:color="auto"/>
            <w:bottom w:val="none" w:sz="0" w:space="0" w:color="auto"/>
            <w:right w:val="none" w:sz="0" w:space="0" w:color="auto"/>
          </w:divBdr>
        </w:div>
      </w:divsChild>
    </w:div>
    <w:div w:id="565341583">
      <w:bodyDiv w:val="1"/>
      <w:marLeft w:val="0"/>
      <w:marRight w:val="0"/>
      <w:marTop w:val="0"/>
      <w:marBottom w:val="0"/>
      <w:divBdr>
        <w:top w:val="none" w:sz="0" w:space="0" w:color="auto"/>
        <w:left w:val="none" w:sz="0" w:space="0" w:color="auto"/>
        <w:bottom w:val="none" w:sz="0" w:space="0" w:color="auto"/>
        <w:right w:val="none" w:sz="0" w:space="0" w:color="auto"/>
      </w:divBdr>
    </w:div>
    <w:div w:id="565728542">
      <w:bodyDiv w:val="1"/>
      <w:marLeft w:val="0"/>
      <w:marRight w:val="0"/>
      <w:marTop w:val="0"/>
      <w:marBottom w:val="0"/>
      <w:divBdr>
        <w:top w:val="none" w:sz="0" w:space="0" w:color="auto"/>
        <w:left w:val="none" w:sz="0" w:space="0" w:color="auto"/>
        <w:bottom w:val="none" w:sz="0" w:space="0" w:color="auto"/>
        <w:right w:val="none" w:sz="0" w:space="0" w:color="auto"/>
      </w:divBdr>
    </w:div>
    <w:div w:id="566186794">
      <w:bodyDiv w:val="1"/>
      <w:marLeft w:val="0"/>
      <w:marRight w:val="0"/>
      <w:marTop w:val="0"/>
      <w:marBottom w:val="0"/>
      <w:divBdr>
        <w:top w:val="none" w:sz="0" w:space="0" w:color="auto"/>
        <w:left w:val="none" w:sz="0" w:space="0" w:color="auto"/>
        <w:bottom w:val="none" w:sz="0" w:space="0" w:color="auto"/>
        <w:right w:val="none" w:sz="0" w:space="0" w:color="auto"/>
      </w:divBdr>
    </w:div>
    <w:div w:id="567377184">
      <w:bodyDiv w:val="1"/>
      <w:marLeft w:val="0"/>
      <w:marRight w:val="0"/>
      <w:marTop w:val="0"/>
      <w:marBottom w:val="0"/>
      <w:divBdr>
        <w:top w:val="none" w:sz="0" w:space="0" w:color="auto"/>
        <w:left w:val="none" w:sz="0" w:space="0" w:color="auto"/>
        <w:bottom w:val="none" w:sz="0" w:space="0" w:color="auto"/>
        <w:right w:val="none" w:sz="0" w:space="0" w:color="auto"/>
      </w:divBdr>
    </w:div>
    <w:div w:id="567496778">
      <w:bodyDiv w:val="1"/>
      <w:marLeft w:val="0"/>
      <w:marRight w:val="0"/>
      <w:marTop w:val="0"/>
      <w:marBottom w:val="0"/>
      <w:divBdr>
        <w:top w:val="none" w:sz="0" w:space="0" w:color="auto"/>
        <w:left w:val="none" w:sz="0" w:space="0" w:color="auto"/>
        <w:bottom w:val="none" w:sz="0" w:space="0" w:color="auto"/>
        <w:right w:val="none" w:sz="0" w:space="0" w:color="auto"/>
      </w:divBdr>
    </w:div>
    <w:div w:id="567769325">
      <w:bodyDiv w:val="1"/>
      <w:marLeft w:val="0"/>
      <w:marRight w:val="0"/>
      <w:marTop w:val="0"/>
      <w:marBottom w:val="0"/>
      <w:divBdr>
        <w:top w:val="none" w:sz="0" w:space="0" w:color="auto"/>
        <w:left w:val="none" w:sz="0" w:space="0" w:color="auto"/>
        <w:bottom w:val="none" w:sz="0" w:space="0" w:color="auto"/>
        <w:right w:val="none" w:sz="0" w:space="0" w:color="auto"/>
      </w:divBdr>
    </w:div>
    <w:div w:id="567806938">
      <w:bodyDiv w:val="1"/>
      <w:marLeft w:val="0"/>
      <w:marRight w:val="0"/>
      <w:marTop w:val="0"/>
      <w:marBottom w:val="0"/>
      <w:divBdr>
        <w:top w:val="none" w:sz="0" w:space="0" w:color="auto"/>
        <w:left w:val="none" w:sz="0" w:space="0" w:color="auto"/>
        <w:bottom w:val="none" w:sz="0" w:space="0" w:color="auto"/>
        <w:right w:val="none" w:sz="0" w:space="0" w:color="auto"/>
      </w:divBdr>
    </w:div>
    <w:div w:id="567812435">
      <w:bodyDiv w:val="1"/>
      <w:marLeft w:val="0"/>
      <w:marRight w:val="0"/>
      <w:marTop w:val="0"/>
      <w:marBottom w:val="0"/>
      <w:divBdr>
        <w:top w:val="none" w:sz="0" w:space="0" w:color="auto"/>
        <w:left w:val="none" w:sz="0" w:space="0" w:color="auto"/>
        <w:bottom w:val="none" w:sz="0" w:space="0" w:color="auto"/>
        <w:right w:val="none" w:sz="0" w:space="0" w:color="auto"/>
      </w:divBdr>
    </w:div>
    <w:div w:id="567883375">
      <w:bodyDiv w:val="1"/>
      <w:marLeft w:val="0"/>
      <w:marRight w:val="0"/>
      <w:marTop w:val="0"/>
      <w:marBottom w:val="0"/>
      <w:divBdr>
        <w:top w:val="none" w:sz="0" w:space="0" w:color="auto"/>
        <w:left w:val="none" w:sz="0" w:space="0" w:color="auto"/>
        <w:bottom w:val="none" w:sz="0" w:space="0" w:color="auto"/>
        <w:right w:val="none" w:sz="0" w:space="0" w:color="auto"/>
      </w:divBdr>
    </w:div>
    <w:div w:id="567888112">
      <w:bodyDiv w:val="1"/>
      <w:marLeft w:val="0"/>
      <w:marRight w:val="0"/>
      <w:marTop w:val="0"/>
      <w:marBottom w:val="0"/>
      <w:divBdr>
        <w:top w:val="none" w:sz="0" w:space="0" w:color="auto"/>
        <w:left w:val="none" w:sz="0" w:space="0" w:color="auto"/>
        <w:bottom w:val="none" w:sz="0" w:space="0" w:color="auto"/>
        <w:right w:val="none" w:sz="0" w:space="0" w:color="auto"/>
      </w:divBdr>
    </w:div>
    <w:div w:id="568032952">
      <w:bodyDiv w:val="1"/>
      <w:marLeft w:val="0"/>
      <w:marRight w:val="0"/>
      <w:marTop w:val="0"/>
      <w:marBottom w:val="0"/>
      <w:divBdr>
        <w:top w:val="none" w:sz="0" w:space="0" w:color="auto"/>
        <w:left w:val="none" w:sz="0" w:space="0" w:color="auto"/>
        <w:bottom w:val="none" w:sz="0" w:space="0" w:color="auto"/>
        <w:right w:val="none" w:sz="0" w:space="0" w:color="auto"/>
      </w:divBdr>
    </w:div>
    <w:div w:id="569930235">
      <w:bodyDiv w:val="1"/>
      <w:marLeft w:val="0"/>
      <w:marRight w:val="0"/>
      <w:marTop w:val="0"/>
      <w:marBottom w:val="0"/>
      <w:divBdr>
        <w:top w:val="none" w:sz="0" w:space="0" w:color="auto"/>
        <w:left w:val="none" w:sz="0" w:space="0" w:color="auto"/>
        <w:bottom w:val="none" w:sz="0" w:space="0" w:color="auto"/>
        <w:right w:val="none" w:sz="0" w:space="0" w:color="auto"/>
      </w:divBdr>
    </w:div>
    <w:div w:id="570116593">
      <w:bodyDiv w:val="1"/>
      <w:marLeft w:val="0"/>
      <w:marRight w:val="0"/>
      <w:marTop w:val="0"/>
      <w:marBottom w:val="0"/>
      <w:divBdr>
        <w:top w:val="none" w:sz="0" w:space="0" w:color="auto"/>
        <w:left w:val="none" w:sz="0" w:space="0" w:color="auto"/>
        <w:bottom w:val="none" w:sz="0" w:space="0" w:color="auto"/>
        <w:right w:val="none" w:sz="0" w:space="0" w:color="auto"/>
      </w:divBdr>
    </w:div>
    <w:div w:id="571233353">
      <w:bodyDiv w:val="1"/>
      <w:marLeft w:val="0"/>
      <w:marRight w:val="0"/>
      <w:marTop w:val="0"/>
      <w:marBottom w:val="0"/>
      <w:divBdr>
        <w:top w:val="none" w:sz="0" w:space="0" w:color="auto"/>
        <w:left w:val="none" w:sz="0" w:space="0" w:color="auto"/>
        <w:bottom w:val="none" w:sz="0" w:space="0" w:color="auto"/>
        <w:right w:val="none" w:sz="0" w:space="0" w:color="auto"/>
      </w:divBdr>
    </w:div>
    <w:div w:id="572079726">
      <w:bodyDiv w:val="1"/>
      <w:marLeft w:val="0"/>
      <w:marRight w:val="0"/>
      <w:marTop w:val="0"/>
      <w:marBottom w:val="0"/>
      <w:divBdr>
        <w:top w:val="none" w:sz="0" w:space="0" w:color="auto"/>
        <w:left w:val="none" w:sz="0" w:space="0" w:color="auto"/>
        <w:bottom w:val="none" w:sz="0" w:space="0" w:color="auto"/>
        <w:right w:val="none" w:sz="0" w:space="0" w:color="auto"/>
      </w:divBdr>
    </w:div>
    <w:div w:id="572130771">
      <w:bodyDiv w:val="1"/>
      <w:marLeft w:val="0"/>
      <w:marRight w:val="0"/>
      <w:marTop w:val="0"/>
      <w:marBottom w:val="0"/>
      <w:divBdr>
        <w:top w:val="none" w:sz="0" w:space="0" w:color="auto"/>
        <w:left w:val="none" w:sz="0" w:space="0" w:color="auto"/>
        <w:bottom w:val="none" w:sz="0" w:space="0" w:color="auto"/>
        <w:right w:val="none" w:sz="0" w:space="0" w:color="auto"/>
      </w:divBdr>
    </w:div>
    <w:div w:id="572159945">
      <w:bodyDiv w:val="1"/>
      <w:marLeft w:val="0"/>
      <w:marRight w:val="0"/>
      <w:marTop w:val="0"/>
      <w:marBottom w:val="0"/>
      <w:divBdr>
        <w:top w:val="none" w:sz="0" w:space="0" w:color="auto"/>
        <w:left w:val="none" w:sz="0" w:space="0" w:color="auto"/>
        <w:bottom w:val="none" w:sz="0" w:space="0" w:color="auto"/>
        <w:right w:val="none" w:sz="0" w:space="0" w:color="auto"/>
      </w:divBdr>
    </w:div>
    <w:div w:id="572617629">
      <w:bodyDiv w:val="1"/>
      <w:marLeft w:val="0"/>
      <w:marRight w:val="0"/>
      <w:marTop w:val="0"/>
      <w:marBottom w:val="0"/>
      <w:divBdr>
        <w:top w:val="none" w:sz="0" w:space="0" w:color="auto"/>
        <w:left w:val="none" w:sz="0" w:space="0" w:color="auto"/>
        <w:bottom w:val="none" w:sz="0" w:space="0" w:color="auto"/>
        <w:right w:val="none" w:sz="0" w:space="0" w:color="auto"/>
      </w:divBdr>
    </w:div>
    <w:div w:id="575438516">
      <w:bodyDiv w:val="1"/>
      <w:marLeft w:val="0"/>
      <w:marRight w:val="0"/>
      <w:marTop w:val="0"/>
      <w:marBottom w:val="0"/>
      <w:divBdr>
        <w:top w:val="none" w:sz="0" w:space="0" w:color="auto"/>
        <w:left w:val="none" w:sz="0" w:space="0" w:color="auto"/>
        <w:bottom w:val="none" w:sz="0" w:space="0" w:color="auto"/>
        <w:right w:val="none" w:sz="0" w:space="0" w:color="auto"/>
      </w:divBdr>
    </w:div>
    <w:div w:id="575743109">
      <w:bodyDiv w:val="1"/>
      <w:marLeft w:val="0"/>
      <w:marRight w:val="0"/>
      <w:marTop w:val="0"/>
      <w:marBottom w:val="0"/>
      <w:divBdr>
        <w:top w:val="none" w:sz="0" w:space="0" w:color="auto"/>
        <w:left w:val="none" w:sz="0" w:space="0" w:color="auto"/>
        <w:bottom w:val="none" w:sz="0" w:space="0" w:color="auto"/>
        <w:right w:val="none" w:sz="0" w:space="0" w:color="auto"/>
      </w:divBdr>
    </w:div>
    <w:div w:id="576019057">
      <w:bodyDiv w:val="1"/>
      <w:marLeft w:val="0"/>
      <w:marRight w:val="0"/>
      <w:marTop w:val="0"/>
      <w:marBottom w:val="0"/>
      <w:divBdr>
        <w:top w:val="none" w:sz="0" w:space="0" w:color="auto"/>
        <w:left w:val="none" w:sz="0" w:space="0" w:color="auto"/>
        <w:bottom w:val="none" w:sz="0" w:space="0" w:color="auto"/>
        <w:right w:val="none" w:sz="0" w:space="0" w:color="auto"/>
      </w:divBdr>
    </w:div>
    <w:div w:id="576088784">
      <w:bodyDiv w:val="1"/>
      <w:marLeft w:val="0"/>
      <w:marRight w:val="0"/>
      <w:marTop w:val="0"/>
      <w:marBottom w:val="0"/>
      <w:divBdr>
        <w:top w:val="none" w:sz="0" w:space="0" w:color="auto"/>
        <w:left w:val="none" w:sz="0" w:space="0" w:color="auto"/>
        <w:bottom w:val="none" w:sz="0" w:space="0" w:color="auto"/>
        <w:right w:val="none" w:sz="0" w:space="0" w:color="auto"/>
      </w:divBdr>
    </w:div>
    <w:div w:id="577130115">
      <w:bodyDiv w:val="1"/>
      <w:marLeft w:val="0"/>
      <w:marRight w:val="0"/>
      <w:marTop w:val="0"/>
      <w:marBottom w:val="0"/>
      <w:divBdr>
        <w:top w:val="none" w:sz="0" w:space="0" w:color="auto"/>
        <w:left w:val="none" w:sz="0" w:space="0" w:color="auto"/>
        <w:bottom w:val="none" w:sz="0" w:space="0" w:color="auto"/>
        <w:right w:val="none" w:sz="0" w:space="0" w:color="auto"/>
      </w:divBdr>
    </w:div>
    <w:div w:id="577834959">
      <w:bodyDiv w:val="1"/>
      <w:marLeft w:val="0"/>
      <w:marRight w:val="0"/>
      <w:marTop w:val="0"/>
      <w:marBottom w:val="0"/>
      <w:divBdr>
        <w:top w:val="none" w:sz="0" w:space="0" w:color="auto"/>
        <w:left w:val="none" w:sz="0" w:space="0" w:color="auto"/>
        <w:bottom w:val="none" w:sz="0" w:space="0" w:color="auto"/>
        <w:right w:val="none" w:sz="0" w:space="0" w:color="auto"/>
      </w:divBdr>
    </w:div>
    <w:div w:id="578027776">
      <w:bodyDiv w:val="1"/>
      <w:marLeft w:val="0"/>
      <w:marRight w:val="0"/>
      <w:marTop w:val="0"/>
      <w:marBottom w:val="0"/>
      <w:divBdr>
        <w:top w:val="none" w:sz="0" w:space="0" w:color="auto"/>
        <w:left w:val="none" w:sz="0" w:space="0" w:color="auto"/>
        <w:bottom w:val="none" w:sz="0" w:space="0" w:color="auto"/>
        <w:right w:val="none" w:sz="0" w:space="0" w:color="auto"/>
      </w:divBdr>
    </w:div>
    <w:div w:id="579558655">
      <w:bodyDiv w:val="1"/>
      <w:marLeft w:val="0"/>
      <w:marRight w:val="0"/>
      <w:marTop w:val="0"/>
      <w:marBottom w:val="0"/>
      <w:divBdr>
        <w:top w:val="none" w:sz="0" w:space="0" w:color="auto"/>
        <w:left w:val="none" w:sz="0" w:space="0" w:color="auto"/>
        <w:bottom w:val="none" w:sz="0" w:space="0" w:color="auto"/>
        <w:right w:val="none" w:sz="0" w:space="0" w:color="auto"/>
      </w:divBdr>
    </w:div>
    <w:div w:id="579869802">
      <w:bodyDiv w:val="1"/>
      <w:marLeft w:val="0"/>
      <w:marRight w:val="0"/>
      <w:marTop w:val="0"/>
      <w:marBottom w:val="0"/>
      <w:divBdr>
        <w:top w:val="none" w:sz="0" w:space="0" w:color="auto"/>
        <w:left w:val="none" w:sz="0" w:space="0" w:color="auto"/>
        <w:bottom w:val="none" w:sz="0" w:space="0" w:color="auto"/>
        <w:right w:val="none" w:sz="0" w:space="0" w:color="auto"/>
      </w:divBdr>
    </w:div>
    <w:div w:id="580407896">
      <w:bodyDiv w:val="1"/>
      <w:marLeft w:val="0"/>
      <w:marRight w:val="0"/>
      <w:marTop w:val="0"/>
      <w:marBottom w:val="0"/>
      <w:divBdr>
        <w:top w:val="none" w:sz="0" w:space="0" w:color="auto"/>
        <w:left w:val="none" w:sz="0" w:space="0" w:color="auto"/>
        <w:bottom w:val="none" w:sz="0" w:space="0" w:color="auto"/>
        <w:right w:val="none" w:sz="0" w:space="0" w:color="auto"/>
      </w:divBdr>
    </w:div>
    <w:div w:id="582032083">
      <w:bodyDiv w:val="1"/>
      <w:marLeft w:val="0"/>
      <w:marRight w:val="0"/>
      <w:marTop w:val="0"/>
      <w:marBottom w:val="0"/>
      <w:divBdr>
        <w:top w:val="none" w:sz="0" w:space="0" w:color="auto"/>
        <w:left w:val="none" w:sz="0" w:space="0" w:color="auto"/>
        <w:bottom w:val="none" w:sz="0" w:space="0" w:color="auto"/>
        <w:right w:val="none" w:sz="0" w:space="0" w:color="auto"/>
      </w:divBdr>
    </w:div>
    <w:div w:id="582227895">
      <w:bodyDiv w:val="1"/>
      <w:marLeft w:val="0"/>
      <w:marRight w:val="0"/>
      <w:marTop w:val="0"/>
      <w:marBottom w:val="0"/>
      <w:divBdr>
        <w:top w:val="none" w:sz="0" w:space="0" w:color="auto"/>
        <w:left w:val="none" w:sz="0" w:space="0" w:color="auto"/>
        <w:bottom w:val="none" w:sz="0" w:space="0" w:color="auto"/>
        <w:right w:val="none" w:sz="0" w:space="0" w:color="auto"/>
      </w:divBdr>
    </w:div>
    <w:div w:id="582567488">
      <w:bodyDiv w:val="1"/>
      <w:marLeft w:val="0"/>
      <w:marRight w:val="0"/>
      <w:marTop w:val="0"/>
      <w:marBottom w:val="0"/>
      <w:divBdr>
        <w:top w:val="none" w:sz="0" w:space="0" w:color="auto"/>
        <w:left w:val="none" w:sz="0" w:space="0" w:color="auto"/>
        <w:bottom w:val="none" w:sz="0" w:space="0" w:color="auto"/>
        <w:right w:val="none" w:sz="0" w:space="0" w:color="auto"/>
      </w:divBdr>
    </w:div>
    <w:div w:id="583296409">
      <w:bodyDiv w:val="1"/>
      <w:marLeft w:val="0"/>
      <w:marRight w:val="0"/>
      <w:marTop w:val="0"/>
      <w:marBottom w:val="0"/>
      <w:divBdr>
        <w:top w:val="none" w:sz="0" w:space="0" w:color="auto"/>
        <w:left w:val="none" w:sz="0" w:space="0" w:color="auto"/>
        <w:bottom w:val="none" w:sz="0" w:space="0" w:color="auto"/>
        <w:right w:val="none" w:sz="0" w:space="0" w:color="auto"/>
      </w:divBdr>
    </w:div>
    <w:div w:id="584147751">
      <w:bodyDiv w:val="1"/>
      <w:marLeft w:val="0"/>
      <w:marRight w:val="0"/>
      <w:marTop w:val="0"/>
      <w:marBottom w:val="0"/>
      <w:divBdr>
        <w:top w:val="none" w:sz="0" w:space="0" w:color="auto"/>
        <w:left w:val="none" w:sz="0" w:space="0" w:color="auto"/>
        <w:bottom w:val="none" w:sz="0" w:space="0" w:color="auto"/>
        <w:right w:val="none" w:sz="0" w:space="0" w:color="auto"/>
      </w:divBdr>
    </w:div>
    <w:div w:id="584150449">
      <w:bodyDiv w:val="1"/>
      <w:marLeft w:val="0"/>
      <w:marRight w:val="0"/>
      <w:marTop w:val="0"/>
      <w:marBottom w:val="0"/>
      <w:divBdr>
        <w:top w:val="none" w:sz="0" w:space="0" w:color="auto"/>
        <w:left w:val="none" w:sz="0" w:space="0" w:color="auto"/>
        <w:bottom w:val="none" w:sz="0" w:space="0" w:color="auto"/>
        <w:right w:val="none" w:sz="0" w:space="0" w:color="auto"/>
      </w:divBdr>
    </w:div>
    <w:div w:id="584459938">
      <w:bodyDiv w:val="1"/>
      <w:marLeft w:val="0"/>
      <w:marRight w:val="0"/>
      <w:marTop w:val="0"/>
      <w:marBottom w:val="0"/>
      <w:divBdr>
        <w:top w:val="none" w:sz="0" w:space="0" w:color="auto"/>
        <w:left w:val="none" w:sz="0" w:space="0" w:color="auto"/>
        <w:bottom w:val="none" w:sz="0" w:space="0" w:color="auto"/>
        <w:right w:val="none" w:sz="0" w:space="0" w:color="auto"/>
      </w:divBdr>
    </w:div>
    <w:div w:id="584534074">
      <w:bodyDiv w:val="1"/>
      <w:marLeft w:val="0"/>
      <w:marRight w:val="0"/>
      <w:marTop w:val="0"/>
      <w:marBottom w:val="0"/>
      <w:divBdr>
        <w:top w:val="none" w:sz="0" w:space="0" w:color="auto"/>
        <w:left w:val="none" w:sz="0" w:space="0" w:color="auto"/>
        <w:bottom w:val="none" w:sz="0" w:space="0" w:color="auto"/>
        <w:right w:val="none" w:sz="0" w:space="0" w:color="auto"/>
      </w:divBdr>
    </w:div>
    <w:div w:id="585067763">
      <w:bodyDiv w:val="1"/>
      <w:marLeft w:val="0"/>
      <w:marRight w:val="0"/>
      <w:marTop w:val="0"/>
      <w:marBottom w:val="0"/>
      <w:divBdr>
        <w:top w:val="none" w:sz="0" w:space="0" w:color="auto"/>
        <w:left w:val="none" w:sz="0" w:space="0" w:color="auto"/>
        <w:bottom w:val="none" w:sz="0" w:space="0" w:color="auto"/>
        <w:right w:val="none" w:sz="0" w:space="0" w:color="auto"/>
      </w:divBdr>
    </w:div>
    <w:div w:id="585579518">
      <w:bodyDiv w:val="1"/>
      <w:marLeft w:val="0"/>
      <w:marRight w:val="0"/>
      <w:marTop w:val="0"/>
      <w:marBottom w:val="0"/>
      <w:divBdr>
        <w:top w:val="none" w:sz="0" w:space="0" w:color="auto"/>
        <w:left w:val="none" w:sz="0" w:space="0" w:color="auto"/>
        <w:bottom w:val="none" w:sz="0" w:space="0" w:color="auto"/>
        <w:right w:val="none" w:sz="0" w:space="0" w:color="auto"/>
      </w:divBdr>
    </w:div>
    <w:div w:id="585771738">
      <w:bodyDiv w:val="1"/>
      <w:marLeft w:val="0"/>
      <w:marRight w:val="0"/>
      <w:marTop w:val="0"/>
      <w:marBottom w:val="0"/>
      <w:divBdr>
        <w:top w:val="none" w:sz="0" w:space="0" w:color="auto"/>
        <w:left w:val="none" w:sz="0" w:space="0" w:color="auto"/>
        <w:bottom w:val="none" w:sz="0" w:space="0" w:color="auto"/>
        <w:right w:val="none" w:sz="0" w:space="0" w:color="auto"/>
      </w:divBdr>
    </w:div>
    <w:div w:id="586042454">
      <w:bodyDiv w:val="1"/>
      <w:marLeft w:val="0"/>
      <w:marRight w:val="0"/>
      <w:marTop w:val="0"/>
      <w:marBottom w:val="0"/>
      <w:divBdr>
        <w:top w:val="none" w:sz="0" w:space="0" w:color="auto"/>
        <w:left w:val="none" w:sz="0" w:space="0" w:color="auto"/>
        <w:bottom w:val="none" w:sz="0" w:space="0" w:color="auto"/>
        <w:right w:val="none" w:sz="0" w:space="0" w:color="auto"/>
      </w:divBdr>
    </w:div>
    <w:div w:id="586573024">
      <w:bodyDiv w:val="1"/>
      <w:marLeft w:val="0"/>
      <w:marRight w:val="0"/>
      <w:marTop w:val="0"/>
      <w:marBottom w:val="0"/>
      <w:divBdr>
        <w:top w:val="none" w:sz="0" w:space="0" w:color="auto"/>
        <w:left w:val="none" w:sz="0" w:space="0" w:color="auto"/>
        <w:bottom w:val="none" w:sz="0" w:space="0" w:color="auto"/>
        <w:right w:val="none" w:sz="0" w:space="0" w:color="auto"/>
      </w:divBdr>
    </w:div>
    <w:div w:id="586689264">
      <w:bodyDiv w:val="1"/>
      <w:marLeft w:val="0"/>
      <w:marRight w:val="0"/>
      <w:marTop w:val="0"/>
      <w:marBottom w:val="0"/>
      <w:divBdr>
        <w:top w:val="none" w:sz="0" w:space="0" w:color="auto"/>
        <w:left w:val="none" w:sz="0" w:space="0" w:color="auto"/>
        <w:bottom w:val="none" w:sz="0" w:space="0" w:color="auto"/>
        <w:right w:val="none" w:sz="0" w:space="0" w:color="auto"/>
      </w:divBdr>
    </w:div>
    <w:div w:id="586764859">
      <w:bodyDiv w:val="1"/>
      <w:marLeft w:val="0"/>
      <w:marRight w:val="0"/>
      <w:marTop w:val="0"/>
      <w:marBottom w:val="0"/>
      <w:divBdr>
        <w:top w:val="none" w:sz="0" w:space="0" w:color="auto"/>
        <w:left w:val="none" w:sz="0" w:space="0" w:color="auto"/>
        <w:bottom w:val="none" w:sz="0" w:space="0" w:color="auto"/>
        <w:right w:val="none" w:sz="0" w:space="0" w:color="auto"/>
      </w:divBdr>
    </w:div>
    <w:div w:id="587156796">
      <w:bodyDiv w:val="1"/>
      <w:marLeft w:val="0"/>
      <w:marRight w:val="0"/>
      <w:marTop w:val="0"/>
      <w:marBottom w:val="0"/>
      <w:divBdr>
        <w:top w:val="none" w:sz="0" w:space="0" w:color="auto"/>
        <w:left w:val="none" w:sz="0" w:space="0" w:color="auto"/>
        <w:bottom w:val="none" w:sz="0" w:space="0" w:color="auto"/>
        <w:right w:val="none" w:sz="0" w:space="0" w:color="auto"/>
      </w:divBdr>
    </w:div>
    <w:div w:id="587352155">
      <w:bodyDiv w:val="1"/>
      <w:marLeft w:val="0"/>
      <w:marRight w:val="0"/>
      <w:marTop w:val="0"/>
      <w:marBottom w:val="0"/>
      <w:divBdr>
        <w:top w:val="none" w:sz="0" w:space="0" w:color="auto"/>
        <w:left w:val="none" w:sz="0" w:space="0" w:color="auto"/>
        <w:bottom w:val="none" w:sz="0" w:space="0" w:color="auto"/>
        <w:right w:val="none" w:sz="0" w:space="0" w:color="auto"/>
      </w:divBdr>
    </w:div>
    <w:div w:id="587926138">
      <w:bodyDiv w:val="1"/>
      <w:marLeft w:val="0"/>
      <w:marRight w:val="0"/>
      <w:marTop w:val="0"/>
      <w:marBottom w:val="0"/>
      <w:divBdr>
        <w:top w:val="none" w:sz="0" w:space="0" w:color="auto"/>
        <w:left w:val="none" w:sz="0" w:space="0" w:color="auto"/>
        <w:bottom w:val="none" w:sz="0" w:space="0" w:color="auto"/>
        <w:right w:val="none" w:sz="0" w:space="0" w:color="auto"/>
      </w:divBdr>
    </w:div>
    <w:div w:id="589318706">
      <w:bodyDiv w:val="1"/>
      <w:marLeft w:val="0"/>
      <w:marRight w:val="0"/>
      <w:marTop w:val="0"/>
      <w:marBottom w:val="0"/>
      <w:divBdr>
        <w:top w:val="none" w:sz="0" w:space="0" w:color="auto"/>
        <w:left w:val="none" w:sz="0" w:space="0" w:color="auto"/>
        <w:bottom w:val="none" w:sz="0" w:space="0" w:color="auto"/>
        <w:right w:val="none" w:sz="0" w:space="0" w:color="auto"/>
      </w:divBdr>
    </w:div>
    <w:div w:id="589702760">
      <w:bodyDiv w:val="1"/>
      <w:marLeft w:val="0"/>
      <w:marRight w:val="0"/>
      <w:marTop w:val="0"/>
      <w:marBottom w:val="0"/>
      <w:divBdr>
        <w:top w:val="none" w:sz="0" w:space="0" w:color="auto"/>
        <w:left w:val="none" w:sz="0" w:space="0" w:color="auto"/>
        <w:bottom w:val="none" w:sz="0" w:space="0" w:color="auto"/>
        <w:right w:val="none" w:sz="0" w:space="0" w:color="auto"/>
      </w:divBdr>
    </w:div>
    <w:div w:id="591864395">
      <w:bodyDiv w:val="1"/>
      <w:marLeft w:val="0"/>
      <w:marRight w:val="0"/>
      <w:marTop w:val="0"/>
      <w:marBottom w:val="0"/>
      <w:divBdr>
        <w:top w:val="none" w:sz="0" w:space="0" w:color="auto"/>
        <w:left w:val="none" w:sz="0" w:space="0" w:color="auto"/>
        <w:bottom w:val="none" w:sz="0" w:space="0" w:color="auto"/>
        <w:right w:val="none" w:sz="0" w:space="0" w:color="auto"/>
      </w:divBdr>
    </w:div>
    <w:div w:id="592512130">
      <w:bodyDiv w:val="1"/>
      <w:marLeft w:val="0"/>
      <w:marRight w:val="0"/>
      <w:marTop w:val="0"/>
      <w:marBottom w:val="0"/>
      <w:divBdr>
        <w:top w:val="none" w:sz="0" w:space="0" w:color="auto"/>
        <w:left w:val="none" w:sz="0" w:space="0" w:color="auto"/>
        <w:bottom w:val="none" w:sz="0" w:space="0" w:color="auto"/>
        <w:right w:val="none" w:sz="0" w:space="0" w:color="auto"/>
      </w:divBdr>
    </w:div>
    <w:div w:id="592594004">
      <w:bodyDiv w:val="1"/>
      <w:marLeft w:val="0"/>
      <w:marRight w:val="0"/>
      <w:marTop w:val="0"/>
      <w:marBottom w:val="0"/>
      <w:divBdr>
        <w:top w:val="none" w:sz="0" w:space="0" w:color="auto"/>
        <w:left w:val="none" w:sz="0" w:space="0" w:color="auto"/>
        <w:bottom w:val="none" w:sz="0" w:space="0" w:color="auto"/>
        <w:right w:val="none" w:sz="0" w:space="0" w:color="auto"/>
      </w:divBdr>
    </w:div>
    <w:div w:id="595793758">
      <w:bodyDiv w:val="1"/>
      <w:marLeft w:val="0"/>
      <w:marRight w:val="0"/>
      <w:marTop w:val="0"/>
      <w:marBottom w:val="0"/>
      <w:divBdr>
        <w:top w:val="none" w:sz="0" w:space="0" w:color="auto"/>
        <w:left w:val="none" w:sz="0" w:space="0" w:color="auto"/>
        <w:bottom w:val="none" w:sz="0" w:space="0" w:color="auto"/>
        <w:right w:val="none" w:sz="0" w:space="0" w:color="auto"/>
      </w:divBdr>
    </w:div>
    <w:div w:id="596711279">
      <w:bodyDiv w:val="1"/>
      <w:marLeft w:val="0"/>
      <w:marRight w:val="0"/>
      <w:marTop w:val="0"/>
      <w:marBottom w:val="0"/>
      <w:divBdr>
        <w:top w:val="none" w:sz="0" w:space="0" w:color="auto"/>
        <w:left w:val="none" w:sz="0" w:space="0" w:color="auto"/>
        <w:bottom w:val="none" w:sz="0" w:space="0" w:color="auto"/>
        <w:right w:val="none" w:sz="0" w:space="0" w:color="auto"/>
      </w:divBdr>
    </w:div>
    <w:div w:id="597376316">
      <w:bodyDiv w:val="1"/>
      <w:marLeft w:val="0"/>
      <w:marRight w:val="0"/>
      <w:marTop w:val="0"/>
      <w:marBottom w:val="0"/>
      <w:divBdr>
        <w:top w:val="none" w:sz="0" w:space="0" w:color="auto"/>
        <w:left w:val="none" w:sz="0" w:space="0" w:color="auto"/>
        <w:bottom w:val="none" w:sz="0" w:space="0" w:color="auto"/>
        <w:right w:val="none" w:sz="0" w:space="0" w:color="auto"/>
      </w:divBdr>
    </w:div>
    <w:div w:id="598098747">
      <w:bodyDiv w:val="1"/>
      <w:marLeft w:val="0"/>
      <w:marRight w:val="0"/>
      <w:marTop w:val="0"/>
      <w:marBottom w:val="0"/>
      <w:divBdr>
        <w:top w:val="none" w:sz="0" w:space="0" w:color="auto"/>
        <w:left w:val="none" w:sz="0" w:space="0" w:color="auto"/>
        <w:bottom w:val="none" w:sz="0" w:space="0" w:color="auto"/>
        <w:right w:val="none" w:sz="0" w:space="0" w:color="auto"/>
      </w:divBdr>
    </w:div>
    <w:div w:id="599534696">
      <w:bodyDiv w:val="1"/>
      <w:marLeft w:val="0"/>
      <w:marRight w:val="0"/>
      <w:marTop w:val="0"/>
      <w:marBottom w:val="0"/>
      <w:divBdr>
        <w:top w:val="none" w:sz="0" w:space="0" w:color="auto"/>
        <w:left w:val="none" w:sz="0" w:space="0" w:color="auto"/>
        <w:bottom w:val="none" w:sz="0" w:space="0" w:color="auto"/>
        <w:right w:val="none" w:sz="0" w:space="0" w:color="auto"/>
      </w:divBdr>
    </w:div>
    <w:div w:id="601769822">
      <w:bodyDiv w:val="1"/>
      <w:marLeft w:val="0"/>
      <w:marRight w:val="0"/>
      <w:marTop w:val="0"/>
      <w:marBottom w:val="0"/>
      <w:divBdr>
        <w:top w:val="none" w:sz="0" w:space="0" w:color="auto"/>
        <w:left w:val="none" w:sz="0" w:space="0" w:color="auto"/>
        <w:bottom w:val="none" w:sz="0" w:space="0" w:color="auto"/>
        <w:right w:val="none" w:sz="0" w:space="0" w:color="auto"/>
      </w:divBdr>
    </w:div>
    <w:div w:id="602568629">
      <w:bodyDiv w:val="1"/>
      <w:marLeft w:val="0"/>
      <w:marRight w:val="0"/>
      <w:marTop w:val="0"/>
      <w:marBottom w:val="0"/>
      <w:divBdr>
        <w:top w:val="none" w:sz="0" w:space="0" w:color="auto"/>
        <w:left w:val="none" w:sz="0" w:space="0" w:color="auto"/>
        <w:bottom w:val="none" w:sz="0" w:space="0" w:color="auto"/>
        <w:right w:val="none" w:sz="0" w:space="0" w:color="auto"/>
      </w:divBdr>
    </w:div>
    <w:div w:id="603810189">
      <w:bodyDiv w:val="1"/>
      <w:marLeft w:val="0"/>
      <w:marRight w:val="0"/>
      <w:marTop w:val="0"/>
      <w:marBottom w:val="0"/>
      <w:divBdr>
        <w:top w:val="none" w:sz="0" w:space="0" w:color="auto"/>
        <w:left w:val="none" w:sz="0" w:space="0" w:color="auto"/>
        <w:bottom w:val="none" w:sz="0" w:space="0" w:color="auto"/>
        <w:right w:val="none" w:sz="0" w:space="0" w:color="auto"/>
      </w:divBdr>
    </w:div>
    <w:div w:id="604577648">
      <w:bodyDiv w:val="1"/>
      <w:marLeft w:val="0"/>
      <w:marRight w:val="0"/>
      <w:marTop w:val="0"/>
      <w:marBottom w:val="0"/>
      <w:divBdr>
        <w:top w:val="none" w:sz="0" w:space="0" w:color="auto"/>
        <w:left w:val="none" w:sz="0" w:space="0" w:color="auto"/>
        <w:bottom w:val="none" w:sz="0" w:space="0" w:color="auto"/>
        <w:right w:val="none" w:sz="0" w:space="0" w:color="auto"/>
      </w:divBdr>
    </w:div>
    <w:div w:id="604580778">
      <w:bodyDiv w:val="1"/>
      <w:marLeft w:val="0"/>
      <w:marRight w:val="0"/>
      <w:marTop w:val="0"/>
      <w:marBottom w:val="0"/>
      <w:divBdr>
        <w:top w:val="none" w:sz="0" w:space="0" w:color="auto"/>
        <w:left w:val="none" w:sz="0" w:space="0" w:color="auto"/>
        <w:bottom w:val="none" w:sz="0" w:space="0" w:color="auto"/>
        <w:right w:val="none" w:sz="0" w:space="0" w:color="auto"/>
      </w:divBdr>
    </w:div>
    <w:div w:id="605425207">
      <w:bodyDiv w:val="1"/>
      <w:marLeft w:val="0"/>
      <w:marRight w:val="0"/>
      <w:marTop w:val="0"/>
      <w:marBottom w:val="0"/>
      <w:divBdr>
        <w:top w:val="none" w:sz="0" w:space="0" w:color="auto"/>
        <w:left w:val="none" w:sz="0" w:space="0" w:color="auto"/>
        <w:bottom w:val="none" w:sz="0" w:space="0" w:color="auto"/>
        <w:right w:val="none" w:sz="0" w:space="0" w:color="auto"/>
      </w:divBdr>
    </w:div>
    <w:div w:id="605502386">
      <w:bodyDiv w:val="1"/>
      <w:marLeft w:val="0"/>
      <w:marRight w:val="0"/>
      <w:marTop w:val="0"/>
      <w:marBottom w:val="0"/>
      <w:divBdr>
        <w:top w:val="none" w:sz="0" w:space="0" w:color="auto"/>
        <w:left w:val="none" w:sz="0" w:space="0" w:color="auto"/>
        <w:bottom w:val="none" w:sz="0" w:space="0" w:color="auto"/>
        <w:right w:val="none" w:sz="0" w:space="0" w:color="auto"/>
      </w:divBdr>
    </w:div>
    <w:div w:id="605505509">
      <w:bodyDiv w:val="1"/>
      <w:marLeft w:val="0"/>
      <w:marRight w:val="0"/>
      <w:marTop w:val="0"/>
      <w:marBottom w:val="0"/>
      <w:divBdr>
        <w:top w:val="none" w:sz="0" w:space="0" w:color="auto"/>
        <w:left w:val="none" w:sz="0" w:space="0" w:color="auto"/>
        <w:bottom w:val="none" w:sz="0" w:space="0" w:color="auto"/>
        <w:right w:val="none" w:sz="0" w:space="0" w:color="auto"/>
      </w:divBdr>
    </w:div>
    <w:div w:id="605843185">
      <w:bodyDiv w:val="1"/>
      <w:marLeft w:val="0"/>
      <w:marRight w:val="0"/>
      <w:marTop w:val="0"/>
      <w:marBottom w:val="0"/>
      <w:divBdr>
        <w:top w:val="none" w:sz="0" w:space="0" w:color="auto"/>
        <w:left w:val="none" w:sz="0" w:space="0" w:color="auto"/>
        <w:bottom w:val="none" w:sz="0" w:space="0" w:color="auto"/>
        <w:right w:val="none" w:sz="0" w:space="0" w:color="auto"/>
      </w:divBdr>
    </w:div>
    <w:div w:id="606044102">
      <w:bodyDiv w:val="1"/>
      <w:marLeft w:val="0"/>
      <w:marRight w:val="0"/>
      <w:marTop w:val="0"/>
      <w:marBottom w:val="0"/>
      <w:divBdr>
        <w:top w:val="none" w:sz="0" w:space="0" w:color="auto"/>
        <w:left w:val="none" w:sz="0" w:space="0" w:color="auto"/>
        <w:bottom w:val="none" w:sz="0" w:space="0" w:color="auto"/>
        <w:right w:val="none" w:sz="0" w:space="0" w:color="auto"/>
      </w:divBdr>
    </w:div>
    <w:div w:id="607084397">
      <w:bodyDiv w:val="1"/>
      <w:marLeft w:val="0"/>
      <w:marRight w:val="0"/>
      <w:marTop w:val="0"/>
      <w:marBottom w:val="0"/>
      <w:divBdr>
        <w:top w:val="none" w:sz="0" w:space="0" w:color="auto"/>
        <w:left w:val="none" w:sz="0" w:space="0" w:color="auto"/>
        <w:bottom w:val="none" w:sz="0" w:space="0" w:color="auto"/>
        <w:right w:val="none" w:sz="0" w:space="0" w:color="auto"/>
      </w:divBdr>
    </w:div>
    <w:div w:id="608465199">
      <w:bodyDiv w:val="1"/>
      <w:marLeft w:val="0"/>
      <w:marRight w:val="0"/>
      <w:marTop w:val="0"/>
      <w:marBottom w:val="0"/>
      <w:divBdr>
        <w:top w:val="none" w:sz="0" w:space="0" w:color="auto"/>
        <w:left w:val="none" w:sz="0" w:space="0" w:color="auto"/>
        <w:bottom w:val="none" w:sz="0" w:space="0" w:color="auto"/>
        <w:right w:val="none" w:sz="0" w:space="0" w:color="auto"/>
      </w:divBdr>
    </w:div>
    <w:div w:id="608467964">
      <w:bodyDiv w:val="1"/>
      <w:marLeft w:val="0"/>
      <w:marRight w:val="0"/>
      <w:marTop w:val="0"/>
      <w:marBottom w:val="0"/>
      <w:divBdr>
        <w:top w:val="none" w:sz="0" w:space="0" w:color="auto"/>
        <w:left w:val="none" w:sz="0" w:space="0" w:color="auto"/>
        <w:bottom w:val="none" w:sz="0" w:space="0" w:color="auto"/>
        <w:right w:val="none" w:sz="0" w:space="0" w:color="auto"/>
      </w:divBdr>
    </w:div>
    <w:div w:id="610631358">
      <w:bodyDiv w:val="1"/>
      <w:marLeft w:val="0"/>
      <w:marRight w:val="0"/>
      <w:marTop w:val="0"/>
      <w:marBottom w:val="0"/>
      <w:divBdr>
        <w:top w:val="none" w:sz="0" w:space="0" w:color="auto"/>
        <w:left w:val="none" w:sz="0" w:space="0" w:color="auto"/>
        <w:bottom w:val="none" w:sz="0" w:space="0" w:color="auto"/>
        <w:right w:val="none" w:sz="0" w:space="0" w:color="auto"/>
      </w:divBdr>
    </w:div>
    <w:div w:id="610861683">
      <w:bodyDiv w:val="1"/>
      <w:marLeft w:val="0"/>
      <w:marRight w:val="0"/>
      <w:marTop w:val="0"/>
      <w:marBottom w:val="0"/>
      <w:divBdr>
        <w:top w:val="none" w:sz="0" w:space="0" w:color="auto"/>
        <w:left w:val="none" w:sz="0" w:space="0" w:color="auto"/>
        <w:bottom w:val="none" w:sz="0" w:space="0" w:color="auto"/>
        <w:right w:val="none" w:sz="0" w:space="0" w:color="auto"/>
      </w:divBdr>
    </w:div>
    <w:div w:id="611278824">
      <w:bodyDiv w:val="1"/>
      <w:marLeft w:val="0"/>
      <w:marRight w:val="0"/>
      <w:marTop w:val="0"/>
      <w:marBottom w:val="0"/>
      <w:divBdr>
        <w:top w:val="none" w:sz="0" w:space="0" w:color="auto"/>
        <w:left w:val="none" w:sz="0" w:space="0" w:color="auto"/>
        <w:bottom w:val="none" w:sz="0" w:space="0" w:color="auto"/>
        <w:right w:val="none" w:sz="0" w:space="0" w:color="auto"/>
      </w:divBdr>
    </w:div>
    <w:div w:id="611789747">
      <w:bodyDiv w:val="1"/>
      <w:marLeft w:val="0"/>
      <w:marRight w:val="0"/>
      <w:marTop w:val="0"/>
      <w:marBottom w:val="0"/>
      <w:divBdr>
        <w:top w:val="none" w:sz="0" w:space="0" w:color="auto"/>
        <w:left w:val="none" w:sz="0" w:space="0" w:color="auto"/>
        <w:bottom w:val="none" w:sz="0" w:space="0" w:color="auto"/>
        <w:right w:val="none" w:sz="0" w:space="0" w:color="auto"/>
      </w:divBdr>
    </w:div>
    <w:div w:id="612245833">
      <w:bodyDiv w:val="1"/>
      <w:marLeft w:val="0"/>
      <w:marRight w:val="0"/>
      <w:marTop w:val="0"/>
      <w:marBottom w:val="0"/>
      <w:divBdr>
        <w:top w:val="none" w:sz="0" w:space="0" w:color="auto"/>
        <w:left w:val="none" w:sz="0" w:space="0" w:color="auto"/>
        <w:bottom w:val="none" w:sz="0" w:space="0" w:color="auto"/>
        <w:right w:val="none" w:sz="0" w:space="0" w:color="auto"/>
      </w:divBdr>
    </w:div>
    <w:div w:id="612830399">
      <w:bodyDiv w:val="1"/>
      <w:marLeft w:val="0"/>
      <w:marRight w:val="0"/>
      <w:marTop w:val="0"/>
      <w:marBottom w:val="0"/>
      <w:divBdr>
        <w:top w:val="none" w:sz="0" w:space="0" w:color="auto"/>
        <w:left w:val="none" w:sz="0" w:space="0" w:color="auto"/>
        <w:bottom w:val="none" w:sz="0" w:space="0" w:color="auto"/>
        <w:right w:val="none" w:sz="0" w:space="0" w:color="auto"/>
      </w:divBdr>
    </w:div>
    <w:div w:id="613251562">
      <w:bodyDiv w:val="1"/>
      <w:marLeft w:val="0"/>
      <w:marRight w:val="0"/>
      <w:marTop w:val="0"/>
      <w:marBottom w:val="0"/>
      <w:divBdr>
        <w:top w:val="none" w:sz="0" w:space="0" w:color="auto"/>
        <w:left w:val="none" w:sz="0" w:space="0" w:color="auto"/>
        <w:bottom w:val="none" w:sz="0" w:space="0" w:color="auto"/>
        <w:right w:val="none" w:sz="0" w:space="0" w:color="auto"/>
      </w:divBdr>
    </w:div>
    <w:div w:id="613900411">
      <w:bodyDiv w:val="1"/>
      <w:marLeft w:val="0"/>
      <w:marRight w:val="0"/>
      <w:marTop w:val="0"/>
      <w:marBottom w:val="0"/>
      <w:divBdr>
        <w:top w:val="none" w:sz="0" w:space="0" w:color="auto"/>
        <w:left w:val="none" w:sz="0" w:space="0" w:color="auto"/>
        <w:bottom w:val="none" w:sz="0" w:space="0" w:color="auto"/>
        <w:right w:val="none" w:sz="0" w:space="0" w:color="auto"/>
      </w:divBdr>
    </w:div>
    <w:div w:id="614597495">
      <w:bodyDiv w:val="1"/>
      <w:marLeft w:val="0"/>
      <w:marRight w:val="0"/>
      <w:marTop w:val="0"/>
      <w:marBottom w:val="0"/>
      <w:divBdr>
        <w:top w:val="none" w:sz="0" w:space="0" w:color="auto"/>
        <w:left w:val="none" w:sz="0" w:space="0" w:color="auto"/>
        <w:bottom w:val="none" w:sz="0" w:space="0" w:color="auto"/>
        <w:right w:val="none" w:sz="0" w:space="0" w:color="auto"/>
      </w:divBdr>
    </w:div>
    <w:div w:id="614947097">
      <w:bodyDiv w:val="1"/>
      <w:marLeft w:val="0"/>
      <w:marRight w:val="0"/>
      <w:marTop w:val="0"/>
      <w:marBottom w:val="0"/>
      <w:divBdr>
        <w:top w:val="none" w:sz="0" w:space="0" w:color="auto"/>
        <w:left w:val="none" w:sz="0" w:space="0" w:color="auto"/>
        <w:bottom w:val="none" w:sz="0" w:space="0" w:color="auto"/>
        <w:right w:val="none" w:sz="0" w:space="0" w:color="auto"/>
      </w:divBdr>
    </w:div>
    <w:div w:id="615596819">
      <w:bodyDiv w:val="1"/>
      <w:marLeft w:val="0"/>
      <w:marRight w:val="0"/>
      <w:marTop w:val="0"/>
      <w:marBottom w:val="0"/>
      <w:divBdr>
        <w:top w:val="none" w:sz="0" w:space="0" w:color="auto"/>
        <w:left w:val="none" w:sz="0" w:space="0" w:color="auto"/>
        <w:bottom w:val="none" w:sz="0" w:space="0" w:color="auto"/>
        <w:right w:val="none" w:sz="0" w:space="0" w:color="auto"/>
      </w:divBdr>
    </w:div>
    <w:div w:id="616109128">
      <w:bodyDiv w:val="1"/>
      <w:marLeft w:val="0"/>
      <w:marRight w:val="0"/>
      <w:marTop w:val="0"/>
      <w:marBottom w:val="0"/>
      <w:divBdr>
        <w:top w:val="none" w:sz="0" w:space="0" w:color="auto"/>
        <w:left w:val="none" w:sz="0" w:space="0" w:color="auto"/>
        <w:bottom w:val="none" w:sz="0" w:space="0" w:color="auto"/>
        <w:right w:val="none" w:sz="0" w:space="0" w:color="auto"/>
      </w:divBdr>
    </w:div>
    <w:div w:id="616302765">
      <w:bodyDiv w:val="1"/>
      <w:marLeft w:val="0"/>
      <w:marRight w:val="0"/>
      <w:marTop w:val="0"/>
      <w:marBottom w:val="0"/>
      <w:divBdr>
        <w:top w:val="none" w:sz="0" w:space="0" w:color="auto"/>
        <w:left w:val="none" w:sz="0" w:space="0" w:color="auto"/>
        <w:bottom w:val="none" w:sz="0" w:space="0" w:color="auto"/>
        <w:right w:val="none" w:sz="0" w:space="0" w:color="auto"/>
      </w:divBdr>
    </w:div>
    <w:div w:id="616447605">
      <w:bodyDiv w:val="1"/>
      <w:marLeft w:val="0"/>
      <w:marRight w:val="0"/>
      <w:marTop w:val="0"/>
      <w:marBottom w:val="0"/>
      <w:divBdr>
        <w:top w:val="none" w:sz="0" w:space="0" w:color="auto"/>
        <w:left w:val="none" w:sz="0" w:space="0" w:color="auto"/>
        <w:bottom w:val="none" w:sz="0" w:space="0" w:color="auto"/>
        <w:right w:val="none" w:sz="0" w:space="0" w:color="auto"/>
      </w:divBdr>
    </w:div>
    <w:div w:id="617105508">
      <w:bodyDiv w:val="1"/>
      <w:marLeft w:val="0"/>
      <w:marRight w:val="0"/>
      <w:marTop w:val="0"/>
      <w:marBottom w:val="0"/>
      <w:divBdr>
        <w:top w:val="none" w:sz="0" w:space="0" w:color="auto"/>
        <w:left w:val="none" w:sz="0" w:space="0" w:color="auto"/>
        <w:bottom w:val="none" w:sz="0" w:space="0" w:color="auto"/>
        <w:right w:val="none" w:sz="0" w:space="0" w:color="auto"/>
      </w:divBdr>
    </w:div>
    <w:div w:id="617760217">
      <w:bodyDiv w:val="1"/>
      <w:marLeft w:val="0"/>
      <w:marRight w:val="0"/>
      <w:marTop w:val="0"/>
      <w:marBottom w:val="0"/>
      <w:divBdr>
        <w:top w:val="none" w:sz="0" w:space="0" w:color="auto"/>
        <w:left w:val="none" w:sz="0" w:space="0" w:color="auto"/>
        <w:bottom w:val="none" w:sz="0" w:space="0" w:color="auto"/>
        <w:right w:val="none" w:sz="0" w:space="0" w:color="auto"/>
      </w:divBdr>
    </w:div>
    <w:div w:id="620310080">
      <w:bodyDiv w:val="1"/>
      <w:marLeft w:val="0"/>
      <w:marRight w:val="0"/>
      <w:marTop w:val="0"/>
      <w:marBottom w:val="0"/>
      <w:divBdr>
        <w:top w:val="none" w:sz="0" w:space="0" w:color="auto"/>
        <w:left w:val="none" w:sz="0" w:space="0" w:color="auto"/>
        <w:bottom w:val="none" w:sz="0" w:space="0" w:color="auto"/>
        <w:right w:val="none" w:sz="0" w:space="0" w:color="auto"/>
      </w:divBdr>
    </w:div>
    <w:div w:id="620652592">
      <w:bodyDiv w:val="1"/>
      <w:marLeft w:val="0"/>
      <w:marRight w:val="0"/>
      <w:marTop w:val="0"/>
      <w:marBottom w:val="0"/>
      <w:divBdr>
        <w:top w:val="none" w:sz="0" w:space="0" w:color="auto"/>
        <w:left w:val="none" w:sz="0" w:space="0" w:color="auto"/>
        <w:bottom w:val="none" w:sz="0" w:space="0" w:color="auto"/>
        <w:right w:val="none" w:sz="0" w:space="0" w:color="auto"/>
      </w:divBdr>
    </w:div>
    <w:div w:id="622006085">
      <w:bodyDiv w:val="1"/>
      <w:marLeft w:val="0"/>
      <w:marRight w:val="0"/>
      <w:marTop w:val="0"/>
      <w:marBottom w:val="0"/>
      <w:divBdr>
        <w:top w:val="none" w:sz="0" w:space="0" w:color="auto"/>
        <w:left w:val="none" w:sz="0" w:space="0" w:color="auto"/>
        <w:bottom w:val="none" w:sz="0" w:space="0" w:color="auto"/>
        <w:right w:val="none" w:sz="0" w:space="0" w:color="auto"/>
      </w:divBdr>
    </w:div>
    <w:div w:id="622225175">
      <w:bodyDiv w:val="1"/>
      <w:marLeft w:val="0"/>
      <w:marRight w:val="0"/>
      <w:marTop w:val="0"/>
      <w:marBottom w:val="0"/>
      <w:divBdr>
        <w:top w:val="none" w:sz="0" w:space="0" w:color="auto"/>
        <w:left w:val="none" w:sz="0" w:space="0" w:color="auto"/>
        <w:bottom w:val="none" w:sz="0" w:space="0" w:color="auto"/>
        <w:right w:val="none" w:sz="0" w:space="0" w:color="auto"/>
      </w:divBdr>
    </w:div>
    <w:div w:id="622270628">
      <w:bodyDiv w:val="1"/>
      <w:marLeft w:val="0"/>
      <w:marRight w:val="0"/>
      <w:marTop w:val="0"/>
      <w:marBottom w:val="0"/>
      <w:divBdr>
        <w:top w:val="none" w:sz="0" w:space="0" w:color="auto"/>
        <w:left w:val="none" w:sz="0" w:space="0" w:color="auto"/>
        <w:bottom w:val="none" w:sz="0" w:space="0" w:color="auto"/>
        <w:right w:val="none" w:sz="0" w:space="0" w:color="auto"/>
      </w:divBdr>
    </w:div>
    <w:div w:id="622426460">
      <w:bodyDiv w:val="1"/>
      <w:marLeft w:val="0"/>
      <w:marRight w:val="0"/>
      <w:marTop w:val="0"/>
      <w:marBottom w:val="0"/>
      <w:divBdr>
        <w:top w:val="none" w:sz="0" w:space="0" w:color="auto"/>
        <w:left w:val="none" w:sz="0" w:space="0" w:color="auto"/>
        <w:bottom w:val="none" w:sz="0" w:space="0" w:color="auto"/>
        <w:right w:val="none" w:sz="0" w:space="0" w:color="auto"/>
      </w:divBdr>
    </w:div>
    <w:div w:id="623005201">
      <w:bodyDiv w:val="1"/>
      <w:marLeft w:val="0"/>
      <w:marRight w:val="0"/>
      <w:marTop w:val="0"/>
      <w:marBottom w:val="0"/>
      <w:divBdr>
        <w:top w:val="none" w:sz="0" w:space="0" w:color="auto"/>
        <w:left w:val="none" w:sz="0" w:space="0" w:color="auto"/>
        <w:bottom w:val="none" w:sz="0" w:space="0" w:color="auto"/>
        <w:right w:val="none" w:sz="0" w:space="0" w:color="auto"/>
      </w:divBdr>
    </w:div>
    <w:div w:id="623661155">
      <w:bodyDiv w:val="1"/>
      <w:marLeft w:val="0"/>
      <w:marRight w:val="0"/>
      <w:marTop w:val="0"/>
      <w:marBottom w:val="0"/>
      <w:divBdr>
        <w:top w:val="none" w:sz="0" w:space="0" w:color="auto"/>
        <w:left w:val="none" w:sz="0" w:space="0" w:color="auto"/>
        <w:bottom w:val="none" w:sz="0" w:space="0" w:color="auto"/>
        <w:right w:val="none" w:sz="0" w:space="0" w:color="auto"/>
      </w:divBdr>
    </w:div>
    <w:div w:id="624893007">
      <w:bodyDiv w:val="1"/>
      <w:marLeft w:val="0"/>
      <w:marRight w:val="0"/>
      <w:marTop w:val="0"/>
      <w:marBottom w:val="0"/>
      <w:divBdr>
        <w:top w:val="none" w:sz="0" w:space="0" w:color="auto"/>
        <w:left w:val="none" w:sz="0" w:space="0" w:color="auto"/>
        <w:bottom w:val="none" w:sz="0" w:space="0" w:color="auto"/>
        <w:right w:val="none" w:sz="0" w:space="0" w:color="auto"/>
      </w:divBdr>
    </w:div>
    <w:div w:id="625044515">
      <w:bodyDiv w:val="1"/>
      <w:marLeft w:val="0"/>
      <w:marRight w:val="0"/>
      <w:marTop w:val="0"/>
      <w:marBottom w:val="0"/>
      <w:divBdr>
        <w:top w:val="none" w:sz="0" w:space="0" w:color="auto"/>
        <w:left w:val="none" w:sz="0" w:space="0" w:color="auto"/>
        <w:bottom w:val="none" w:sz="0" w:space="0" w:color="auto"/>
        <w:right w:val="none" w:sz="0" w:space="0" w:color="auto"/>
      </w:divBdr>
    </w:div>
    <w:div w:id="625357617">
      <w:bodyDiv w:val="1"/>
      <w:marLeft w:val="0"/>
      <w:marRight w:val="0"/>
      <w:marTop w:val="0"/>
      <w:marBottom w:val="0"/>
      <w:divBdr>
        <w:top w:val="none" w:sz="0" w:space="0" w:color="auto"/>
        <w:left w:val="none" w:sz="0" w:space="0" w:color="auto"/>
        <w:bottom w:val="none" w:sz="0" w:space="0" w:color="auto"/>
        <w:right w:val="none" w:sz="0" w:space="0" w:color="auto"/>
      </w:divBdr>
    </w:div>
    <w:div w:id="625427695">
      <w:bodyDiv w:val="1"/>
      <w:marLeft w:val="0"/>
      <w:marRight w:val="0"/>
      <w:marTop w:val="0"/>
      <w:marBottom w:val="0"/>
      <w:divBdr>
        <w:top w:val="none" w:sz="0" w:space="0" w:color="auto"/>
        <w:left w:val="none" w:sz="0" w:space="0" w:color="auto"/>
        <w:bottom w:val="none" w:sz="0" w:space="0" w:color="auto"/>
        <w:right w:val="none" w:sz="0" w:space="0" w:color="auto"/>
      </w:divBdr>
    </w:div>
    <w:div w:id="627778812">
      <w:bodyDiv w:val="1"/>
      <w:marLeft w:val="0"/>
      <w:marRight w:val="0"/>
      <w:marTop w:val="0"/>
      <w:marBottom w:val="0"/>
      <w:divBdr>
        <w:top w:val="none" w:sz="0" w:space="0" w:color="auto"/>
        <w:left w:val="none" w:sz="0" w:space="0" w:color="auto"/>
        <w:bottom w:val="none" w:sz="0" w:space="0" w:color="auto"/>
        <w:right w:val="none" w:sz="0" w:space="0" w:color="auto"/>
      </w:divBdr>
    </w:div>
    <w:div w:id="629944146">
      <w:bodyDiv w:val="1"/>
      <w:marLeft w:val="0"/>
      <w:marRight w:val="0"/>
      <w:marTop w:val="0"/>
      <w:marBottom w:val="0"/>
      <w:divBdr>
        <w:top w:val="none" w:sz="0" w:space="0" w:color="auto"/>
        <w:left w:val="none" w:sz="0" w:space="0" w:color="auto"/>
        <w:bottom w:val="none" w:sz="0" w:space="0" w:color="auto"/>
        <w:right w:val="none" w:sz="0" w:space="0" w:color="auto"/>
      </w:divBdr>
    </w:div>
    <w:div w:id="630205935">
      <w:bodyDiv w:val="1"/>
      <w:marLeft w:val="0"/>
      <w:marRight w:val="0"/>
      <w:marTop w:val="0"/>
      <w:marBottom w:val="0"/>
      <w:divBdr>
        <w:top w:val="none" w:sz="0" w:space="0" w:color="auto"/>
        <w:left w:val="none" w:sz="0" w:space="0" w:color="auto"/>
        <w:bottom w:val="none" w:sz="0" w:space="0" w:color="auto"/>
        <w:right w:val="none" w:sz="0" w:space="0" w:color="auto"/>
      </w:divBdr>
    </w:div>
    <w:div w:id="630867506">
      <w:bodyDiv w:val="1"/>
      <w:marLeft w:val="0"/>
      <w:marRight w:val="0"/>
      <w:marTop w:val="0"/>
      <w:marBottom w:val="0"/>
      <w:divBdr>
        <w:top w:val="none" w:sz="0" w:space="0" w:color="auto"/>
        <w:left w:val="none" w:sz="0" w:space="0" w:color="auto"/>
        <w:bottom w:val="none" w:sz="0" w:space="0" w:color="auto"/>
        <w:right w:val="none" w:sz="0" w:space="0" w:color="auto"/>
      </w:divBdr>
    </w:div>
    <w:div w:id="633100439">
      <w:bodyDiv w:val="1"/>
      <w:marLeft w:val="0"/>
      <w:marRight w:val="0"/>
      <w:marTop w:val="0"/>
      <w:marBottom w:val="0"/>
      <w:divBdr>
        <w:top w:val="none" w:sz="0" w:space="0" w:color="auto"/>
        <w:left w:val="none" w:sz="0" w:space="0" w:color="auto"/>
        <w:bottom w:val="none" w:sz="0" w:space="0" w:color="auto"/>
        <w:right w:val="none" w:sz="0" w:space="0" w:color="auto"/>
      </w:divBdr>
    </w:div>
    <w:div w:id="633368865">
      <w:bodyDiv w:val="1"/>
      <w:marLeft w:val="0"/>
      <w:marRight w:val="0"/>
      <w:marTop w:val="0"/>
      <w:marBottom w:val="0"/>
      <w:divBdr>
        <w:top w:val="none" w:sz="0" w:space="0" w:color="auto"/>
        <w:left w:val="none" w:sz="0" w:space="0" w:color="auto"/>
        <w:bottom w:val="none" w:sz="0" w:space="0" w:color="auto"/>
        <w:right w:val="none" w:sz="0" w:space="0" w:color="auto"/>
      </w:divBdr>
    </w:div>
    <w:div w:id="633684282">
      <w:bodyDiv w:val="1"/>
      <w:marLeft w:val="0"/>
      <w:marRight w:val="0"/>
      <w:marTop w:val="0"/>
      <w:marBottom w:val="0"/>
      <w:divBdr>
        <w:top w:val="none" w:sz="0" w:space="0" w:color="auto"/>
        <w:left w:val="none" w:sz="0" w:space="0" w:color="auto"/>
        <w:bottom w:val="none" w:sz="0" w:space="0" w:color="auto"/>
        <w:right w:val="none" w:sz="0" w:space="0" w:color="auto"/>
      </w:divBdr>
    </w:div>
    <w:div w:id="634068826">
      <w:bodyDiv w:val="1"/>
      <w:marLeft w:val="0"/>
      <w:marRight w:val="0"/>
      <w:marTop w:val="0"/>
      <w:marBottom w:val="0"/>
      <w:divBdr>
        <w:top w:val="none" w:sz="0" w:space="0" w:color="auto"/>
        <w:left w:val="none" w:sz="0" w:space="0" w:color="auto"/>
        <w:bottom w:val="none" w:sz="0" w:space="0" w:color="auto"/>
        <w:right w:val="none" w:sz="0" w:space="0" w:color="auto"/>
      </w:divBdr>
    </w:div>
    <w:div w:id="634261188">
      <w:bodyDiv w:val="1"/>
      <w:marLeft w:val="0"/>
      <w:marRight w:val="0"/>
      <w:marTop w:val="0"/>
      <w:marBottom w:val="0"/>
      <w:divBdr>
        <w:top w:val="none" w:sz="0" w:space="0" w:color="auto"/>
        <w:left w:val="none" w:sz="0" w:space="0" w:color="auto"/>
        <w:bottom w:val="none" w:sz="0" w:space="0" w:color="auto"/>
        <w:right w:val="none" w:sz="0" w:space="0" w:color="auto"/>
      </w:divBdr>
    </w:div>
    <w:div w:id="634337411">
      <w:bodyDiv w:val="1"/>
      <w:marLeft w:val="0"/>
      <w:marRight w:val="0"/>
      <w:marTop w:val="0"/>
      <w:marBottom w:val="0"/>
      <w:divBdr>
        <w:top w:val="none" w:sz="0" w:space="0" w:color="auto"/>
        <w:left w:val="none" w:sz="0" w:space="0" w:color="auto"/>
        <w:bottom w:val="none" w:sz="0" w:space="0" w:color="auto"/>
        <w:right w:val="none" w:sz="0" w:space="0" w:color="auto"/>
      </w:divBdr>
    </w:div>
    <w:div w:id="634530207">
      <w:bodyDiv w:val="1"/>
      <w:marLeft w:val="0"/>
      <w:marRight w:val="0"/>
      <w:marTop w:val="0"/>
      <w:marBottom w:val="0"/>
      <w:divBdr>
        <w:top w:val="none" w:sz="0" w:space="0" w:color="auto"/>
        <w:left w:val="none" w:sz="0" w:space="0" w:color="auto"/>
        <w:bottom w:val="none" w:sz="0" w:space="0" w:color="auto"/>
        <w:right w:val="none" w:sz="0" w:space="0" w:color="auto"/>
      </w:divBdr>
    </w:div>
    <w:div w:id="634677746">
      <w:bodyDiv w:val="1"/>
      <w:marLeft w:val="0"/>
      <w:marRight w:val="0"/>
      <w:marTop w:val="0"/>
      <w:marBottom w:val="0"/>
      <w:divBdr>
        <w:top w:val="none" w:sz="0" w:space="0" w:color="auto"/>
        <w:left w:val="none" w:sz="0" w:space="0" w:color="auto"/>
        <w:bottom w:val="none" w:sz="0" w:space="0" w:color="auto"/>
        <w:right w:val="none" w:sz="0" w:space="0" w:color="auto"/>
      </w:divBdr>
    </w:div>
    <w:div w:id="636107865">
      <w:bodyDiv w:val="1"/>
      <w:marLeft w:val="0"/>
      <w:marRight w:val="0"/>
      <w:marTop w:val="0"/>
      <w:marBottom w:val="0"/>
      <w:divBdr>
        <w:top w:val="none" w:sz="0" w:space="0" w:color="auto"/>
        <w:left w:val="none" w:sz="0" w:space="0" w:color="auto"/>
        <w:bottom w:val="none" w:sz="0" w:space="0" w:color="auto"/>
        <w:right w:val="none" w:sz="0" w:space="0" w:color="auto"/>
      </w:divBdr>
    </w:div>
    <w:div w:id="636911168">
      <w:bodyDiv w:val="1"/>
      <w:marLeft w:val="0"/>
      <w:marRight w:val="0"/>
      <w:marTop w:val="0"/>
      <w:marBottom w:val="0"/>
      <w:divBdr>
        <w:top w:val="none" w:sz="0" w:space="0" w:color="auto"/>
        <w:left w:val="none" w:sz="0" w:space="0" w:color="auto"/>
        <w:bottom w:val="none" w:sz="0" w:space="0" w:color="auto"/>
        <w:right w:val="none" w:sz="0" w:space="0" w:color="auto"/>
      </w:divBdr>
    </w:div>
    <w:div w:id="638193175">
      <w:bodyDiv w:val="1"/>
      <w:marLeft w:val="0"/>
      <w:marRight w:val="0"/>
      <w:marTop w:val="0"/>
      <w:marBottom w:val="0"/>
      <w:divBdr>
        <w:top w:val="none" w:sz="0" w:space="0" w:color="auto"/>
        <w:left w:val="none" w:sz="0" w:space="0" w:color="auto"/>
        <w:bottom w:val="none" w:sz="0" w:space="0" w:color="auto"/>
        <w:right w:val="none" w:sz="0" w:space="0" w:color="auto"/>
      </w:divBdr>
    </w:div>
    <w:div w:id="638461185">
      <w:bodyDiv w:val="1"/>
      <w:marLeft w:val="0"/>
      <w:marRight w:val="0"/>
      <w:marTop w:val="0"/>
      <w:marBottom w:val="0"/>
      <w:divBdr>
        <w:top w:val="none" w:sz="0" w:space="0" w:color="auto"/>
        <w:left w:val="none" w:sz="0" w:space="0" w:color="auto"/>
        <w:bottom w:val="none" w:sz="0" w:space="0" w:color="auto"/>
        <w:right w:val="none" w:sz="0" w:space="0" w:color="auto"/>
      </w:divBdr>
    </w:div>
    <w:div w:id="640884536">
      <w:bodyDiv w:val="1"/>
      <w:marLeft w:val="0"/>
      <w:marRight w:val="0"/>
      <w:marTop w:val="0"/>
      <w:marBottom w:val="0"/>
      <w:divBdr>
        <w:top w:val="none" w:sz="0" w:space="0" w:color="auto"/>
        <w:left w:val="none" w:sz="0" w:space="0" w:color="auto"/>
        <w:bottom w:val="none" w:sz="0" w:space="0" w:color="auto"/>
        <w:right w:val="none" w:sz="0" w:space="0" w:color="auto"/>
      </w:divBdr>
    </w:div>
    <w:div w:id="641152727">
      <w:bodyDiv w:val="1"/>
      <w:marLeft w:val="0"/>
      <w:marRight w:val="0"/>
      <w:marTop w:val="0"/>
      <w:marBottom w:val="0"/>
      <w:divBdr>
        <w:top w:val="none" w:sz="0" w:space="0" w:color="auto"/>
        <w:left w:val="none" w:sz="0" w:space="0" w:color="auto"/>
        <w:bottom w:val="none" w:sz="0" w:space="0" w:color="auto"/>
        <w:right w:val="none" w:sz="0" w:space="0" w:color="auto"/>
      </w:divBdr>
    </w:div>
    <w:div w:id="641423480">
      <w:bodyDiv w:val="1"/>
      <w:marLeft w:val="0"/>
      <w:marRight w:val="0"/>
      <w:marTop w:val="0"/>
      <w:marBottom w:val="0"/>
      <w:divBdr>
        <w:top w:val="none" w:sz="0" w:space="0" w:color="auto"/>
        <w:left w:val="none" w:sz="0" w:space="0" w:color="auto"/>
        <w:bottom w:val="none" w:sz="0" w:space="0" w:color="auto"/>
        <w:right w:val="none" w:sz="0" w:space="0" w:color="auto"/>
      </w:divBdr>
    </w:div>
    <w:div w:id="641931912">
      <w:bodyDiv w:val="1"/>
      <w:marLeft w:val="0"/>
      <w:marRight w:val="0"/>
      <w:marTop w:val="0"/>
      <w:marBottom w:val="0"/>
      <w:divBdr>
        <w:top w:val="none" w:sz="0" w:space="0" w:color="auto"/>
        <w:left w:val="none" w:sz="0" w:space="0" w:color="auto"/>
        <w:bottom w:val="none" w:sz="0" w:space="0" w:color="auto"/>
        <w:right w:val="none" w:sz="0" w:space="0" w:color="auto"/>
      </w:divBdr>
    </w:div>
    <w:div w:id="644120464">
      <w:bodyDiv w:val="1"/>
      <w:marLeft w:val="0"/>
      <w:marRight w:val="0"/>
      <w:marTop w:val="0"/>
      <w:marBottom w:val="0"/>
      <w:divBdr>
        <w:top w:val="none" w:sz="0" w:space="0" w:color="auto"/>
        <w:left w:val="none" w:sz="0" w:space="0" w:color="auto"/>
        <w:bottom w:val="none" w:sz="0" w:space="0" w:color="auto"/>
        <w:right w:val="none" w:sz="0" w:space="0" w:color="auto"/>
      </w:divBdr>
    </w:div>
    <w:div w:id="645017330">
      <w:bodyDiv w:val="1"/>
      <w:marLeft w:val="0"/>
      <w:marRight w:val="0"/>
      <w:marTop w:val="0"/>
      <w:marBottom w:val="0"/>
      <w:divBdr>
        <w:top w:val="none" w:sz="0" w:space="0" w:color="auto"/>
        <w:left w:val="none" w:sz="0" w:space="0" w:color="auto"/>
        <w:bottom w:val="none" w:sz="0" w:space="0" w:color="auto"/>
        <w:right w:val="none" w:sz="0" w:space="0" w:color="auto"/>
      </w:divBdr>
    </w:div>
    <w:div w:id="645402708">
      <w:bodyDiv w:val="1"/>
      <w:marLeft w:val="0"/>
      <w:marRight w:val="0"/>
      <w:marTop w:val="0"/>
      <w:marBottom w:val="0"/>
      <w:divBdr>
        <w:top w:val="none" w:sz="0" w:space="0" w:color="auto"/>
        <w:left w:val="none" w:sz="0" w:space="0" w:color="auto"/>
        <w:bottom w:val="none" w:sz="0" w:space="0" w:color="auto"/>
        <w:right w:val="none" w:sz="0" w:space="0" w:color="auto"/>
      </w:divBdr>
    </w:div>
    <w:div w:id="645859675">
      <w:bodyDiv w:val="1"/>
      <w:marLeft w:val="0"/>
      <w:marRight w:val="0"/>
      <w:marTop w:val="0"/>
      <w:marBottom w:val="0"/>
      <w:divBdr>
        <w:top w:val="none" w:sz="0" w:space="0" w:color="auto"/>
        <w:left w:val="none" w:sz="0" w:space="0" w:color="auto"/>
        <w:bottom w:val="none" w:sz="0" w:space="0" w:color="auto"/>
        <w:right w:val="none" w:sz="0" w:space="0" w:color="auto"/>
      </w:divBdr>
    </w:div>
    <w:div w:id="646403102">
      <w:bodyDiv w:val="1"/>
      <w:marLeft w:val="0"/>
      <w:marRight w:val="0"/>
      <w:marTop w:val="0"/>
      <w:marBottom w:val="0"/>
      <w:divBdr>
        <w:top w:val="none" w:sz="0" w:space="0" w:color="auto"/>
        <w:left w:val="none" w:sz="0" w:space="0" w:color="auto"/>
        <w:bottom w:val="none" w:sz="0" w:space="0" w:color="auto"/>
        <w:right w:val="none" w:sz="0" w:space="0" w:color="auto"/>
      </w:divBdr>
    </w:div>
    <w:div w:id="647053994">
      <w:bodyDiv w:val="1"/>
      <w:marLeft w:val="0"/>
      <w:marRight w:val="0"/>
      <w:marTop w:val="0"/>
      <w:marBottom w:val="0"/>
      <w:divBdr>
        <w:top w:val="none" w:sz="0" w:space="0" w:color="auto"/>
        <w:left w:val="none" w:sz="0" w:space="0" w:color="auto"/>
        <w:bottom w:val="none" w:sz="0" w:space="0" w:color="auto"/>
        <w:right w:val="none" w:sz="0" w:space="0" w:color="auto"/>
      </w:divBdr>
    </w:div>
    <w:div w:id="647444794">
      <w:bodyDiv w:val="1"/>
      <w:marLeft w:val="0"/>
      <w:marRight w:val="0"/>
      <w:marTop w:val="0"/>
      <w:marBottom w:val="0"/>
      <w:divBdr>
        <w:top w:val="none" w:sz="0" w:space="0" w:color="auto"/>
        <w:left w:val="none" w:sz="0" w:space="0" w:color="auto"/>
        <w:bottom w:val="none" w:sz="0" w:space="0" w:color="auto"/>
        <w:right w:val="none" w:sz="0" w:space="0" w:color="auto"/>
      </w:divBdr>
    </w:div>
    <w:div w:id="647629573">
      <w:bodyDiv w:val="1"/>
      <w:marLeft w:val="0"/>
      <w:marRight w:val="0"/>
      <w:marTop w:val="0"/>
      <w:marBottom w:val="0"/>
      <w:divBdr>
        <w:top w:val="none" w:sz="0" w:space="0" w:color="auto"/>
        <w:left w:val="none" w:sz="0" w:space="0" w:color="auto"/>
        <w:bottom w:val="none" w:sz="0" w:space="0" w:color="auto"/>
        <w:right w:val="none" w:sz="0" w:space="0" w:color="auto"/>
      </w:divBdr>
    </w:div>
    <w:div w:id="647711403">
      <w:bodyDiv w:val="1"/>
      <w:marLeft w:val="0"/>
      <w:marRight w:val="0"/>
      <w:marTop w:val="0"/>
      <w:marBottom w:val="0"/>
      <w:divBdr>
        <w:top w:val="none" w:sz="0" w:space="0" w:color="auto"/>
        <w:left w:val="none" w:sz="0" w:space="0" w:color="auto"/>
        <w:bottom w:val="none" w:sz="0" w:space="0" w:color="auto"/>
        <w:right w:val="none" w:sz="0" w:space="0" w:color="auto"/>
      </w:divBdr>
    </w:div>
    <w:div w:id="648288295">
      <w:bodyDiv w:val="1"/>
      <w:marLeft w:val="0"/>
      <w:marRight w:val="0"/>
      <w:marTop w:val="0"/>
      <w:marBottom w:val="0"/>
      <w:divBdr>
        <w:top w:val="none" w:sz="0" w:space="0" w:color="auto"/>
        <w:left w:val="none" w:sz="0" w:space="0" w:color="auto"/>
        <w:bottom w:val="none" w:sz="0" w:space="0" w:color="auto"/>
        <w:right w:val="none" w:sz="0" w:space="0" w:color="auto"/>
      </w:divBdr>
    </w:div>
    <w:div w:id="648369023">
      <w:bodyDiv w:val="1"/>
      <w:marLeft w:val="0"/>
      <w:marRight w:val="0"/>
      <w:marTop w:val="0"/>
      <w:marBottom w:val="0"/>
      <w:divBdr>
        <w:top w:val="none" w:sz="0" w:space="0" w:color="auto"/>
        <w:left w:val="none" w:sz="0" w:space="0" w:color="auto"/>
        <w:bottom w:val="none" w:sz="0" w:space="0" w:color="auto"/>
        <w:right w:val="none" w:sz="0" w:space="0" w:color="auto"/>
      </w:divBdr>
    </w:div>
    <w:div w:id="649595843">
      <w:bodyDiv w:val="1"/>
      <w:marLeft w:val="0"/>
      <w:marRight w:val="0"/>
      <w:marTop w:val="0"/>
      <w:marBottom w:val="0"/>
      <w:divBdr>
        <w:top w:val="none" w:sz="0" w:space="0" w:color="auto"/>
        <w:left w:val="none" w:sz="0" w:space="0" w:color="auto"/>
        <w:bottom w:val="none" w:sz="0" w:space="0" w:color="auto"/>
        <w:right w:val="none" w:sz="0" w:space="0" w:color="auto"/>
      </w:divBdr>
    </w:div>
    <w:div w:id="651181561">
      <w:bodyDiv w:val="1"/>
      <w:marLeft w:val="0"/>
      <w:marRight w:val="0"/>
      <w:marTop w:val="0"/>
      <w:marBottom w:val="0"/>
      <w:divBdr>
        <w:top w:val="none" w:sz="0" w:space="0" w:color="auto"/>
        <w:left w:val="none" w:sz="0" w:space="0" w:color="auto"/>
        <w:bottom w:val="none" w:sz="0" w:space="0" w:color="auto"/>
        <w:right w:val="none" w:sz="0" w:space="0" w:color="auto"/>
      </w:divBdr>
    </w:div>
    <w:div w:id="651298297">
      <w:bodyDiv w:val="1"/>
      <w:marLeft w:val="0"/>
      <w:marRight w:val="0"/>
      <w:marTop w:val="0"/>
      <w:marBottom w:val="0"/>
      <w:divBdr>
        <w:top w:val="none" w:sz="0" w:space="0" w:color="auto"/>
        <w:left w:val="none" w:sz="0" w:space="0" w:color="auto"/>
        <w:bottom w:val="none" w:sz="0" w:space="0" w:color="auto"/>
        <w:right w:val="none" w:sz="0" w:space="0" w:color="auto"/>
      </w:divBdr>
    </w:div>
    <w:div w:id="651300937">
      <w:bodyDiv w:val="1"/>
      <w:marLeft w:val="0"/>
      <w:marRight w:val="0"/>
      <w:marTop w:val="0"/>
      <w:marBottom w:val="0"/>
      <w:divBdr>
        <w:top w:val="none" w:sz="0" w:space="0" w:color="auto"/>
        <w:left w:val="none" w:sz="0" w:space="0" w:color="auto"/>
        <w:bottom w:val="none" w:sz="0" w:space="0" w:color="auto"/>
        <w:right w:val="none" w:sz="0" w:space="0" w:color="auto"/>
      </w:divBdr>
    </w:div>
    <w:div w:id="651906409">
      <w:bodyDiv w:val="1"/>
      <w:marLeft w:val="0"/>
      <w:marRight w:val="0"/>
      <w:marTop w:val="0"/>
      <w:marBottom w:val="0"/>
      <w:divBdr>
        <w:top w:val="none" w:sz="0" w:space="0" w:color="auto"/>
        <w:left w:val="none" w:sz="0" w:space="0" w:color="auto"/>
        <w:bottom w:val="none" w:sz="0" w:space="0" w:color="auto"/>
        <w:right w:val="none" w:sz="0" w:space="0" w:color="auto"/>
      </w:divBdr>
    </w:div>
    <w:div w:id="651980301">
      <w:bodyDiv w:val="1"/>
      <w:marLeft w:val="0"/>
      <w:marRight w:val="0"/>
      <w:marTop w:val="0"/>
      <w:marBottom w:val="0"/>
      <w:divBdr>
        <w:top w:val="none" w:sz="0" w:space="0" w:color="auto"/>
        <w:left w:val="none" w:sz="0" w:space="0" w:color="auto"/>
        <w:bottom w:val="none" w:sz="0" w:space="0" w:color="auto"/>
        <w:right w:val="none" w:sz="0" w:space="0" w:color="auto"/>
      </w:divBdr>
    </w:div>
    <w:div w:id="652291293">
      <w:bodyDiv w:val="1"/>
      <w:marLeft w:val="0"/>
      <w:marRight w:val="0"/>
      <w:marTop w:val="0"/>
      <w:marBottom w:val="0"/>
      <w:divBdr>
        <w:top w:val="none" w:sz="0" w:space="0" w:color="auto"/>
        <w:left w:val="none" w:sz="0" w:space="0" w:color="auto"/>
        <w:bottom w:val="none" w:sz="0" w:space="0" w:color="auto"/>
        <w:right w:val="none" w:sz="0" w:space="0" w:color="auto"/>
      </w:divBdr>
    </w:div>
    <w:div w:id="652678915">
      <w:bodyDiv w:val="1"/>
      <w:marLeft w:val="0"/>
      <w:marRight w:val="0"/>
      <w:marTop w:val="0"/>
      <w:marBottom w:val="0"/>
      <w:divBdr>
        <w:top w:val="none" w:sz="0" w:space="0" w:color="auto"/>
        <w:left w:val="none" w:sz="0" w:space="0" w:color="auto"/>
        <w:bottom w:val="none" w:sz="0" w:space="0" w:color="auto"/>
        <w:right w:val="none" w:sz="0" w:space="0" w:color="auto"/>
      </w:divBdr>
    </w:div>
    <w:div w:id="653948530">
      <w:bodyDiv w:val="1"/>
      <w:marLeft w:val="0"/>
      <w:marRight w:val="0"/>
      <w:marTop w:val="0"/>
      <w:marBottom w:val="0"/>
      <w:divBdr>
        <w:top w:val="none" w:sz="0" w:space="0" w:color="auto"/>
        <w:left w:val="none" w:sz="0" w:space="0" w:color="auto"/>
        <w:bottom w:val="none" w:sz="0" w:space="0" w:color="auto"/>
        <w:right w:val="none" w:sz="0" w:space="0" w:color="auto"/>
      </w:divBdr>
    </w:div>
    <w:div w:id="654649701">
      <w:bodyDiv w:val="1"/>
      <w:marLeft w:val="0"/>
      <w:marRight w:val="0"/>
      <w:marTop w:val="0"/>
      <w:marBottom w:val="0"/>
      <w:divBdr>
        <w:top w:val="none" w:sz="0" w:space="0" w:color="auto"/>
        <w:left w:val="none" w:sz="0" w:space="0" w:color="auto"/>
        <w:bottom w:val="none" w:sz="0" w:space="0" w:color="auto"/>
        <w:right w:val="none" w:sz="0" w:space="0" w:color="auto"/>
      </w:divBdr>
    </w:div>
    <w:div w:id="655492244">
      <w:bodyDiv w:val="1"/>
      <w:marLeft w:val="0"/>
      <w:marRight w:val="0"/>
      <w:marTop w:val="0"/>
      <w:marBottom w:val="0"/>
      <w:divBdr>
        <w:top w:val="none" w:sz="0" w:space="0" w:color="auto"/>
        <w:left w:val="none" w:sz="0" w:space="0" w:color="auto"/>
        <w:bottom w:val="none" w:sz="0" w:space="0" w:color="auto"/>
        <w:right w:val="none" w:sz="0" w:space="0" w:color="auto"/>
      </w:divBdr>
    </w:div>
    <w:div w:id="656617490">
      <w:bodyDiv w:val="1"/>
      <w:marLeft w:val="0"/>
      <w:marRight w:val="0"/>
      <w:marTop w:val="0"/>
      <w:marBottom w:val="0"/>
      <w:divBdr>
        <w:top w:val="none" w:sz="0" w:space="0" w:color="auto"/>
        <w:left w:val="none" w:sz="0" w:space="0" w:color="auto"/>
        <w:bottom w:val="none" w:sz="0" w:space="0" w:color="auto"/>
        <w:right w:val="none" w:sz="0" w:space="0" w:color="auto"/>
      </w:divBdr>
    </w:div>
    <w:div w:id="658732367">
      <w:bodyDiv w:val="1"/>
      <w:marLeft w:val="0"/>
      <w:marRight w:val="0"/>
      <w:marTop w:val="0"/>
      <w:marBottom w:val="0"/>
      <w:divBdr>
        <w:top w:val="none" w:sz="0" w:space="0" w:color="auto"/>
        <w:left w:val="none" w:sz="0" w:space="0" w:color="auto"/>
        <w:bottom w:val="none" w:sz="0" w:space="0" w:color="auto"/>
        <w:right w:val="none" w:sz="0" w:space="0" w:color="auto"/>
      </w:divBdr>
    </w:div>
    <w:div w:id="658773877">
      <w:bodyDiv w:val="1"/>
      <w:marLeft w:val="0"/>
      <w:marRight w:val="0"/>
      <w:marTop w:val="0"/>
      <w:marBottom w:val="0"/>
      <w:divBdr>
        <w:top w:val="none" w:sz="0" w:space="0" w:color="auto"/>
        <w:left w:val="none" w:sz="0" w:space="0" w:color="auto"/>
        <w:bottom w:val="none" w:sz="0" w:space="0" w:color="auto"/>
        <w:right w:val="none" w:sz="0" w:space="0" w:color="auto"/>
      </w:divBdr>
    </w:div>
    <w:div w:id="659963584">
      <w:bodyDiv w:val="1"/>
      <w:marLeft w:val="0"/>
      <w:marRight w:val="0"/>
      <w:marTop w:val="0"/>
      <w:marBottom w:val="0"/>
      <w:divBdr>
        <w:top w:val="none" w:sz="0" w:space="0" w:color="auto"/>
        <w:left w:val="none" w:sz="0" w:space="0" w:color="auto"/>
        <w:bottom w:val="none" w:sz="0" w:space="0" w:color="auto"/>
        <w:right w:val="none" w:sz="0" w:space="0" w:color="auto"/>
      </w:divBdr>
    </w:div>
    <w:div w:id="660696290">
      <w:bodyDiv w:val="1"/>
      <w:marLeft w:val="0"/>
      <w:marRight w:val="0"/>
      <w:marTop w:val="0"/>
      <w:marBottom w:val="0"/>
      <w:divBdr>
        <w:top w:val="none" w:sz="0" w:space="0" w:color="auto"/>
        <w:left w:val="none" w:sz="0" w:space="0" w:color="auto"/>
        <w:bottom w:val="none" w:sz="0" w:space="0" w:color="auto"/>
        <w:right w:val="none" w:sz="0" w:space="0" w:color="auto"/>
      </w:divBdr>
    </w:div>
    <w:div w:id="661087036">
      <w:bodyDiv w:val="1"/>
      <w:marLeft w:val="0"/>
      <w:marRight w:val="0"/>
      <w:marTop w:val="0"/>
      <w:marBottom w:val="0"/>
      <w:divBdr>
        <w:top w:val="none" w:sz="0" w:space="0" w:color="auto"/>
        <w:left w:val="none" w:sz="0" w:space="0" w:color="auto"/>
        <w:bottom w:val="none" w:sz="0" w:space="0" w:color="auto"/>
        <w:right w:val="none" w:sz="0" w:space="0" w:color="auto"/>
      </w:divBdr>
    </w:div>
    <w:div w:id="662969068">
      <w:bodyDiv w:val="1"/>
      <w:marLeft w:val="0"/>
      <w:marRight w:val="0"/>
      <w:marTop w:val="0"/>
      <w:marBottom w:val="0"/>
      <w:divBdr>
        <w:top w:val="none" w:sz="0" w:space="0" w:color="auto"/>
        <w:left w:val="none" w:sz="0" w:space="0" w:color="auto"/>
        <w:bottom w:val="none" w:sz="0" w:space="0" w:color="auto"/>
        <w:right w:val="none" w:sz="0" w:space="0" w:color="auto"/>
      </w:divBdr>
    </w:div>
    <w:div w:id="663168575">
      <w:bodyDiv w:val="1"/>
      <w:marLeft w:val="0"/>
      <w:marRight w:val="0"/>
      <w:marTop w:val="0"/>
      <w:marBottom w:val="0"/>
      <w:divBdr>
        <w:top w:val="none" w:sz="0" w:space="0" w:color="auto"/>
        <w:left w:val="none" w:sz="0" w:space="0" w:color="auto"/>
        <w:bottom w:val="none" w:sz="0" w:space="0" w:color="auto"/>
        <w:right w:val="none" w:sz="0" w:space="0" w:color="auto"/>
      </w:divBdr>
    </w:div>
    <w:div w:id="664210205">
      <w:bodyDiv w:val="1"/>
      <w:marLeft w:val="0"/>
      <w:marRight w:val="0"/>
      <w:marTop w:val="0"/>
      <w:marBottom w:val="0"/>
      <w:divBdr>
        <w:top w:val="none" w:sz="0" w:space="0" w:color="auto"/>
        <w:left w:val="none" w:sz="0" w:space="0" w:color="auto"/>
        <w:bottom w:val="none" w:sz="0" w:space="0" w:color="auto"/>
        <w:right w:val="none" w:sz="0" w:space="0" w:color="auto"/>
      </w:divBdr>
    </w:div>
    <w:div w:id="664239214">
      <w:bodyDiv w:val="1"/>
      <w:marLeft w:val="0"/>
      <w:marRight w:val="0"/>
      <w:marTop w:val="0"/>
      <w:marBottom w:val="0"/>
      <w:divBdr>
        <w:top w:val="none" w:sz="0" w:space="0" w:color="auto"/>
        <w:left w:val="none" w:sz="0" w:space="0" w:color="auto"/>
        <w:bottom w:val="none" w:sz="0" w:space="0" w:color="auto"/>
        <w:right w:val="none" w:sz="0" w:space="0" w:color="auto"/>
      </w:divBdr>
    </w:div>
    <w:div w:id="664283623">
      <w:bodyDiv w:val="1"/>
      <w:marLeft w:val="0"/>
      <w:marRight w:val="0"/>
      <w:marTop w:val="0"/>
      <w:marBottom w:val="0"/>
      <w:divBdr>
        <w:top w:val="none" w:sz="0" w:space="0" w:color="auto"/>
        <w:left w:val="none" w:sz="0" w:space="0" w:color="auto"/>
        <w:bottom w:val="none" w:sz="0" w:space="0" w:color="auto"/>
        <w:right w:val="none" w:sz="0" w:space="0" w:color="auto"/>
      </w:divBdr>
    </w:div>
    <w:div w:id="665134380">
      <w:bodyDiv w:val="1"/>
      <w:marLeft w:val="0"/>
      <w:marRight w:val="0"/>
      <w:marTop w:val="0"/>
      <w:marBottom w:val="0"/>
      <w:divBdr>
        <w:top w:val="none" w:sz="0" w:space="0" w:color="auto"/>
        <w:left w:val="none" w:sz="0" w:space="0" w:color="auto"/>
        <w:bottom w:val="none" w:sz="0" w:space="0" w:color="auto"/>
        <w:right w:val="none" w:sz="0" w:space="0" w:color="auto"/>
      </w:divBdr>
    </w:div>
    <w:div w:id="665137430">
      <w:bodyDiv w:val="1"/>
      <w:marLeft w:val="0"/>
      <w:marRight w:val="0"/>
      <w:marTop w:val="0"/>
      <w:marBottom w:val="0"/>
      <w:divBdr>
        <w:top w:val="none" w:sz="0" w:space="0" w:color="auto"/>
        <w:left w:val="none" w:sz="0" w:space="0" w:color="auto"/>
        <w:bottom w:val="none" w:sz="0" w:space="0" w:color="auto"/>
        <w:right w:val="none" w:sz="0" w:space="0" w:color="auto"/>
      </w:divBdr>
    </w:div>
    <w:div w:id="665745334">
      <w:bodyDiv w:val="1"/>
      <w:marLeft w:val="0"/>
      <w:marRight w:val="0"/>
      <w:marTop w:val="0"/>
      <w:marBottom w:val="0"/>
      <w:divBdr>
        <w:top w:val="none" w:sz="0" w:space="0" w:color="auto"/>
        <w:left w:val="none" w:sz="0" w:space="0" w:color="auto"/>
        <w:bottom w:val="none" w:sz="0" w:space="0" w:color="auto"/>
        <w:right w:val="none" w:sz="0" w:space="0" w:color="auto"/>
      </w:divBdr>
    </w:div>
    <w:div w:id="665862328">
      <w:bodyDiv w:val="1"/>
      <w:marLeft w:val="0"/>
      <w:marRight w:val="0"/>
      <w:marTop w:val="0"/>
      <w:marBottom w:val="0"/>
      <w:divBdr>
        <w:top w:val="none" w:sz="0" w:space="0" w:color="auto"/>
        <w:left w:val="none" w:sz="0" w:space="0" w:color="auto"/>
        <w:bottom w:val="none" w:sz="0" w:space="0" w:color="auto"/>
        <w:right w:val="none" w:sz="0" w:space="0" w:color="auto"/>
      </w:divBdr>
    </w:div>
    <w:div w:id="666324586">
      <w:bodyDiv w:val="1"/>
      <w:marLeft w:val="0"/>
      <w:marRight w:val="0"/>
      <w:marTop w:val="0"/>
      <w:marBottom w:val="0"/>
      <w:divBdr>
        <w:top w:val="none" w:sz="0" w:space="0" w:color="auto"/>
        <w:left w:val="none" w:sz="0" w:space="0" w:color="auto"/>
        <w:bottom w:val="none" w:sz="0" w:space="0" w:color="auto"/>
        <w:right w:val="none" w:sz="0" w:space="0" w:color="auto"/>
      </w:divBdr>
    </w:div>
    <w:div w:id="666714286">
      <w:bodyDiv w:val="1"/>
      <w:marLeft w:val="0"/>
      <w:marRight w:val="0"/>
      <w:marTop w:val="0"/>
      <w:marBottom w:val="0"/>
      <w:divBdr>
        <w:top w:val="none" w:sz="0" w:space="0" w:color="auto"/>
        <w:left w:val="none" w:sz="0" w:space="0" w:color="auto"/>
        <w:bottom w:val="none" w:sz="0" w:space="0" w:color="auto"/>
        <w:right w:val="none" w:sz="0" w:space="0" w:color="auto"/>
      </w:divBdr>
    </w:div>
    <w:div w:id="667291239">
      <w:bodyDiv w:val="1"/>
      <w:marLeft w:val="0"/>
      <w:marRight w:val="0"/>
      <w:marTop w:val="0"/>
      <w:marBottom w:val="0"/>
      <w:divBdr>
        <w:top w:val="none" w:sz="0" w:space="0" w:color="auto"/>
        <w:left w:val="none" w:sz="0" w:space="0" w:color="auto"/>
        <w:bottom w:val="none" w:sz="0" w:space="0" w:color="auto"/>
        <w:right w:val="none" w:sz="0" w:space="0" w:color="auto"/>
      </w:divBdr>
    </w:div>
    <w:div w:id="667294893">
      <w:bodyDiv w:val="1"/>
      <w:marLeft w:val="0"/>
      <w:marRight w:val="0"/>
      <w:marTop w:val="0"/>
      <w:marBottom w:val="0"/>
      <w:divBdr>
        <w:top w:val="none" w:sz="0" w:space="0" w:color="auto"/>
        <w:left w:val="none" w:sz="0" w:space="0" w:color="auto"/>
        <w:bottom w:val="none" w:sz="0" w:space="0" w:color="auto"/>
        <w:right w:val="none" w:sz="0" w:space="0" w:color="auto"/>
      </w:divBdr>
    </w:div>
    <w:div w:id="669450382">
      <w:bodyDiv w:val="1"/>
      <w:marLeft w:val="0"/>
      <w:marRight w:val="0"/>
      <w:marTop w:val="0"/>
      <w:marBottom w:val="0"/>
      <w:divBdr>
        <w:top w:val="none" w:sz="0" w:space="0" w:color="auto"/>
        <w:left w:val="none" w:sz="0" w:space="0" w:color="auto"/>
        <w:bottom w:val="none" w:sz="0" w:space="0" w:color="auto"/>
        <w:right w:val="none" w:sz="0" w:space="0" w:color="auto"/>
      </w:divBdr>
    </w:div>
    <w:div w:id="670452566">
      <w:bodyDiv w:val="1"/>
      <w:marLeft w:val="0"/>
      <w:marRight w:val="0"/>
      <w:marTop w:val="0"/>
      <w:marBottom w:val="0"/>
      <w:divBdr>
        <w:top w:val="none" w:sz="0" w:space="0" w:color="auto"/>
        <w:left w:val="none" w:sz="0" w:space="0" w:color="auto"/>
        <w:bottom w:val="none" w:sz="0" w:space="0" w:color="auto"/>
        <w:right w:val="none" w:sz="0" w:space="0" w:color="auto"/>
      </w:divBdr>
    </w:div>
    <w:div w:id="670722173">
      <w:bodyDiv w:val="1"/>
      <w:marLeft w:val="0"/>
      <w:marRight w:val="0"/>
      <w:marTop w:val="0"/>
      <w:marBottom w:val="0"/>
      <w:divBdr>
        <w:top w:val="none" w:sz="0" w:space="0" w:color="auto"/>
        <w:left w:val="none" w:sz="0" w:space="0" w:color="auto"/>
        <w:bottom w:val="none" w:sz="0" w:space="0" w:color="auto"/>
        <w:right w:val="none" w:sz="0" w:space="0" w:color="auto"/>
      </w:divBdr>
    </w:div>
    <w:div w:id="671220726">
      <w:bodyDiv w:val="1"/>
      <w:marLeft w:val="0"/>
      <w:marRight w:val="0"/>
      <w:marTop w:val="0"/>
      <w:marBottom w:val="0"/>
      <w:divBdr>
        <w:top w:val="none" w:sz="0" w:space="0" w:color="auto"/>
        <w:left w:val="none" w:sz="0" w:space="0" w:color="auto"/>
        <w:bottom w:val="none" w:sz="0" w:space="0" w:color="auto"/>
        <w:right w:val="none" w:sz="0" w:space="0" w:color="auto"/>
      </w:divBdr>
    </w:div>
    <w:div w:id="671444923">
      <w:bodyDiv w:val="1"/>
      <w:marLeft w:val="0"/>
      <w:marRight w:val="0"/>
      <w:marTop w:val="0"/>
      <w:marBottom w:val="0"/>
      <w:divBdr>
        <w:top w:val="none" w:sz="0" w:space="0" w:color="auto"/>
        <w:left w:val="none" w:sz="0" w:space="0" w:color="auto"/>
        <w:bottom w:val="none" w:sz="0" w:space="0" w:color="auto"/>
        <w:right w:val="none" w:sz="0" w:space="0" w:color="auto"/>
      </w:divBdr>
    </w:div>
    <w:div w:id="671564594">
      <w:bodyDiv w:val="1"/>
      <w:marLeft w:val="0"/>
      <w:marRight w:val="0"/>
      <w:marTop w:val="0"/>
      <w:marBottom w:val="0"/>
      <w:divBdr>
        <w:top w:val="none" w:sz="0" w:space="0" w:color="auto"/>
        <w:left w:val="none" w:sz="0" w:space="0" w:color="auto"/>
        <w:bottom w:val="none" w:sz="0" w:space="0" w:color="auto"/>
        <w:right w:val="none" w:sz="0" w:space="0" w:color="auto"/>
      </w:divBdr>
    </w:div>
    <w:div w:id="672613626">
      <w:bodyDiv w:val="1"/>
      <w:marLeft w:val="0"/>
      <w:marRight w:val="0"/>
      <w:marTop w:val="0"/>
      <w:marBottom w:val="0"/>
      <w:divBdr>
        <w:top w:val="none" w:sz="0" w:space="0" w:color="auto"/>
        <w:left w:val="none" w:sz="0" w:space="0" w:color="auto"/>
        <w:bottom w:val="none" w:sz="0" w:space="0" w:color="auto"/>
        <w:right w:val="none" w:sz="0" w:space="0" w:color="auto"/>
      </w:divBdr>
    </w:div>
    <w:div w:id="673191958">
      <w:bodyDiv w:val="1"/>
      <w:marLeft w:val="0"/>
      <w:marRight w:val="0"/>
      <w:marTop w:val="0"/>
      <w:marBottom w:val="0"/>
      <w:divBdr>
        <w:top w:val="none" w:sz="0" w:space="0" w:color="auto"/>
        <w:left w:val="none" w:sz="0" w:space="0" w:color="auto"/>
        <w:bottom w:val="none" w:sz="0" w:space="0" w:color="auto"/>
        <w:right w:val="none" w:sz="0" w:space="0" w:color="auto"/>
      </w:divBdr>
    </w:div>
    <w:div w:id="673729823">
      <w:bodyDiv w:val="1"/>
      <w:marLeft w:val="0"/>
      <w:marRight w:val="0"/>
      <w:marTop w:val="0"/>
      <w:marBottom w:val="0"/>
      <w:divBdr>
        <w:top w:val="none" w:sz="0" w:space="0" w:color="auto"/>
        <w:left w:val="none" w:sz="0" w:space="0" w:color="auto"/>
        <w:bottom w:val="none" w:sz="0" w:space="0" w:color="auto"/>
        <w:right w:val="none" w:sz="0" w:space="0" w:color="auto"/>
      </w:divBdr>
    </w:div>
    <w:div w:id="673998553">
      <w:bodyDiv w:val="1"/>
      <w:marLeft w:val="0"/>
      <w:marRight w:val="0"/>
      <w:marTop w:val="0"/>
      <w:marBottom w:val="0"/>
      <w:divBdr>
        <w:top w:val="none" w:sz="0" w:space="0" w:color="auto"/>
        <w:left w:val="none" w:sz="0" w:space="0" w:color="auto"/>
        <w:bottom w:val="none" w:sz="0" w:space="0" w:color="auto"/>
        <w:right w:val="none" w:sz="0" w:space="0" w:color="auto"/>
      </w:divBdr>
    </w:div>
    <w:div w:id="675424741">
      <w:bodyDiv w:val="1"/>
      <w:marLeft w:val="0"/>
      <w:marRight w:val="0"/>
      <w:marTop w:val="0"/>
      <w:marBottom w:val="0"/>
      <w:divBdr>
        <w:top w:val="none" w:sz="0" w:space="0" w:color="auto"/>
        <w:left w:val="none" w:sz="0" w:space="0" w:color="auto"/>
        <w:bottom w:val="none" w:sz="0" w:space="0" w:color="auto"/>
        <w:right w:val="none" w:sz="0" w:space="0" w:color="auto"/>
      </w:divBdr>
    </w:div>
    <w:div w:id="676343148">
      <w:bodyDiv w:val="1"/>
      <w:marLeft w:val="0"/>
      <w:marRight w:val="0"/>
      <w:marTop w:val="0"/>
      <w:marBottom w:val="0"/>
      <w:divBdr>
        <w:top w:val="none" w:sz="0" w:space="0" w:color="auto"/>
        <w:left w:val="none" w:sz="0" w:space="0" w:color="auto"/>
        <w:bottom w:val="none" w:sz="0" w:space="0" w:color="auto"/>
        <w:right w:val="none" w:sz="0" w:space="0" w:color="auto"/>
      </w:divBdr>
    </w:div>
    <w:div w:id="676424601">
      <w:bodyDiv w:val="1"/>
      <w:marLeft w:val="0"/>
      <w:marRight w:val="0"/>
      <w:marTop w:val="0"/>
      <w:marBottom w:val="0"/>
      <w:divBdr>
        <w:top w:val="none" w:sz="0" w:space="0" w:color="auto"/>
        <w:left w:val="none" w:sz="0" w:space="0" w:color="auto"/>
        <w:bottom w:val="none" w:sz="0" w:space="0" w:color="auto"/>
        <w:right w:val="none" w:sz="0" w:space="0" w:color="auto"/>
      </w:divBdr>
    </w:div>
    <w:div w:id="676660786">
      <w:bodyDiv w:val="1"/>
      <w:marLeft w:val="0"/>
      <w:marRight w:val="0"/>
      <w:marTop w:val="0"/>
      <w:marBottom w:val="0"/>
      <w:divBdr>
        <w:top w:val="none" w:sz="0" w:space="0" w:color="auto"/>
        <w:left w:val="none" w:sz="0" w:space="0" w:color="auto"/>
        <w:bottom w:val="none" w:sz="0" w:space="0" w:color="auto"/>
        <w:right w:val="none" w:sz="0" w:space="0" w:color="auto"/>
      </w:divBdr>
    </w:div>
    <w:div w:id="676739106">
      <w:bodyDiv w:val="1"/>
      <w:marLeft w:val="0"/>
      <w:marRight w:val="0"/>
      <w:marTop w:val="0"/>
      <w:marBottom w:val="0"/>
      <w:divBdr>
        <w:top w:val="none" w:sz="0" w:space="0" w:color="auto"/>
        <w:left w:val="none" w:sz="0" w:space="0" w:color="auto"/>
        <w:bottom w:val="none" w:sz="0" w:space="0" w:color="auto"/>
        <w:right w:val="none" w:sz="0" w:space="0" w:color="auto"/>
      </w:divBdr>
    </w:div>
    <w:div w:id="677198656">
      <w:bodyDiv w:val="1"/>
      <w:marLeft w:val="0"/>
      <w:marRight w:val="0"/>
      <w:marTop w:val="0"/>
      <w:marBottom w:val="0"/>
      <w:divBdr>
        <w:top w:val="none" w:sz="0" w:space="0" w:color="auto"/>
        <w:left w:val="none" w:sz="0" w:space="0" w:color="auto"/>
        <w:bottom w:val="none" w:sz="0" w:space="0" w:color="auto"/>
        <w:right w:val="none" w:sz="0" w:space="0" w:color="auto"/>
      </w:divBdr>
    </w:div>
    <w:div w:id="677316839">
      <w:bodyDiv w:val="1"/>
      <w:marLeft w:val="0"/>
      <w:marRight w:val="0"/>
      <w:marTop w:val="0"/>
      <w:marBottom w:val="0"/>
      <w:divBdr>
        <w:top w:val="none" w:sz="0" w:space="0" w:color="auto"/>
        <w:left w:val="none" w:sz="0" w:space="0" w:color="auto"/>
        <w:bottom w:val="none" w:sz="0" w:space="0" w:color="auto"/>
        <w:right w:val="none" w:sz="0" w:space="0" w:color="auto"/>
      </w:divBdr>
    </w:div>
    <w:div w:id="678579125">
      <w:bodyDiv w:val="1"/>
      <w:marLeft w:val="0"/>
      <w:marRight w:val="0"/>
      <w:marTop w:val="0"/>
      <w:marBottom w:val="0"/>
      <w:divBdr>
        <w:top w:val="none" w:sz="0" w:space="0" w:color="auto"/>
        <w:left w:val="none" w:sz="0" w:space="0" w:color="auto"/>
        <w:bottom w:val="none" w:sz="0" w:space="0" w:color="auto"/>
        <w:right w:val="none" w:sz="0" w:space="0" w:color="auto"/>
      </w:divBdr>
    </w:div>
    <w:div w:id="679964564">
      <w:bodyDiv w:val="1"/>
      <w:marLeft w:val="0"/>
      <w:marRight w:val="0"/>
      <w:marTop w:val="0"/>
      <w:marBottom w:val="0"/>
      <w:divBdr>
        <w:top w:val="none" w:sz="0" w:space="0" w:color="auto"/>
        <w:left w:val="none" w:sz="0" w:space="0" w:color="auto"/>
        <w:bottom w:val="none" w:sz="0" w:space="0" w:color="auto"/>
        <w:right w:val="none" w:sz="0" w:space="0" w:color="auto"/>
      </w:divBdr>
    </w:div>
    <w:div w:id="681056832">
      <w:bodyDiv w:val="1"/>
      <w:marLeft w:val="0"/>
      <w:marRight w:val="0"/>
      <w:marTop w:val="0"/>
      <w:marBottom w:val="0"/>
      <w:divBdr>
        <w:top w:val="none" w:sz="0" w:space="0" w:color="auto"/>
        <w:left w:val="none" w:sz="0" w:space="0" w:color="auto"/>
        <w:bottom w:val="none" w:sz="0" w:space="0" w:color="auto"/>
        <w:right w:val="none" w:sz="0" w:space="0" w:color="auto"/>
      </w:divBdr>
    </w:div>
    <w:div w:id="681132622">
      <w:bodyDiv w:val="1"/>
      <w:marLeft w:val="0"/>
      <w:marRight w:val="0"/>
      <w:marTop w:val="0"/>
      <w:marBottom w:val="0"/>
      <w:divBdr>
        <w:top w:val="none" w:sz="0" w:space="0" w:color="auto"/>
        <w:left w:val="none" w:sz="0" w:space="0" w:color="auto"/>
        <w:bottom w:val="none" w:sz="0" w:space="0" w:color="auto"/>
        <w:right w:val="none" w:sz="0" w:space="0" w:color="auto"/>
      </w:divBdr>
    </w:div>
    <w:div w:id="682442472">
      <w:bodyDiv w:val="1"/>
      <w:marLeft w:val="0"/>
      <w:marRight w:val="0"/>
      <w:marTop w:val="0"/>
      <w:marBottom w:val="0"/>
      <w:divBdr>
        <w:top w:val="none" w:sz="0" w:space="0" w:color="auto"/>
        <w:left w:val="none" w:sz="0" w:space="0" w:color="auto"/>
        <w:bottom w:val="none" w:sz="0" w:space="0" w:color="auto"/>
        <w:right w:val="none" w:sz="0" w:space="0" w:color="auto"/>
      </w:divBdr>
    </w:div>
    <w:div w:id="683945190">
      <w:bodyDiv w:val="1"/>
      <w:marLeft w:val="0"/>
      <w:marRight w:val="0"/>
      <w:marTop w:val="0"/>
      <w:marBottom w:val="0"/>
      <w:divBdr>
        <w:top w:val="none" w:sz="0" w:space="0" w:color="auto"/>
        <w:left w:val="none" w:sz="0" w:space="0" w:color="auto"/>
        <w:bottom w:val="none" w:sz="0" w:space="0" w:color="auto"/>
        <w:right w:val="none" w:sz="0" w:space="0" w:color="auto"/>
      </w:divBdr>
    </w:div>
    <w:div w:id="684209212">
      <w:bodyDiv w:val="1"/>
      <w:marLeft w:val="0"/>
      <w:marRight w:val="0"/>
      <w:marTop w:val="0"/>
      <w:marBottom w:val="0"/>
      <w:divBdr>
        <w:top w:val="none" w:sz="0" w:space="0" w:color="auto"/>
        <w:left w:val="none" w:sz="0" w:space="0" w:color="auto"/>
        <w:bottom w:val="none" w:sz="0" w:space="0" w:color="auto"/>
        <w:right w:val="none" w:sz="0" w:space="0" w:color="auto"/>
      </w:divBdr>
    </w:div>
    <w:div w:id="686181506">
      <w:bodyDiv w:val="1"/>
      <w:marLeft w:val="0"/>
      <w:marRight w:val="0"/>
      <w:marTop w:val="0"/>
      <w:marBottom w:val="0"/>
      <w:divBdr>
        <w:top w:val="none" w:sz="0" w:space="0" w:color="auto"/>
        <w:left w:val="none" w:sz="0" w:space="0" w:color="auto"/>
        <w:bottom w:val="none" w:sz="0" w:space="0" w:color="auto"/>
        <w:right w:val="none" w:sz="0" w:space="0" w:color="auto"/>
      </w:divBdr>
    </w:div>
    <w:div w:id="686752841">
      <w:bodyDiv w:val="1"/>
      <w:marLeft w:val="0"/>
      <w:marRight w:val="0"/>
      <w:marTop w:val="0"/>
      <w:marBottom w:val="0"/>
      <w:divBdr>
        <w:top w:val="none" w:sz="0" w:space="0" w:color="auto"/>
        <w:left w:val="none" w:sz="0" w:space="0" w:color="auto"/>
        <w:bottom w:val="none" w:sz="0" w:space="0" w:color="auto"/>
        <w:right w:val="none" w:sz="0" w:space="0" w:color="auto"/>
      </w:divBdr>
    </w:div>
    <w:div w:id="687366371">
      <w:bodyDiv w:val="1"/>
      <w:marLeft w:val="0"/>
      <w:marRight w:val="0"/>
      <w:marTop w:val="0"/>
      <w:marBottom w:val="0"/>
      <w:divBdr>
        <w:top w:val="none" w:sz="0" w:space="0" w:color="auto"/>
        <w:left w:val="none" w:sz="0" w:space="0" w:color="auto"/>
        <w:bottom w:val="none" w:sz="0" w:space="0" w:color="auto"/>
        <w:right w:val="none" w:sz="0" w:space="0" w:color="auto"/>
      </w:divBdr>
    </w:div>
    <w:div w:id="688609004">
      <w:bodyDiv w:val="1"/>
      <w:marLeft w:val="0"/>
      <w:marRight w:val="0"/>
      <w:marTop w:val="0"/>
      <w:marBottom w:val="0"/>
      <w:divBdr>
        <w:top w:val="none" w:sz="0" w:space="0" w:color="auto"/>
        <w:left w:val="none" w:sz="0" w:space="0" w:color="auto"/>
        <w:bottom w:val="none" w:sz="0" w:space="0" w:color="auto"/>
        <w:right w:val="none" w:sz="0" w:space="0" w:color="auto"/>
      </w:divBdr>
    </w:div>
    <w:div w:id="689524263">
      <w:bodyDiv w:val="1"/>
      <w:marLeft w:val="0"/>
      <w:marRight w:val="0"/>
      <w:marTop w:val="0"/>
      <w:marBottom w:val="0"/>
      <w:divBdr>
        <w:top w:val="none" w:sz="0" w:space="0" w:color="auto"/>
        <w:left w:val="none" w:sz="0" w:space="0" w:color="auto"/>
        <w:bottom w:val="none" w:sz="0" w:space="0" w:color="auto"/>
        <w:right w:val="none" w:sz="0" w:space="0" w:color="auto"/>
      </w:divBdr>
    </w:div>
    <w:div w:id="690376306">
      <w:bodyDiv w:val="1"/>
      <w:marLeft w:val="0"/>
      <w:marRight w:val="0"/>
      <w:marTop w:val="0"/>
      <w:marBottom w:val="0"/>
      <w:divBdr>
        <w:top w:val="none" w:sz="0" w:space="0" w:color="auto"/>
        <w:left w:val="none" w:sz="0" w:space="0" w:color="auto"/>
        <w:bottom w:val="none" w:sz="0" w:space="0" w:color="auto"/>
        <w:right w:val="none" w:sz="0" w:space="0" w:color="auto"/>
      </w:divBdr>
    </w:div>
    <w:div w:id="690958042">
      <w:bodyDiv w:val="1"/>
      <w:marLeft w:val="0"/>
      <w:marRight w:val="0"/>
      <w:marTop w:val="0"/>
      <w:marBottom w:val="0"/>
      <w:divBdr>
        <w:top w:val="none" w:sz="0" w:space="0" w:color="auto"/>
        <w:left w:val="none" w:sz="0" w:space="0" w:color="auto"/>
        <w:bottom w:val="none" w:sz="0" w:space="0" w:color="auto"/>
        <w:right w:val="none" w:sz="0" w:space="0" w:color="auto"/>
      </w:divBdr>
    </w:div>
    <w:div w:id="691881679">
      <w:bodyDiv w:val="1"/>
      <w:marLeft w:val="0"/>
      <w:marRight w:val="0"/>
      <w:marTop w:val="0"/>
      <w:marBottom w:val="0"/>
      <w:divBdr>
        <w:top w:val="none" w:sz="0" w:space="0" w:color="auto"/>
        <w:left w:val="none" w:sz="0" w:space="0" w:color="auto"/>
        <w:bottom w:val="none" w:sz="0" w:space="0" w:color="auto"/>
        <w:right w:val="none" w:sz="0" w:space="0" w:color="auto"/>
      </w:divBdr>
    </w:div>
    <w:div w:id="692153580">
      <w:bodyDiv w:val="1"/>
      <w:marLeft w:val="0"/>
      <w:marRight w:val="0"/>
      <w:marTop w:val="0"/>
      <w:marBottom w:val="0"/>
      <w:divBdr>
        <w:top w:val="none" w:sz="0" w:space="0" w:color="auto"/>
        <w:left w:val="none" w:sz="0" w:space="0" w:color="auto"/>
        <w:bottom w:val="none" w:sz="0" w:space="0" w:color="auto"/>
        <w:right w:val="none" w:sz="0" w:space="0" w:color="auto"/>
      </w:divBdr>
    </w:div>
    <w:div w:id="692996716">
      <w:bodyDiv w:val="1"/>
      <w:marLeft w:val="0"/>
      <w:marRight w:val="0"/>
      <w:marTop w:val="0"/>
      <w:marBottom w:val="0"/>
      <w:divBdr>
        <w:top w:val="none" w:sz="0" w:space="0" w:color="auto"/>
        <w:left w:val="none" w:sz="0" w:space="0" w:color="auto"/>
        <w:bottom w:val="none" w:sz="0" w:space="0" w:color="auto"/>
        <w:right w:val="none" w:sz="0" w:space="0" w:color="auto"/>
      </w:divBdr>
    </w:div>
    <w:div w:id="693654434">
      <w:bodyDiv w:val="1"/>
      <w:marLeft w:val="0"/>
      <w:marRight w:val="0"/>
      <w:marTop w:val="0"/>
      <w:marBottom w:val="0"/>
      <w:divBdr>
        <w:top w:val="none" w:sz="0" w:space="0" w:color="auto"/>
        <w:left w:val="none" w:sz="0" w:space="0" w:color="auto"/>
        <w:bottom w:val="none" w:sz="0" w:space="0" w:color="auto"/>
        <w:right w:val="none" w:sz="0" w:space="0" w:color="auto"/>
      </w:divBdr>
    </w:div>
    <w:div w:id="694237178">
      <w:bodyDiv w:val="1"/>
      <w:marLeft w:val="0"/>
      <w:marRight w:val="0"/>
      <w:marTop w:val="0"/>
      <w:marBottom w:val="0"/>
      <w:divBdr>
        <w:top w:val="none" w:sz="0" w:space="0" w:color="auto"/>
        <w:left w:val="none" w:sz="0" w:space="0" w:color="auto"/>
        <w:bottom w:val="none" w:sz="0" w:space="0" w:color="auto"/>
        <w:right w:val="none" w:sz="0" w:space="0" w:color="auto"/>
      </w:divBdr>
    </w:div>
    <w:div w:id="694575678">
      <w:bodyDiv w:val="1"/>
      <w:marLeft w:val="0"/>
      <w:marRight w:val="0"/>
      <w:marTop w:val="0"/>
      <w:marBottom w:val="0"/>
      <w:divBdr>
        <w:top w:val="none" w:sz="0" w:space="0" w:color="auto"/>
        <w:left w:val="none" w:sz="0" w:space="0" w:color="auto"/>
        <w:bottom w:val="none" w:sz="0" w:space="0" w:color="auto"/>
        <w:right w:val="none" w:sz="0" w:space="0" w:color="auto"/>
      </w:divBdr>
    </w:div>
    <w:div w:id="695471246">
      <w:bodyDiv w:val="1"/>
      <w:marLeft w:val="0"/>
      <w:marRight w:val="0"/>
      <w:marTop w:val="0"/>
      <w:marBottom w:val="0"/>
      <w:divBdr>
        <w:top w:val="none" w:sz="0" w:space="0" w:color="auto"/>
        <w:left w:val="none" w:sz="0" w:space="0" w:color="auto"/>
        <w:bottom w:val="none" w:sz="0" w:space="0" w:color="auto"/>
        <w:right w:val="none" w:sz="0" w:space="0" w:color="auto"/>
      </w:divBdr>
    </w:div>
    <w:div w:id="695935354">
      <w:bodyDiv w:val="1"/>
      <w:marLeft w:val="0"/>
      <w:marRight w:val="0"/>
      <w:marTop w:val="0"/>
      <w:marBottom w:val="0"/>
      <w:divBdr>
        <w:top w:val="none" w:sz="0" w:space="0" w:color="auto"/>
        <w:left w:val="none" w:sz="0" w:space="0" w:color="auto"/>
        <w:bottom w:val="none" w:sz="0" w:space="0" w:color="auto"/>
        <w:right w:val="none" w:sz="0" w:space="0" w:color="auto"/>
      </w:divBdr>
    </w:div>
    <w:div w:id="697510101">
      <w:bodyDiv w:val="1"/>
      <w:marLeft w:val="0"/>
      <w:marRight w:val="0"/>
      <w:marTop w:val="0"/>
      <w:marBottom w:val="0"/>
      <w:divBdr>
        <w:top w:val="none" w:sz="0" w:space="0" w:color="auto"/>
        <w:left w:val="none" w:sz="0" w:space="0" w:color="auto"/>
        <w:bottom w:val="none" w:sz="0" w:space="0" w:color="auto"/>
        <w:right w:val="none" w:sz="0" w:space="0" w:color="auto"/>
      </w:divBdr>
    </w:div>
    <w:div w:id="697899534">
      <w:bodyDiv w:val="1"/>
      <w:marLeft w:val="0"/>
      <w:marRight w:val="0"/>
      <w:marTop w:val="0"/>
      <w:marBottom w:val="0"/>
      <w:divBdr>
        <w:top w:val="none" w:sz="0" w:space="0" w:color="auto"/>
        <w:left w:val="none" w:sz="0" w:space="0" w:color="auto"/>
        <w:bottom w:val="none" w:sz="0" w:space="0" w:color="auto"/>
        <w:right w:val="none" w:sz="0" w:space="0" w:color="auto"/>
      </w:divBdr>
    </w:div>
    <w:div w:id="700131932">
      <w:bodyDiv w:val="1"/>
      <w:marLeft w:val="0"/>
      <w:marRight w:val="0"/>
      <w:marTop w:val="0"/>
      <w:marBottom w:val="0"/>
      <w:divBdr>
        <w:top w:val="none" w:sz="0" w:space="0" w:color="auto"/>
        <w:left w:val="none" w:sz="0" w:space="0" w:color="auto"/>
        <w:bottom w:val="none" w:sz="0" w:space="0" w:color="auto"/>
        <w:right w:val="none" w:sz="0" w:space="0" w:color="auto"/>
      </w:divBdr>
    </w:div>
    <w:div w:id="700276643">
      <w:bodyDiv w:val="1"/>
      <w:marLeft w:val="0"/>
      <w:marRight w:val="0"/>
      <w:marTop w:val="0"/>
      <w:marBottom w:val="0"/>
      <w:divBdr>
        <w:top w:val="none" w:sz="0" w:space="0" w:color="auto"/>
        <w:left w:val="none" w:sz="0" w:space="0" w:color="auto"/>
        <w:bottom w:val="none" w:sz="0" w:space="0" w:color="auto"/>
        <w:right w:val="none" w:sz="0" w:space="0" w:color="auto"/>
      </w:divBdr>
    </w:div>
    <w:div w:id="700281021">
      <w:bodyDiv w:val="1"/>
      <w:marLeft w:val="0"/>
      <w:marRight w:val="0"/>
      <w:marTop w:val="0"/>
      <w:marBottom w:val="0"/>
      <w:divBdr>
        <w:top w:val="none" w:sz="0" w:space="0" w:color="auto"/>
        <w:left w:val="none" w:sz="0" w:space="0" w:color="auto"/>
        <w:bottom w:val="none" w:sz="0" w:space="0" w:color="auto"/>
        <w:right w:val="none" w:sz="0" w:space="0" w:color="auto"/>
      </w:divBdr>
    </w:div>
    <w:div w:id="700477899">
      <w:bodyDiv w:val="1"/>
      <w:marLeft w:val="0"/>
      <w:marRight w:val="0"/>
      <w:marTop w:val="0"/>
      <w:marBottom w:val="0"/>
      <w:divBdr>
        <w:top w:val="none" w:sz="0" w:space="0" w:color="auto"/>
        <w:left w:val="none" w:sz="0" w:space="0" w:color="auto"/>
        <w:bottom w:val="none" w:sz="0" w:space="0" w:color="auto"/>
        <w:right w:val="none" w:sz="0" w:space="0" w:color="auto"/>
      </w:divBdr>
    </w:div>
    <w:div w:id="700666069">
      <w:bodyDiv w:val="1"/>
      <w:marLeft w:val="0"/>
      <w:marRight w:val="0"/>
      <w:marTop w:val="0"/>
      <w:marBottom w:val="0"/>
      <w:divBdr>
        <w:top w:val="none" w:sz="0" w:space="0" w:color="auto"/>
        <w:left w:val="none" w:sz="0" w:space="0" w:color="auto"/>
        <w:bottom w:val="none" w:sz="0" w:space="0" w:color="auto"/>
        <w:right w:val="none" w:sz="0" w:space="0" w:color="auto"/>
      </w:divBdr>
    </w:div>
    <w:div w:id="700786046">
      <w:bodyDiv w:val="1"/>
      <w:marLeft w:val="0"/>
      <w:marRight w:val="0"/>
      <w:marTop w:val="0"/>
      <w:marBottom w:val="0"/>
      <w:divBdr>
        <w:top w:val="none" w:sz="0" w:space="0" w:color="auto"/>
        <w:left w:val="none" w:sz="0" w:space="0" w:color="auto"/>
        <w:bottom w:val="none" w:sz="0" w:space="0" w:color="auto"/>
        <w:right w:val="none" w:sz="0" w:space="0" w:color="auto"/>
      </w:divBdr>
    </w:div>
    <w:div w:id="701899164">
      <w:bodyDiv w:val="1"/>
      <w:marLeft w:val="0"/>
      <w:marRight w:val="0"/>
      <w:marTop w:val="0"/>
      <w:marBottom w:val="0"/>
      <w:divBdr>
        <w:top w:val="none" w:sz="0" w:space="0" w:color="auto"/>
        <w:left w:val="none" w:sz="0" w:space="0" w:color="auto"/>
        <w:bottom w:val="none" w:sz="0" w:space="0" w:color="auto"/>
        <w:right w:val="none" w:sz="0" w:space="0" w:color="auto"/>
      </w:divBdr>
    </w:div>
    <w:div w:id="702445096">
      <w:bodyDiv w:val="1"/>
      <w:marLeft w:val="0"/>
      <w:marRight w:val="0"/>
      <w:marTop w:val="0"/>
      <w:marBottom w:val="0"/>
      <w:divBdr>
        <w:top w:val="none" w:sz="0" w:space="0" w:color="auto"/>
        <w:left w:val="none" w:sz="0" w:space="0" w:color="auto"/>
        <w:bottom w:val="none" w:sz="0" w:space="0" w:color="auto"/>
        <w:right w:val="none" w:sz="0" w:space="0" w:color="auto"/>
      </w:divBdr>
    </w:div>
    <w:div w:id="702557137">
      <w:bodyDiv w:val="1"/>
      <w:marLeft w:val="0"/>
      <w:marRight w:val="0"/>
      <w:marTop w:val="0"/>
      <w:marBottom w:val="0"/>
      <w:divBdr>
        <w:top w:val="none" w:sz="0" w:space="0" w:color="auto"/>
        <w:left w:val="none" w:sz="0" w:space="0" w:color="auto"/>
        <w:bottom w:val="none" w:sz="0" w:space="0" w:color="auto"/>
        <w:right w:val="none" w:sz="0" w:space="0" w:color="auto"/>
      </w:divBdr>
    </w:div>
    <w:div w:id="703402652">
      <w:bodyDiv w:val="1"/>
      <w:marLeft w:val="0"/>
      <w:marRight w:val="0"/>
      <w:marTop w:val="0"/>
      <w:marBottom w:val="0"/>
      <w:divBdr>
        <w:top w:val="none" w:sz="0" w:space="0" w:color="auto"/>
        <w:left w:val="none" w:sz="0" w:space="0" w:color="auto"/>
        <w:bottom w:val="none" w:sz="0" w:space="0" w:color="auto"/>
        <w:right w:val="none" w:sz="0" w:space="0" w:color="auto"/>
      </w:divBdr>
    </w:div>
    <w:div w:id="703601960">
      <w:bodyDiv w:val="1"/>
      <w:marLeft w:val="0"/>
      <w:marRight w:val="0"/>
      <w:marTop w:val="0"/>
      <w:marBottom w:val="0"/>
      <w:divBdr>
        <w:top w:val="none" w:sz="0" w:space="0" w:color="auto"/>
        <w:left w:val="none" w:sz="0" w:space="0" w:color="auto"/>
        <w:bottom w:val="none" w:sz="0" w:space="0" w:color="auto"/>
        <w:right w:val="none" w:sz="0" w:space="0" w:color="auto"/>
      </w:divBdr>
    </w:div>
    <w:div w:id="703671637">
      <w:bodyDiv w:val="1"/>
      <w:marLeft w:val="0"/>
      <w:marRight w:val="0"/>
      <w:marTop w:val="0"/>
      <w:marBottom w:val="0"/>
      <w:divBdr>
        <w:top w:val="none" w:sz="0" w:space="0" w:color="auto"/>
        <w:left w:val="none" w:sz="0" w:space="0" w:color="auto"/>
        <w:bottom w:val="none" w:sz="0" w:space="0" w:color="auto"/>
        <w:right w:val="none" w:sz="0" w:space="0" w:color="auto"/>
      </w:divBdr>
    </w:div>
    <w:div w:id="703673677">
      <w:bodyDiv w:val="1"/>
      <w:marLeft w:val="0"/>
      <w:marRight w:val="0"/>
      <w:marTop w:val="0"/>
      <w:marBottom w:val="0"/>
      <w:divBdr>
        <w:top w:val="none" w:sz="0" w:space="0" w:color="auto"/>
        <w:left w:val="none" w:sz="0" w:space="0" w:color="auto"/>
        <w:bottom w:val="none" w:sz="0" w:space="0" w:color="auto"/>
        <w:right w:val="none" w:sz="0" w:space="0" w:color="auto"/>
      </w:divBdr>
    </w:div>
    <w:div w:id="704215738">
      <w:bodyDiv w:val="1"/>
      <w:marLeft w:val="0"/>
      <w:marRight w:val="0"/>
      <w:marTop w:val="0"/>
      <w:marBottom w:val="0"/>
      <w:divBdr>
        <w:top w:val="none" w:sz="0" w:space="0" w:color="auto"/>
        <w:left w:val="none" w:sz="0" w:space="0" w:color="auto"/>
        <w:bottom w:val="none" w:sz="0" w:space="0" w:color="auto"/>
        <w:right w:val="none" w:sz="0" w:space="0" w:color="auto"/>
      </w:divBdr>
    </w:div>
    <w:div w:id="704985655">
      <w:bodyDiv w:val="1"/>
      <w:marLeft w:val="0"/>
      <w:marRight w:val="0"/>
      <w:marTop w:val="0"/>
      <w:marBottom w:val="0"/>
      <w:divBdr>
        <w:top w:val="none" w:sz="0" w:space="0" w:color="auto"/>
        <w:left w:val="none" w:sz="0" w:space="0" w:color="auto"/>
        <w:bottom w:val="none" w:sz="0" w:space="0" w:color="auto"/>
        <w:right w:val="none" w:sz="0" w:space="0" w:color="auto"/>
      </w:divBdr>
    </w:div>
    <w:div w:id="705326161">
      <w:bodyDiv w:val="1"/>
      <w:marLeft w:val="0"/>
      <w:marRight w:val="0"/>
      <w:marTop w:val="0"/>
      <w:marBottom w:val="0"/>
      <w:divBdr>
        <w:top w:val="none" w:sz="0" w:space="0" w:color="auto"/>
        <w:left w:val="none" w:sz="0" w:space="0" w:color="auto"/>
        <w:bottom w:val="none" w:sz="0" w:space="0" w:color="auto"/>
        <w:right w:val="none" w:sz="0" w:space="0" w:color="auto"/>
      </w:divBdr>
    </w:div>
    <w:div w:id="705984673">
      <w:bodyDiv w:val="1"/>
      <w:marLeft w:val="0"/>
      <w:marRight w:val="0"/>
      <w:marTop w:val="0"/>
      <w:marBottom w:val="0"/>
      <w:divBdr>
        <w:top w:val="none" w:sz="0" w:space="0" w:color="auto"/>
        <w:left w:val="none" w:sz="0" w:space="0" w:color="auto"/>
        <w:bottom w:val="none" w:sz="0" w:space="0" w:color="auto"/>
        <w:right w:val="none" w:sz="0" w:space="0" w:color="auto"/>
      </w:divBdr>
    </w:div>
    <w:div w:id="706028052">
      <w:bodyDiv w:val="1"/>
      <w:marLeft w:val="0"/>
      <w:marRight w:val="0"/>
      <w:marTop w:val="0"/>
      <w:marBottom w:val="0"/>
      <w:divBdr>
        <w:top w:val="none" w:sz="0" w:space="0" w:color="auto"/>
        <w:left w:val="none" w:sz="0" w:space="0" w:color="auto"/>
        <w:bottom w:val="none" w:sz="0" w:space="0" w:color="auto"/>
        <w:right w:val="none" w:sz="0" w:space="0" w:color="auto"/>
      </w:divBdr>
    </w:div>
    <w:div w:id="706413817">
      <w:bodyDiv w:val="1"/>
      <w:marLeft w:val="0"/>
      <w:marRight w:val="0"/>
      <w:marTop w:val="0"/>
      <w:marBottom w:val="0"/>
      <w:divBdr>
        <w:top w:val="none" w:sz="0" w:space="0" w:color="auto"/>
        <w:left w:val="none" w:sz="0" w:space="0" w:color="auto"/>
        <w:bottom w:val="none" w:sz="0" w:space="0" w:color="auto"/>
        <w:right w:val="none" w:sz="0" w:space="0" w:color="auto"/>
      </w:divBdr>
    </w:div>
    <w:div w:id="708652726">
      <w:bodyDiv w:val="1"/>
      <w:marLeft w:val="0"/>
      <w:marRight w:val="0"/>
      <w:marTop w:val="0"/>
      <w:marBottom w:val="0"/>
      <w:divBdr>
        <w:top w:val="none" w:sz="0" w:space="0" w:color="auto"/>
        <w:left w:val="none" w:sz="0" w:space="0" w:color="auto"/>
        <w:bottom w:val="none" w:sz="0" w:space="0" w:color="auto"/>
        <w:right w:val="none" w:sz="0" w:space="0" w:color="auto"/>
      </w:divBdr>
    </w:div>
    <w:div w:id="708990608">
      <w:bodyDiv w:val="1"/>
      <w:marLeft w:val="0"/>
      <w:marRight w:val="0"/>
      <w:marTop w:val="0"/>
      <w:marBottom w:val="0"/>
      <w:divBdr>
        <w:top w:val="none" w:sz="0" w:space="0" w:color="auto"/>
        <w:left w:val="none" w:sz="0" w:space="0" w:color="auto"/>
        <w:bottom w:val="none" w:sz="0" w:space="0" w:color="auto"/>
        <w:right w:val="none" w:sz="0" w:space="0" w:color="auto"/>
      </w:divBdr>
    </w:div>
    <w:div w:id="708992054">
      <w:bodyDiv w:val="1"/>
      <w:marLeft w:val="0"/>
      <w:marRight w:val="0"/>
      <w:marTop w:val="0"/>
      <w:marBottom w:val="0"/>
      <w:divBdr>
        <w:top w:val="none" w:sz="0" w:space="0" w:color="auto"/>
        <w:left w:val="none" w:sz="0" w:space="0" w:color="auto"/>
        <w:bottom w:val="none" w:sz="0" w:space="0" w:color="auto"/>
        <w:right w:val="none" w:sz="0" w:space="0" w:color="auto"/>
      </w:divBdr>
    </w:div>
    <w:div w:id="709380322">
      <w:bodyDiv w:val="1"/>
      <w:marLeft w:val="0"/>
      <w:marRight w:val="0"/>
      <w:marTop w:val="0"/>
      <w:marBottom w:val="0"/>
      <w:divBdr>
        <w:top w:val="none" w:sz="0" w:space="0" w:color="auto"/>
        <w:left w:val="none" w:sz="0" w:space="0" w:color="auto"/>
        <w:bottom w:val="none" w:sz="0" w:space="0" w:color="auto"/>
        <w:right w:val="none" w:sz="0" w:space="0" w:color="auto"/>
      </w:divBdr>
    </w:div>
    <w:div w:id="710156066">
      <w:bodyDiv w:val="1"/>
      <w:marLeft w:val="0"/>
      <w:marRight w:val="0"/>
      <w:marTop w:val="0"/>
      <w:marBottom w:val="0"/>
      <w:divBdr>
        <w:top w:val="none" w:sz="0" w:space="0" w:color="auto"/>
        <w:left w:val="none" w:sz="0" w:space="0" w:color="auto"/>
        <w:bottom w:val="none" w:sz="0" w:space="0" w:color="auto"/>
        <w:right w:val="none" w:sz="0" w:space="0" w:color="auto"/>
      </w:divBdr>
    </w:div>
    <w:div w:id="710225592">
      <w:bodyDiv w:val="1"/>
      <w:marLeft w:val="0"/>
      <w:marRight w:val="0"/>
      <w:marTop w:val="0"/>
      <w:marBottom w:val="0"/>
      <w:divBdr>
        <w:top w:val="none" w:sz="0" w:space="0" w:color="auto"/>
        <w:left w:val="none" w:sz="0" w:space="0" w:color="auto"/>
        <w:bottom w:val="none" w:sz="0" w:space="0" w:color="auto"/>
        <w:right w:val="none" w:sz="0" w:space="0" w:color="auto"/>
      </w:divBdr>
    </w:div>
    <w:div w:id="710350647">
      <w:bodyDiv w:val="1"/>
      <w:marLeft w:val="0"/>
      <w:marRight w:val="0"/>
      <w:marTop w:val="0"/>
      <w:marBottom w:val="0"/>
      <w:divBdr>
        <w:top w:val="none" w:sz="0" w:space="0" w:color="auto"/>
        <w:left w:val="none" w:sz="0" w:space="0" w:color="auto"/>
        <w:bottom w:val="none" w:sz="0" w:space="0" w:color="auto"/>
        <w:right w:val="none" w:sz="0" w:space="0" w:color="auto"/>
      </w:divBdr>
    </w:div>
    <w:div w:id="710963364">
      <w:bodyDiv w:val="1"/>
      <w:marLeft w:val="0"/>
      <w:marRight w:val="0"/>
      <w:marTop w:val="0"/>
      <w:marBottom w:val="0"/>
      <w:divBdr>
        <w:top w:val="none" w:sz="0" w:space="0" w:color="auto"/>
        <w:left w:val="none" w:sz="0" w:space="0" w:color="auto"/>
        <w:bottom w:val="none" w:sz="0" w:space="0" w:color="auto"/>
        <w:right w:val="none" w:sz="0" w:space="0" w:color="auto"/>
      </w:divBdr>
    </w:div>
    <w:div w:id="711341134">
      <w:bodyDiv w:val="1"/>
      <w:marLeft w:val="0"/>
      <w:marRight w:val="0"/>
      <w:marTop w:val="0"/>
      <w:marBottom w:val="0"/>
      <w:divBdr>
        <w:top w:val="none" w:sz="0" w:space="0" w:color="auto"/>
        <w:left w:val="none" w:sz="0" w:space="0" w:color="auto"/>
        <w:bottom w:val="none" w:sz="0" w:space="0" w:color="auto"/>
        <w:right w:val="none" w:sz="0" w:space="0" w:color="auto"/>
      </w:divBdr>
    </w:div>
    <w:div w:id="711613411">
      <w:bodyDiv w:val="1"/>
      <w:marLeft w:val="0"/>
      <w:marRight w:val="0"/>
      <w:marTop w:val="0"/>
      <w:marBottom w:val="0"/>
      <w:divBdr>
        <w:top w:val="none" w:sz="0" w:space="0" w:color="auto"/>
        <w:left w:val="none" w:sz="0" w:space="0" w:color="auto"/>
        <w:bottom w:val="none" w:sz="0" w:space="0" w:color="auto"/>
        <w:right w:val="none" w:sz="0" w:space="0" w:color="auto"/>
      </w:divBdr>
    </w:div>
    <w:div w:id="711999101">
      <w:bodyDiv w:val="1"/>
      <w:marLeft w:val="0"/>
      <w:marRight w:val="0"/>
      <w:marTop w:val="0"/>
      <w:marBottom w:val="0"/>
      <w:divBdr>
        <w:top w:val="none" w:sz="0" w:space="0" w:color="auto"/>
        <w:left w:val="none" w:sz="0" w:space="0" w:color="auto"/>
        <w:bottom w:val="none" w:sz="0" w:space="0" w:color="auto"/>
        <w:right w:val="none" w:sz="0" w:space="0" w:color="auto"/>
      </w:divBdr>
    </w:div>
    <w:div w:id="712117463">
      <w:bodyDiv w:val="1"/>
      <w:marLeft w:val="0"/>
      <w:marRight w:val="0"/>
      <w:marTop w:val="0"/>
      <w:marBottom w:val="0"/>
      <w:divBdr>
        <w:top w:val="none" w:sz="0" w:space="0" w:color="auto"/>
        <w:left w:val="none" w:sz="0" w:space="0" w:color="auto"/>
        <w:bottom w:val="none" w:sz="0" w:space="0" w:color="auto"/>
        <w:right w:val="none" w:sz="0" w:space="0" w:color="auto"/>
      </w:divBdr>
    </w:div>
    <w:div w:id="712271512">
      <w:bodyDiv w:val="1"/>
      <w:marLeft w:val="0"/>
      <w:marRight w:val="0"/>
      <w:marTop w:val="0"/>
      <w:marBottom w:val="0"/>
      <w:divBdr>
        <w:top w:val="none" w:sz="0" w:space="0" w:color="auto"/>
        <w:left w:val="none" w:sz="0" w:space="0" w:color="auto"/>
        <w:bottom w:val="none" w:sz="0" w:space="0" w:color="auto"/>
        <w:right w:val="none" w:sz="0" w:space="0" w:color="auto"/>
      </w:divBdr>
    </w:div>
    <w:div w:id="715738650">
      <w:bodyDiv w:val="1"/>
      <w:marLeft w:val="0"/>
      <w:marRight w:val="0"/>
      <w:marTop w:val="0"/>
      <w:marBottom w:val="0"/>
      <w:divBdr>
        <w:top w:val="none" w:sz="0" w:space="0" w:color="auto"/>
        <w:left w:val="none" w:sz="0" w:space="0" w:color="auto"/>
        <w:bottom w:val="none" w:sz="0" w:space="0" w:color="auto"/>
        <w:right w:val="none" w:sz="0" w:space="0" w:color="auto"/>
      </w:divBdr>
    </w:div>
    <w:div w:id="716125315">
      <w:bodyDiv w:val="1"/>
      <w:marLeft w:val="0"/>
      <w:marRight w:val="0"/>
      <w:marTop w:val="0"/>
      <w:marBottom w:val="0"/>
      <w:divBdr>
        <w:top w:val="none" w:sz="0" w:space="0" w:color="auto"/>
        <w:left w:val="none" w:sz="0" w:space="0" w:color="auto"/>
        <w:bottom w:val="none" w:sz="0" w:space="0" w:color="auto"/>
        <w:right w:val="none" w:sz="0" w:space="0" w:color="auto"/>
      </w:divBdr>
    </w:div>
    <w:div w:id="716585051">
      <w:bodyDiv w:val="1"/>
      <w:marLeft w:val="0"/>
      <w:marRight w:val="0"/>
      <w:marTop w:val="0"/>
      <w:marBottom w:val="0"/>
      <w:divBdr>
        <w:top w:val="none" w:sz="0" w:space="0" w:color="auto"/>
        <w:left w:val="none" w:sz="0" w:space="0" w:color="auto"/>
        <w:bottom w:val="none" w:sz="0" w:space="0" w:color="auto"/>
        <w:right w:val="none" w:sz="0" w:space="0" w:color="auto"/>
      </w:divBdr>
    </w:div>
    <w:div w:id="716661047">
      <w:bodyDiv w:val="1"/>
      <w:marLeft w:val="0"/>
      <w:marRight w:val="0"/>
      <w:marTop w:val="0"/>
      <w:marBottom w:val="0"/>
      <w:divBdr>
        <w:top w:val="none" w:sz="0" w:space="0" w:color="auto"/>
        <w:left w:val="none" w:sz="0" w:space="0" w:color="auto"/>
        <w:bottom w:val="none" w:sz="0" w:space="0" w:color="auto"/>
        <w:right w:val="none" w:sz="0" w:space="0" w:color="auto"/>
      </w:divBdr>
    </w:div>
    <w:div w:id="717096876">
      <w:bodyDiv w:val="1"/>
      <w:marLeft w:val="0"/>
      <w:marRight w:val="0"/>
      <w:marTop w:val="0"/>
      <w:marBottom w:val="0"/>
      <w:divBdr>
        <w:top w:val="none" w:sz="0" w:space="0" w:color="auto"/>
        <w:left w:val="none" w:sz="0" w:space="0" w:color="auto"/>
        <w:bottom w:val="none" w:sz="0" w:space="0" w:color="auto"/>
        <w:right w:val="none" w:sz="0" w:space="0" w:color="auto"/>
      </w:divBdr>
    </w:div>
    <w:div w:id="717171237">
      <w:bodyDiv w:val="1"/>
      <w:marLeft w:val="0"/>
      <w:marRight w:val="0"/>
      <w:marTop w:val="0"/>
      <w:marBottom w:val="0"/>
      <w:divBdr>
        <w:top w:val="none" w:sz="0" w:space="0" w:color="auto"/>
        <w:left w:val="none" w:sz="0" w:space="0" w:color="auto"/>
        <w:bottom w:val="none" w:sz="0" w:space="0" w:color="auto"/>
        <w:right w:val="none" w:sz="0" w:space="0" w:color="auto"/>
      </w:divBdr>
    </w:div>
    <w:div w:id="718213542">
      <w:bodyDiv w:val="1"/>
      <w:marLeft w:val="0"/>
      <w:marRight w:val="0"/>
      <w:marTop w:val="0"/>
      <w:marBottom w:val="0"/>
      <w:divBdr>
        <w:top w:val="none" w:sz="0" w:space="0" w:color="auto"/>
        <w:left w:val="none" w:sz="0" w:space="0" w:color="auto"/>
        <w:bottom w:val="none" w:sz="0" w:space="0" w:color="auto"/>
        <w:right w:val="none" w:sz="0" w:space="0" w:color="auto"/>
      </w:divBdr>
    </w:div>
    <w:div w:id="718476774">
      <w:bodyDiv w:val="1"/>
      <w:marLeft w:val="0"/>
      <w:marRight w:val="0"/>
      <w:marTop w:val="0"/>
      <w:marBottom w:val="0"/>
      <w:divBdr>
        <w:top w:val="none" w:sz="0" w:space="0" w:color="auto"/>
        <w:left w:val="none" w:sz="0" w:space="0" w:color="auto"/>
        <w:bottom w:val="none" w:sz="0" w:space="0" w:color="auto"/>
        <w:right w:val="none" w:sz="0" w:space="0" w:color="auto"/>
      </w:divBdr>
    </w:div>
    <w:div w:id="719132134">
      <w:bodyDiv w:val="1"/>
      <w:marLeft w:val="0"/>
      <w:marRight w:val="0"/>
      <w:marTop w:val="0"/>
      <w:marBottom w:val="0"/>
      <w:divBdr>
        <w:top w:val="none" w:sz="0" w:space="0" w:color="auto"/>
        <w:left w:val="none" w:sz="0" w:space="0" w:color="auto"/>
        <w:bottom w:val="none" w:sz="0" w:space="0" w:color="auto"/>
        <w:right w:val="none" w:sz="0" w:space="0" w:color="auto"/>
      </w:divBdr>
    </w:div>
    <w:div w:id="719286457">
      <w:bodyDiv w:val="1"/>
      <w:marLeft w:val="0"/>
      <w:marRight w:val="0"/>
      <w:marTop w:val="0"/>
      <w:marBottom w:val="0"/>
      <w:divBdr>
        <w:top w:val="none" w:sz="0" w:space="0" w:color="auto"/>
        <w:left w:val="none" w:sz="0" w:space="0" w:color="auto"/>
        <w:bottom w:val="none" w:sz="0" w:space="0" w:color="auto"/>
        <w:right w:val="none" w:sz="0" w:space="0" w:color="auto"/>
      </w:divBdr>
    </w:div>
    <w:div w:id="719400724">
      <w:bodyDiv w:val="1"/>
      <w:marLeft w:val="0"/>
      <w:marRight w:val="0"/>
      <w:marTop w:val="0"/>
      <w:marBottom w:val="0"/>
      <w:divBdr>
        <w:top w:val="none" w:sz="0" w:space="0" w:color="auto"/>
        <w:left w:val="none" w:sz="0" w:space="0" w:color="auto"/>
        <w:bottom w:val="none" w:sz="0" w:space="0" w:color="auto"/>
        <w:right w:val="none" w:sz="0" w:space="0" w:color="auto"/>
      </w:divBdr>
    </w:div>
    <w:div w:id="720129007">
      <w:bodyDiv w:val="1"/>
      <w:marLeft w:val="0"/>
      <w:marRight w:val="0"/>
      <w:marTop w:val="0"/>
      <w:marBottom w:val="0"/>
      <w:divBdr>
        <w:top w:val="none" w:sz="0" w:space="0" w:color="auto"/>
        <w:left w:val="none" w:sz="0" w:space="0" w:color="auto"/>
        <w:bottom w:val="none" w:sz="0" w:space="0" w:color="auto"/>
        <w:right w:val="none" w:sz="0" w:space="0" w:color="auto"/>
      </w:divBdr>
    </w:div>
    <w:div w:id="720176339">
      <w:bodyDiv w:val="1"/>
      <w:marLeft w:val="0"/>
      <w:marRight w:val="0"/>
      <w:marTop w:val="0"/>
      <w:marBottom w:val="0"/>
      <w:divBdr>
        <w:top w:val="none" w:sz="0" w:space="0" w:color="auto"/>
        <w:left w:val="none" w:sz="0" w:space="0" w:color="auto"/>
        <w:bottom w:val="none" w:sz="0" w:space="0" w:color="auto"/>
        <w:right w:val="none" w:sz="0" w:space="0" w:color="auto"/>
      </w:divBdr>
    </w:div>
    <w:div w:id="721094738">
      <w:bodyDiv w:val="1"/>
      <w:marLeft w:val="0"/>
      <w:marRight w:val="0"/>
      <w:marTop w:val="0"/>
      <w:marBottom w:val="0"/>
      <w:divBdr>
        <w:top w:val="none" w:sz="0" w:space="0" w:color="auto"/>
        <w:left w:val="none" w:sz="0" w:space="0" w:color="auto"/>
        <w:bottom w:val="none" w:sz="0" w:space="0" w:color="auto"/>
        <w:right w:val="none" w:sz="0" w:space="0" w:color="auto"/>
      </w:divBdr>
    </w:div>
    <w:div w:id="723871581">
      <w:bodyDiv w:val="1"/>
      <w:marLeft w:val="0"/>
      <w:marRight w:val="0"/>
      <w:marTop w:val="0"/>
      <w:marBottom w:val="0"/>
      <w:divBdr>
        <w:top w:val="none" w:sz="0" w:space="0" w:color="auto"/>
        <w:left w:val="none" w:sz="0" w:space="0" w:color="auto"/>
        <w:bottom w:val="none" w:sz="0" w:space="0" w:color="auto"/>
        <w:right w:val="none" w:sz="0" w:space="0" w:color="auto"/>
      </w:divBdr>
    </w:div>
    <w:div w:id="723915970">
      <w:bodyDiv w:val="1"/>
      <w:marLeft w:val="0"/>
      <w:marRight w:val="0"/>
      <w:marTop w:val="0"/>
      <w:marBottom w:val="0"/>
      <w:divBdr>
        <w:top w:val="none" w:sz="0" w:space="0" w:color="auto"/>
        <w:left w:val="none" w:sz="0" w:space="0" w:color="auto"/>
        <w:bottom w:val="none" w:sz="0" w:space="0" w:color="auto"/>
        <w:right w:val="none" w:sz="0" w:space="0" w:color="auto"/>
      </w:divBdr>
    </w:div>
    <w:div w:id="724062983">
      <w:bodyDiv w:val="1"/>
      <w:marLeft w:val="0"/>
      <w:marRight w:val="0"/>
      <w:marTop w:val="0"/>
      <w:marBottom w:val="0"/>
      <w:divBdr>
        <w:top w:val="none" w:sz="0" w:space="0" w:color="auto"/>
        <w:left w:val="none" w:sz="0" w:space="0" w:color="auto"/>
        <w:bottom w:val="none" w:sz="0" w:space="0" w:color="auto"/>
        <w:right w:val="none" w:sz="0" w:space="0" w:color="auto"/>
      </w:divBdr>
    </w:div>
    <w:div w:id="724452183">
      <w:bodyDiv w:val="1"/>
      <w:marLeft w:val="0"/>
      <w:marRight w:val="0"/>
      <w:marTop w:val="0"/>
      <w:marBottom w:val="0"/>
      <w:divBdr>
        <w:top w:val="none" w:sz="0" w:space="0" w:color="auto"/>
        <w:left w:val="none" w:sz="0" w:space="0" w:color="auto"/>
        <w:bottom w:val="none" w:sz="0" w:space="0" w:color="auto"/>
        <w:right w:val="none" w:sz="0" w:space="0" w:color="auto"/>
      </w:divBdr>
    </w:div>
    <w:div w:id="724840809">
      <w:bodyDiv w:val="1"/>
      <w:marLeft w:val="0"/>
      <w:marRight w:val="0"/>
      <w:marTop w:val="0"/>
      <w:marBottom w:val="0"/>
      <w:divBdr>
        <w:top w:val="none" w:sz="0" w:space="0" w:color="auto"/>
        <w:left w:val="none" w:sz="0" w:space="0" w:color="auto"/>
        <w:bottom w:val="none" w:sz="0" w:space="0" w:color="auto"/>
        <w:right w:val="none" w:sz="0" w:space="0" w:color="auto"/>
      </w:divBdr>
    </w:div>
    <w:div w:id="724985989">
      <w:bodyDiv w:val="1"/>
      <w:marLeft w:val="0"/>
      <w:marRight w:val="0"/>
      <w:marTop w:val="0"/>
      <w:marBottom w:val="0"/>
      <w:divBdr>
        <w:top w:val="none" w:sz="0" w:space="0" w:color="auto"/>
        <w:left w:val="none" w:sz="0" w:space="0" w:color="auto"/>
        <w:bottom w:val="none" w:sz="0" w:space="0" w:color="auto"/>
        <w:right w:val="none" w:sz="0" w:space="0" w:color="auto"/>
      </w:divBdr>
    </w:div>
    <w:div w:id="725106966">
      <w:bodyDiv w:val="1"/>
      <w:marLeft w:val="0"/>
      <w:marRight w:val="0"/>
      <w:marTop w:val="0"/>
      <w:marBottom w:val="0"/>
      <w:divBdr>
        <w:top w:val="none" w:sz="0" w:space="0" w:color="auto"/>
        <w:left w:val="none" w:sz="0" w:space="0" w:color="auto"/>
        <w:bottom w:val="none" w:sz="0" w:space="0" w:color="auto"/>
        <w:right w:val="none" w:sz="0" w:space="0" w:color="auto"/>
      </w:divBdr>
    </w:div>
    <w:div w:id="725252390">
      <w:bodyDiv w:val="1"/>
      <w:marLeft w:val="0"/>
      <w:marRight w:val="0"/>
      <w:marTop w:val="0"/>
      <w:marBottom w:val="0"/>
      <w:divBdr>
        <w:top w:val="none" w:sz="0" w:space="0" w:color="auto"/>
        <w:left w:val="none" w:sz="0" w:space="0" w:color="auto"/>
        <w:bottom w:val="none" w:sz="0" w:space="0" w:color="auto"/>
        <w:right w:val="none" w:sz="0" w:space="0" w:color="auto"/>
      </w:divBdr>
    </w:div>
    <w:div w:id="727260952">
      <w:bodyDiv w:val="1"/>
      <w:marLeft w:val="0"/>
      <w:marRight w:val="0"/>
      <w:marTop w:val="0"/>
      <w:marBottom w:val="0"/>
      <w:divBdr>
        <w:top w:val="none" w:sz="0" w:space="0" w:color="auto"/>
        <w:left w:val="none" w:sz="0" w:space="0" w:color="auto"/>
        <w:bottom w:val="none" w:sz="0" w:space="0" w:color="auto"/>
        <w:right w:val="none" w:sz="0" w:space="0" w:color="auto"/>
      </w:divBdr>
    </w:div>
    <w:div w:id="727265530">
      <w:bodyDiv w:val="1"/>
      <w:marLeft w:val="0"/>
      <w:marRight w:val="0"/>
      <w:marTop w:val="0"/>
      <w:marBottom w:val="0"/>
      <w:divBdr>
        <w:top w:val="none" w:sz="0" w:space="0" w:color="auto"/>
        <w:left w:val="none" w:sz="0" w:space="0" w:color="auto"/>
        <w:bottom w:val="none" w:sz="0" w:space="0" w:color="auto"/>
        <w:right w:val="none" w:sz="0" w:space="0" w:color="auto"/>
      </w:divBdr>
    </w:div>
    <w:div w:id="727415020">
      <w:bodyDiv w:val="1"/>
      <w:marLeft w:val="0"/>
      <w:marRight w:val="0"/>
      <w:marTop w:val="0"/>
      <w:marBottom w:val="0"/>
      <w:divBdr>
        <w:top w:val="none" w:sz="0" w:space="0" w:color="auto"/>
        <w:left w:val="none" w:sz="0" w:space="0" w:color="auto"/>
        <w:bottom w:val="none" w:sz="0" w:space="0" w:color="auto"/>
        <w:right w:val="none" w:sz="0" w:space="0" w:color="auto"/>
      </w:divBdr>
    </w:div>
    <w:div w:id="727537345">
      <w:bodyDiv w:val="1"/>
      <w:marLeft w:val="0"/>
      <w:marRight w:val="0"/>
      <w:marTop w:val="0"/>
      <w:marBottom w:val="0"/>
      <w:divBdr>
        <w:top w:val="none" w:sz="0" w:space="0" w:color="auto"/>
        <w:left w:val="none" w:sz="0" w:space="0" w:color="auto"/>
        <w:bottom w:val="none" w:sz="0" w:space="0" w:color="auto"/>
        <w:right w:val="none" w:sz="0" w:space="0" w:color="auto"/>
      </w:divBdr>
    </w:div>
    <w:div w:id="728308845">
      <w:bodyDiv w:val="1"/>
      <w:marLeft w:val="0"/>
      <w:marRight w:val="0"/>
      <w:marTop w:val="0"/>
      <w:marBottom w:val="0"/>
      <w:divBdr>
        <w:top w:val="none" w:sz="0" w:space="0" w:color="auto"/>
        <w:left w:val="none" w:sz="0" w:space="0" w:color="auto"/>
        <w:bottom w:val="none" w:sz="0" w:space="0" w:color="auto"/>
        <w:right w:val="none" w:sz="0" w:space="0" w:color="auto"/>
      </w:divBdr>
    </w:div>
    <w:div w:id="729034066">
      <w:bodyDiv w:val="1"/>
      <w:marLeft w:val="0"/>
      <w:marRight w:val="0"/>
      <w:marTop w:val="0"/>
      <w:marBottom w:val="0"/>
      <w:divBdr>
        <w:top w:val="none" w:sz="0" w:space="0" w:color="auto"/>
        <w:left w:val="none" w:sz="0" w:space="0" w:color="auto"/>
        <w:bottom w:val="none" w:sz="0" w:space="0" w:color="auto"/>
        <w:right w:val="none" w:sz="0" w:space="0" w:color="auto"/>
      </w:divBdr>
    </w:div>
    <w:div w:id="729617898">
      <w:bodyDiv w:val="1"/>
      <w:marLeft w:val="0"/>
      <w:marRight w:val="0"/>
      <w:marTop w:val="0"/>
      <w:marBottom w:val="0"/>
      <w:divBdr>
        <w:top w:val="none" w:sz="0" w:space="0" w:color="auto"/>
        <w:left w:val="none" w:sz="0" w:space="0" w:color="auto"/>
        <w:bottom w:val="none" w:sz="0" w:space="0" w:color="auto"/>
        <w:right w:val="none" w:sz="0" w:space="0" w:color="auto"/>
      </w:divBdr>
    </w:div>
    <w:div w:id="730352191">
      <w:bodyDiv w:val="1"/>
      <w:marLeft w:val="0"/>
      <w:marRight w:val="0"/>
      <w:marTop w:val="0"/>
      <w:marBottom w:val="0"/>
      <w:divBdr>
        <w:top w:val="none" w:sz="0" w:space="0" w:color="auto"/>
        <w:left w:val="none" w:sz="0" w:space="0" w:color="auto"/>
        <w:bottom w:val="none" w:sz="0" w:space="0" w:color="auto"/>
        <w:right w:val="none" w:sz="0" w:space="0" w:color="auto"/>
      </w:divBdr>
    </w:div>
    <w:div w:id="732586074">
      <w:bodyDiv w:val="1"/>
      <w:marLeft w:val="0"/>
      <w:marRight w:val="0"/>
      <w:marTop w:val="0"/>
      <w:marBottom w:val="0"/>
      <w:divBdr>
        <w:top w:val="none" w:sz="0" w:space="0" w:color="auto"/>
        <w:left w:val="none" w:sz="0" w:space="0" w:color="auto"/>
        <w:bottom w:val="none" w:sz="0" w:space="0" w:color="auto"/>
        <w:right w:val="none" w:sz="0" w:space="0" w:color="auto"/>
      </w:divBdr>
    </w:div>
    <w:div w:id="733046018">
      <w:bodyDiv w:val="1"/>
      <w:marLeft w:val="0"/>
      <w:marRight w:val="0"/>
      <w:marTop w:val="0"/>
      <w:marBottom w:val="0"/>
      <w:divBdr>
        <w:top w:val="none" w:sz="0" w:space="0" w:color="auto"/>
        <w:left w:val="none" w:sz="0" w:space="0" w:color="auto"/>
        <w:bottom w:val="none" w:sz="0" w:space="0" w:color="auto"/>
        <w:right w:val="none" w:sz="0" w:space="0" w:color="auto"/>
      </w:divBdr>
    </w:div>
    <w:div w:id="734355012">
      <w:bodyDiv w:val="1"/>
      <w:marLeft w:val="0"/>
      <w:marRight w:val="0"/>
      <w:marTop w:val="0"/>
      <w:marBottom w:val="0"/>
      <w:divBdr>
        <w:top w:val="none" w:sz="0" w:space="0" w:color="auto"/>
        <w:left w:val="none" w:sz="0" w:space="0" w:color="auto"/>
        <w:bottom w:val="none" w:sz="0" w:space="0" w:color="auto"/>
        <w:right w:val="none" w:sz="0" w:space="0" w:color="auto"/>
      </w:divBdr>
    </w:div>
    <w:div w:id="735518508">
      <w:bodyDiv w:val="1"/>
      <w:marLeft w:val="0"/>
      <w:marRight w:val="0"/>
      <w:marTop w:val="0"/>
      <w:marBottom w:val="0"/>
      <w:divBdr>
        <w:top w:val="none" w:sz="0" w:space="0" w:color="auto"/>
        <w:left w:val="none" w:sz="0" w:space="0" w:color="auto"/>
        <w:bottom w:val="none" w:sz="0" w:space="0" w:color="auto"/>
        <w:right w:val="none" w:sz="0" w:space="0" w:color="auto"/>
      </w:divBdr>
    </w:div>
    <w:div w:id="736244134">
      <w:bodyDiv w:val="1"/>
      <w:marLeft w:val="0"/>
      <w:marRight w:val="0"/>
      <w:marTop w:val="0"/>
      <w:marBottom w:val="0"/>
      <w:divBdr>
        <w:top w:val="none" w:sz="0" w:space="0" w:color="auto"/>
        <w:left w:val="none" w:sz="0" w:space="0" w:color="auto"/>
        <w:bottom w:val="none" w:sz="0" w:space="0" w:color="auto"/>
        <w:right w:val="none" w:sz="0" w:space="0" w:color="auto"/>
      </w:divBdr>
    </w:div>
    <w:div w:id="737362572">
      <w:bodyDiv w:val="1"/>
      <w:marLeft w:val="0"/>
      <w:marRight w:val="0"/>
      <w:marTop w:val="0"/>
      <w:marBottom w:val="0"/>
      <w:divBdr>
        <w:top w:val="none" w:sz="0" w:space="0" w:color="auto"/>
        <w:left w:val="none" w:sz="0" w:space="0" w:color="auto"/>
        <w:bottom w:val="none" w:sz="0" w:space="0" w:color="auto"/>
        <w:right w:val="none" w:sz="0" w:space="0" w:color="auto"/>
      </w:divBdr>
    </w:div>
    <w:div w:id="737484569">
      <w:bodyDiv w:val="1"/>
      <w:marLeft w:val="0"/>
      <w:marRight w:val="0"/>
      <w:marTop w:val="0"/>
      <w:marBottom w:val="0"/>
      <w:divBdr>
        <w:top w:val="none" w:sz="0" w:space="0" w:color="auto"/>
        <w:left w:val="none" w:sz="0" w:space="0" w:color="auto"/>
        <w:bottom w:val="none" w:sz="0" w:space="0" w:color="auto"/>
        <w:right w:val="none" w:sz="0" w:space="0" w:color="auto"/>
      </w:divBdr>
    </w:div>
    <w:div w:id="738285435">
      <w:bodyDiv w:val="1"/>
      <w:marLeft w:val="0"/>
      <w:marRight w:val="0"/>
      <w:marTop w:val="0"/>
      <w:marBottom w:val="0"/>
      <w:divBdr>
        <w:top w:val="none" w:sz="0" w:space="0" w:color="auto"/>
        <w:left w:val="none" w:sz="0" w:space="0" w:color="auto"/>
        <w:bottom w:val="none" w:sz="0" w:space="0" w:color="auto"/>
        <w:right w:val="none" w:sz="0" w:space="0" w:color="auto"/>
      </w:divBdr>
    </w:div>
    <w:div w:id="739132944">
      <w:bodyDiv w:val="1"/>
      <w:marLeft w:val="0"/>
      <w:marRight w:val="0"/>
      <w:marTop w:val="0"/>
      <w:marBottom w:val="0"/>
      <w:divBdr>
        <w:top w:val="none" w:sz="0" w:space="0" w:color="auto"/>
        <w:left w:val="none" w:sz="0" w:space="0" w:color="auto"/>
        <w:bottom w:val="none" w:sz="0" w:space="0" w:color="auto"/>
        <w:right w:val="none" w:sz="0" w:space="0" w:color="auto"/>
      </w:divBdr>
    </w:div>
    <w:div w:id="739594264">
      <w:bodyDiv w:val="1"/>
      <w:marLeft w:val="0"/>
      <w:marRight w:val="0"/>
      <w:marTop w:val="0"/>
      <w:marBottom w:val="0"/>
      <w:divBdr>
        <w:top w:val="none" w:sz="0" w:space="0" w:color="auto"/>
        <w:left w:val="none" w:sz="0" w:space="0" w:color="auto"/>
        <w:bottom w:val="none" w:sz="0" w:space="0" w:color="auto"/>
        <w:right w:val="none" w:sz="0" w:space="0" w:color="auto"/>
      </w:divBdr>
    </w:div>
    <w:div w:id="739598950">
      <w:bodyDiv w:val="1"/>
      <w:marLeft w:val="0"/>
      <w:marRight w:val="0"/>
      <w:marTop w:val="0"/>
      <w:marBottom w:val="0"/>
      <w:divBdr>
        <w:top w:val="none" w:sz="0" w:space="0" w:color="auto"/>
        <w:left w:val="none" w:sz="0" w:space="0" w:color="auto"/>
        <w:bottom w:val="none" w:sz="0" w:space="0" w:color="auto"/>
        <w:right w:val="none" w:sz="0" w:space="0" w:color="auto"/>
      </w:divBdr>
    </w:div>
    <w:div w:id="739863667">
      <w:bodyDiv w:val="1"/>
      <w:marLeft w:val="0"/>
      <w:marRight w:val="0"/>
      <w:marTop w:val="0"/>
      <w:marBottom w:val="0"/>
      <w:divBdr>
        <w:top w:val="none" w:sz="0" w:space="0" w:color="auto"/>
        <w:left w:val="none" w:sz="0" w:space="0" w:color="auto"/>
        <w:bottom w:val="none" w:sz="0" w:space="0" w:color="auto"/>
        <w:right w:val="none" w:sz="0" w:space="0" w:color="auto"/>
      </w:divBdr>
    </w:div>
    <w:div w:id="739988588">
      <w:bodyDiv w:val="1"/>
      <w:marLeft w:val="0"/>
      <w:marRight w:val="0"/>
      <w:marTop w:val="0"/>
      <w:marBottom w:val="0"/>
      <w:divBdr>
        <w:top w:val="none" w:sz="0" w:space="0" w:color="auto"/>
        <w:left w:val="none" w:sz="0" w:space="0" w:color="auto"/>
        <w:bottom w:val="none" w:sz="0" w:space="0" w:color="auto"/>
        <w:right w:val="none" w:sz="0" w:space="0" w:color="auto"/>
      </w:divBdr>
    </w:div>
    <w:div w:id="740178823">
      <w:bodyDiv w:val="1"/>
      <w:marLeft w:val="0"/>
      <w:marRight w:val="0"/>
      <w:marTop w:val="0"/>
      <w:marBottom w:val="0"/>
      <w:divBdr>
        <w:top w:val="none" w:sz="0" w:space="0" w:color="auto"/>
        <w:left w:val="none" w:sz="0" w:space="0" w:color="auto"/>
        <w:bottom w:val="none" w:sz="0" w:space="0" w:color="auto"/>
        <w:right w:val="none" w:sz="0" w:space="0" w:color="auto"/>
      </w:divBdr>
    </w:div>
    <w:div w:id="740449159">
      <w:bodyDiv w:val="1"/>
      <w:marLeft w:val="0"/>
      <w:marRight w:val="0"/>
      <w:marTop w:val="0"/>
      <w:marBottom w:val="0"/>
      <w:divBdr>
        <w:top w:val="none" w:sz="0" w:space="0" w:color="auto"/>
        <w:left w:val="none" w:sz="0" w:space="0" w:color="auto"/>
        <w:bottom w:val="none" w:sz="0" w:space="0" w:color="auto"/>
        <w:right w:val="none" w:sz="0" w:space="0" w:color="auto"/>
      </w:divBdr>
    </w:div>
    <w:div w:id="741223228">
      <w:bodyDiv w:val="1"/>
      <w:marLeft w:val="0"/>
      <w:marRight w:val="0"/>
      <w:marTop w:val="0"/>
      <w:marBottom w:val="0"/>
      <w:divBdr>
        <w:top w:val="none" w:sz="0" w:space="0" w:color="auto"/>
        <w:left w:val="none" w:sz="0" w:space="0" w:color="auto"/>
        <w:bottom w:val="none" w:sz="0" w:space="0" w:color="auto"/>
        <w:right w:val="none" w:sz="0" w:space="0" w:color="auto"/>
      </w:divBdr>
    </w:div>
    <w:div w:id="741223855">
      <w:bodyDiv w:val="1"/>
      <w:marLeft w:val="0"/>
      <w:marRight w:val="0"/>
      <w:marTop w:val="0"/>
      <w:marBottom w:val="0"/>
      <w:divBdr>
        <w:top w:val="none" w:sz="0" w:space="0" w:color="auto"/>
        <w:left w:val="none" w:sz="0" w:space="0" w:color="auto"/>
        <w:bottom w:val="none" w:sz="0" w:space="0" w:color="auto"/>
        <w:right w:val="none" w:sz="0" w:space="0" w:color="auto"/>
      </w:divBdr>
    </w:div>
    <w:div w:id="742411655">
      <w:bodyDiv w:val="1"/>
      <w:marLeft w:val="0"/>
      <w:marRight w:val="0"/>
      <w:marTop w:val="0"/>
      <w:marBottom w:val="0"/>
      <w:divBdr>
        <w:top w:val="none" w:sz="0" w:space="0" w:color="auto"/>
        <w:left w:val="none" w:sz="0" w:space="0" w:color="auto"/>
        <w:bottom w:val="none" w:sz="0" w:space="0" w:color="auto"/>
        <w:right w:val="none" w:sz="0" w:space="0" w:color="auto"/>
      </w:divBdr>
    </w:div>
    <w:div w:id="743141489">
      <w:bodyDiv w:val="1"/>
      <w:marLeft w:val="0"/>
      <w:marRight w:val="0"/>
      <w:marTop w:val="0"/>
      <w:marBottom w:val="0"/>
      <w:divBdr>
        <w:top w:val="none" w:sz="0" w:space="0" w:color="auto"/>
        <w:left w:val="none" w:sz="0" w:space="0" w:color="auto"/>
        <w:bottom w:val="none" w:sz="0" w:space="0" w:color="auto"/>
        <w:right w:val="none" w:sz="0" w:space="0" w:color="auto"/>
      </w:divBdr>
    </w:div>
    <w:div w:id="743795644">
      <w:bodyDiv w:val="1"/>
      <w:marLeft w:val="0"/>
      <w:marRight w:val="0"/>
      <w:marTop w:val="0"/>
      <w:marBottom w:val="0"/>
      <w:divBdr>
        <w:top w:val="none" w:sz="0" w:space="0" w:color="auto"/>
        <w:left w:val="none" w:sz="0" w:space="0" w:color="auto"/>
        <w:bottom w:val="none" w:sz="0" w:space="0" w:color="auto"/>
        <w:right w:val="none" w:sz="0" w:space="0" w:color="auto"/>
      </w:divBdr>
    </w:div>
    <w:div w:id="744032640">
      <w:bodyDiv w:val="1"/>
      <w:marLeft w:val="0"/>
      <w:marRight w:val="0"/>
      <w:marTop w:val="0"/>
      <w:marBottom w:val="0"/>
      <w:divBdr>
        <w:top w:val="none" w:sz="0" w:space="0" w:color="auto"/>
        <w:left w:val="none" w:sz="0" w:space="0" w:color="auto"/>
        <w:bottom w:val="none" w:sz="0" w:space="0" w:color="auto"/>
        <w:right w:val="none" w:sz="0" w:space="0" w:color="auto"/>
      </w:divBdr>
    </w:div>
    <w:div w:id="744181695">
      <w:bodyDiv w:val="1"/>
      <w:marLeft w:val="0"/>
      <w:marRight w:val="0"/>
      <w:marTop w:val="0"/>
      <w:marBottom w:val="0"/>
      <w:divBdr>
        <w:top w:val="none" w:sz="0" w:space="0" w:color="auto"/>
        <w:left w:val="none" w:sz="0" w:space="0" w:color="auto"/>
        <w:bottom w:val="none" w:sz="0" w:space="0" w:color="auto"/>
        <w:right w:val="none" w:sz="0" w:space="0" w:color="auto"/>
      </w:divBdr>
    </w:div>
    <w:div w:id="744375220">
      <w:bodyDiv w:val="1"/>
      <w:marLeft w:val="0"/>
      <w:marRight w:val="0"/>
      <w:marTop w:val="0"/>
      <w:marBottom w:val="0"/>
      <w:divBdr>
        <w:top w:val="none" w:sz="0" w:space="0" w:color="auto"/>
        <w:left w:val="none" w:sz="0" w:space="0" w:color="auto"/>
        <w:bottom w:val="none" w:sz="0" w:space="0" w:color="auto"/>
        <w:right w:val="none" w:sz="0" w:space="0" w:color="auto"/>
      </w:divBdr>
    </w:div>
    <w:div w:id="744690015">
      <w:bodyDiv w:val="1"/>
      <w:marLeft w:val="0"/>
      <w:marRight w:val="0"/>
      <w:marTop w:val="0"/>
      <w:marBottom w:val="0"/>
      <w:divBdr>
        <w:top w:val="none" w:sz="0" w:space="0" w:color="auto"/>
        <w:left w:val="none" w:sz="0" w:space="0" w:color="auto"/>
        <w:bottom w:val="none" w:sz="0" w:space="0" w:color="auto"/>
        <w:right w:val="none" w:sz="0" w:space="0" w:color="auto"/>
      </w:divBdr>
    </w:div>
    <w:div w:id="745152003">
      <w:bodyDiv w:val="1"/>
      <w:marLeft w:val="0"/>
      <w:marRight w:val="0"/>
      <w:marTop w:val="0"/>
      <w:marBottom w:val="0"/>
      <w:divBdr>
        <w:top w:val="none" w:sz="0" w:space="0" w:color="auto"/>
        <w:left w:val="none" w:sz="0" w:space="0" w:color="auto"/>
        <w:bottom w:val="none" w:sz="0" w:space="0" w:color="auto"/>
        <w:right w:val="none" w:sz="0" w:space="0" w:color="auto"/>
      </w:divBdr>
    </w:div>
    <w:div w:id="745298192">
      <w:bodyDiv w:val="1"/>
      <w:marLeft w:val="0"/>
      <w:marRight w:val="0"/>
      <w:marTop w:val="0"/>
      <w:marBottom w:val="0"/>
      <w:divBdr>
        <w:top w:val="none" w:sz="0" w:space="0" w:color="auto"/>
        <w:left w:val="none" w:sz="0" w:space="0" w:color="auto"/>
        <w:bottom w:val="none" w:sz="0" w:space="0" w:color="auto"/>
        <w:right w:val="none" w:sz="0" w:space="0" w:color="auto"/>
      </w:divBdr>
    </w:div>
    <w:div w:id="745616280">
      <w:bodyDiv w:val="1"/>
      <w:marLeft w:val="0"/>
      <w:marRight w:val="0"/>
      <w:marTop w:val="0"/>
      <w:marBottom w:val="0"/>
      <w:divBdr>
        <w:top w:val="none" w:sz="0" w:space="0" w:color="auto"/>
        <w:left w:val="none" w:sz="0" w:space="0" w:color="auto"/>
        <w:bottom w:val="none" w:sz="0" w:space="0" w:color="auto"/>
        <w:right w:val="none" w:sz="0" w:space="0" w:color="auto"/>
      </w:divBdr>
    </w:div>
    <w:div w:id="745734960">
      <w:bodyDiv w:val="1"/>
      <w:marLeft w:val="0"/>
      <w:marRight w:val="0"/>
      <w:marTop w:val="0"/>
      <w:marBottom w:val="0"/>
      <w:divBdr>
        <w:top w:val="none" w:sz="0" w:space="0" w:color="auto"/>
        <w:left w:val="none" w:sz="0" w:space="0" w:color="auto"/>
        <w:bottom w:val="none" w:sz="0" w:space="0" w:color="auto"/>
        <w:right w:val="none" w:sz="0" w:space="0" w:color="auto"/>
      </w:divBdr>
    </w:div>
    <w:div w:id="746464660">
      <w:bodyDiv w:val="1"/>
      <w:marLeft w:val="0"/>
      <w:marRight w:val="0"/>
      <w:marTop w:val="0"/>
      <w:marBottom w:val="0"/>
      <w:divBdr>
        <w:top w:val="none" w:sz="0" w:space="0" w:color="auto"/>
        <w:left w:val="none" w:sz="0" w:space="0" w:color="auto"/>
        <w:bottom w:val="none" w:sz="0" w:space="0" w:color="auto"/>
        <w:right w:val="none" w:sz="0" w:space="0" w:color="auto"/>
      </w:divBdr>
    </w:div>
    <w:div w:id="746654938">
      <w:bodyDiv w:val="1"/>
      <w:marLeft w:val="0"/>
      <w:marRight w:val="0"/>
      <w:marTop w:val="0"/>
      <w:marBottom w:val="0"/>
      <w:divBdr>
        <w:top w:val="none" w:sz="0" w:space="0" w:color="auto"/>
        <w:left w:val="none" w:sz="0" w:space="0" w:color="auto"/>
        <w:bottom w:val="none" w:sz="0" w:space="0" w:color="auto"/>
        <w:right w:val="none" w:sz="0" w:space="0" w:color="auto"/>
      </w:divBdr>
    </w:div>
    <w:div w:id="747965682">
      <w:bodyDiv w:val="1"/>
      <w:marLeft w:val="0"/>
      <w:marRight w:val="0"/>
      <w:marTop w:val="0"/>
      <w:marBottom w:val="0"/>
      <w:divBdr>
        <w:top w:val="none" w:sz="0" w:space="0" w:color="auto"/>
        <w:left w:val="none" w:sz="0" w:space="0" w:color="auto"/>
        <w:bottom w:val="none" w:sz="0" w:space="0" w:color="auto"/>
        <w:right w:val="none" w:sz="0" w:space="0" w:color="auto"/>
      </w:divBdr>
    </w:div>
    <w:div w:id="748623643">
      <w:bodyDiv w:val="1"/>
      <w:marLeft w:val="0"/>
      <w:marRight w:val="0"/>
      <w:marTop w:val="0"/>
      <w:marBottom w:val="0"/>
      <w:divBdr>
        <w:top w:val="none" w:sz="0" w:space="0" w:color="auto"/>
        <w:left w:val="none" w:sz="0" w:space="0" w:color="auto"/>
        <w:bottom w:val="none" w:sz="0" w:space="0" w:color="auto"/>
        <w:right w:val="none" w:sz="0" w:space="0" w:color="auto"/>
      </w:divBdr>
    </w:div>
    <w:div w:id="748692884">
      <w:bodyDiv w:val="1"/>
      <w:marLeft w:val="0"/>
      <w:marRight w:val="0"/>
      <w:marTop w:val="0"/>
      <w:marBottom w:val="0"/>
      <w:divBdr>
        <w:top w:val="none" w:sz="0" w:space="0" w:color="auto"/>
        <w:left w:val="none" w:sz="0" w:space="0" w:color="auto"/>
        <w:bottom w:val="none" w:sz="0" w:space="0" w:color="auto"/>
        <w:right w:val="none" w:sz="0" w:space="0" w:color="auto"/>
      </w:divBdr>
    </w:div>
    <w:div w:id="749277073">
      <w:bodyDiv w:val="1"/>
      <w:marLeft w:val="0"/>
      <w:marRight w:val="0"/>
      <w:marTop w:val="0"/>
      <w:marBottom w:val="0"/>
      <w:divBdr>
        <w:top w:val="none" w:sz="0" w:space="0" w:color="auto"/>
        <w:left w:val="none" w:sz="0" w:space="0" w:color="auto"/>
        <w:bottom w:val="none" w:sz="0" w:space="0" w:color="auto"/>
        <w:right w:val="none" w:sz="0" w:space="0" w:color="auto"/>
      </w:divBdr>
    </w:div>
    <w:div w:id="750277711">
      <w:bodyDiv w:val="1"/>
      <w:marLeft w:val="0"/>
      <w:marRight w:val="0"/>
      <w:marTop w:val="0"/>
      <w:marBottom w:val="0"/>
      <w:divBdr>
        <w:top w:val="none" w:sz="0" w:space="0" w:color="auto"/>
        <w:left w:val="none" w:sz="0" w:space="0" w:color="auto"/>
        <w:bottom w:val="none" w:sz="0" w:space="0" w:color="auto"/>
        <w:right w:val="none" w:sz="0" w:space="0" w:color="auto"/>
      </w:divBdr>
    </w:div>
    <w:div w:id="750391739">
      <w:bodyDiv w:val="1"/>
      <w:marLeft w:val="0"/>
      <w:marRight w:val="0"/>
      <w:marTop w:val="0"/>
      <w:marBottom w:val="0"/>
      <w:divBdr>
        <w:top w:val="none" w:sz="0" w:space="0" w:color="auto"/>
        <w:left w:val="none" w:sz="0" w:space="0" w:color="auto"/>
        <w:bottom w:val="none" w:sz="0" w:space="0" w:color="auto"/>
        <w:right w:val="none" w:sz="0" w:space="0" w:color="auto"/>
      </w:divBdr>
    </w:div>
    <w:div w:id="750585324">
      <w:bodyDiv w:val="1"/>
      <w:marLeft w:val="0"/>
      <w:marRight w:val="0"/>
      <w:marTop w:val="0"/>
      <w:marBottom w:val="0"/>
      <w:divBdr>
        <w:top w:val="none" w:sz="0" w:space="0" w:color="auto"/>
        <w:left w:val="none" w:sz="0" w:space="0" w:color="auto"/>
        <w:bottom w:val="none" w:sz="0" w:space="0" w:color="auto"/>
        <w:right w:val="none" w:sz="0" w:space="0" w:color="auto"/>
      </w:divBdr>
    </w:div>
    <w:div w:id="750781313">
      <w:bodyDiv w:val="1"/>
      <w:marLeft w:val="0"/>
      <w:marRight w:val="0"/>
      <w:marTop w:val="0"/>
      <w:marBottom w:val="0"/>
      <w:divBdr>
        <w:top w:val="none" w:sz="0" w:space="0" w:color="auto"/>
        <w:left w:val="none" w:sz="0" w:space="0" w:color="auto"/>
        <w:bottom w:val="none" w:sz="0" w:space="0" w:color="auto"/>
        <w:right w:val="none" w:sz="0" w:space="0" w:color="auto"/>
      </w:divBdr>
    </w:div>
    <w:div w:id="751271369">
      <w:bodyDiv w:val="1"/>
      <w:marLeft w:val="0"/>
      <w:marRight w:val="0"/>
      <w:marTop w:val="0"/>
      <w:marBottom w:val="0"/>
      <w:divBdr>
        <w:top w:val="none" w:sz="0" w:space="0" w:color="auto"/>
        <w:left w:val="none" w:sz="0" w:space="0" w:color="auto"/>
        <w:bottom w:val="none" w:sz="0" w:space="0" w:color="auto"/>
        <w:right w:val="none" w:sz="0" w:space="0" w:color="auto"/>
      </w:divBdr>
    </w:div>
    <w:div w:id="752241831">
      <w:bodyDiv w:val="1"/>
      <w:marLeft w:val="0"/>
      <w:marRight w:val="0"/>
      <w:marTop w:val="0"/>
      <w:marBottom w:val="0"/>
      <w:divBdr>
        <w:top w:val="none" w:sz="0" w:space="0" w:color="auto"/>
        <w:left w:val="none" w:sz="0" w:space="0" w:color="auto"/>
        <w:bottom w:val="none" w:sz="0" w:space="0" w:color="auto"/>
        <w:right w:val="none" w:sz="0" w:space="0" w:color="auto"/>
      </w:divBdr>
    </w:div>
    <w:div w:id="752899175">
      <w:bodyDiv w:val="1"/>
      <w:marLeft w:val="0"/>
      <w:marRight w:val="0"/>
      <w:marTop w:val="0"/>
      <w:marBottom w:val="0"/>
      <w:divBdr>
        <w:top w:val="none" w:sz="0" w:space="0" w:color="auto"/>
        <w:left w:val="none" w:sz="0" w:space="0" w:color="auto"/>
        <w:bottom w:val="none" w:sz="0" w:space="0" w:color="auto"/>
        <w:right w:val="none" w:sz="0" w:space="0" w:color="auto"/>
      </w:divBdr>
    </w:div>
    <w:div w:id="752971859">
      <w:bodyDiv w:val="1"/>
      <w:marLeft w:val="0"/>
      <w:marRight w:val="0"/>
      <w:marTop w:val="0"/>
      <w:marBottom w:val="0"/>
      <w:divBdr>
        <w:top w:val="none" w:sz="0" w:space="0" w:color="auto"/>
        <w:left w:val="none" w:sz="0" w:space="0" w:color="auto"/>
        <w:bottom w:val="none" w:sz="0" w:space="0" w:color="auto"/>
        <w:right w:val="none" w:sz="0" w:space="0" w:color="auto"/>
      </w:divBdr>
    </w:div>
    <w:div w:id="753165686">
      <w:bodyDiv w:val="1"/>
      <w:marLeft w:val="0"/>
      <w:marRight w:val="0"/>
      <w:marTop w:val="0"/>
      <w:marBottom w:val="0"/>
      <w:divBdr>
        <w:top w:val="none" w:sz="0" w:space="0" w:color="auto"/>
        <w:left w:val="none" w:sz="0" w:space="0" w:color="auto"/>
        <w:bottom w:val="none" w:sz="0" w:space="0" w:color="auto"/>
        <w:right w:val="none" w:sz="0" w:space="0" w:color="auto"/>
      </w:divBdr>
    </w:div>
    <w:div w:id="753167314">
      <w:bodyDiv w:val="1"/>
      <w:marLeft w:val="0"/>
      <w:marRight w:val="0"/>
      <w:marTop w:val="0"/>
      <w:marBottom w:val="0"/>
      <w:divBdr>
        <w:top w:val="none" w:sz="0" w:space="0" w:color="auto"/>
        <w:left w:val="none" w:sz="0" w:space="0" w:color="auto"/>
        <w:bottom w:val="none" w:sz="0" w:space="0" w:color="auto"/>
        <w:right w:val="none" w:sz="0" w:space="0" w:color="auto"/>
      </w:divBdr>
    </w:div>
    <w:div w:id="753429098">
      <w:bodyDiv w:val="1"/>
      <w:marLeft w:val="0"/>
      <w:marRight w:val="0"/>
      <w:marTop w:val="0"/>
      <w:marBottom w:val="0"/>
      <w:divBdr>
        <w:top w:val="none" w:sz="0" w:space="0" w:color="auto"/>
        <w:left w:val="none" w:sz="0" w:space="0" w:color="auto"/>
        <w:bottom w:val="none" w:sz="0" w:space="0" w:color="auto"/>
        <w:right w:val="none" w:sz="0" w:space="0" w:color="auto"/>
      </w:divBdr>
    </w:div>
    <w:div w:id="753622101">
      <w:bodyDiv w:val="1"/>
      <w:marLeft w:val="0"/>
      <w:marRight w:val="0"/>
      <w:marTop w:val="0"/>
      <w:marBottom w:val="0"/>
      <w:divBdr>
        <w:top w:val="none" w:sz="0" w:space="0" w:color="auto"/>
        <w:left w:val="none" w:sz="0" w:space="0" w:color="auto"/>
        <w:bottom w:val="none" w:sz="0" w:space="0" w:color="auto"/>
        <w:right w:val="none" w:sz="0" w:space="0" w:color="auto"/>
      </w:divBdr>
    </w:div>
    <w:div w:id="753748094">
      <w:bodyDiv w:val="1"/>
      <w:marLeft w:val="0"/>
      <w:marRight w:val="0"/>
      <w:marTop w:val="0"/>
      <w:marBottom w:val="0"/>
      <w:divBdr>
        <w:top w:val="none" w:sz="0" w:space="0" w:color="auto"/>
        <w:left w:val="none" w:sz="0" w:space="0" w:color="auto"/>
        <w:bottom w:val="none" w:sz="0" w:space="0" w:color="auto"/>
        <w:right w:val="none" w:sz="0" w:space="0" w:color="auto"/>
      </w:divBdr>
    </w:div>
    <w:div w:id="753891559">
      <w:bodyDiv w:val="1"/>
      <w:marLeft w:val="0"/>
      <w:marRight w:val="0"/>
      <w:marTop w:val="0"/>
      <w:marBottom w:val="0"/>
      <w:divBdr>
        <w:top w:val="none" w:sz="0" w:space="0" w:color="auto"/>
        <w:left w:val="none" w:sz="0" w:space="0" w:color="auto"/>
        <w:bottom w:val="none" w:sz="0" w:space="0" w:color="auto"/>
        <w:right w:val="none" w:sz="0" w:space="0" w:color="auto"/>
      </w:divBdr>
    </w:div>
    <w:div w:id="754128851">
      <w:bodyDiv w:val="1"/>
      <w:marLeft w:val="0"/>
      <w:marRight w:val="0"/>
      <w:marTop w:val="0"/>
      <w:marBottom w:val="0"/>
      <w:divBdr>
        <w:top w:val="none" w:sz="0" w:space="0" w:color="auto"/>
        <w:left w:val="none" w:sz="0" w:space="0" w:color="auto"/>
        <w:bottom w:val="none" w:sz="0" w:space="0" w:color="auto"/>
        <w:right w:val="none" w:sz="0" w:space="0" w:color="auto"/>
      </w:divBdr>
    </w:div>
    <w:div w:id="754984458">
      <w:bodyDiv w:val="1"/>
      <w:marLeft w:val="0"/>
      <w:marRight w:val="0"/>
      <w:marTop w:val="0"/>
      <w:marBottom w:val="0"/>
      <w:divBdr>
        <w:top w:val="none" w:sz="0" w:space="0" w:color="auto"/>
        <w:left w:val="none" w:sz="0" w:space="0" w:color="auto"/>
        <w:bottom w:val="none" w:sz="0" w:space="0" w:color="auto"/>
        <w:right w:val="none" w:sz="0" w:space="0" w:color="auto"/>
      </w:divBdr>
    </w:div>
    <w:div w:id="755519344">
      <w:bodyDiv w:val="1"/>
      <w:marLeft w:val="0"/>
      <w:marRight w:val="0"/>
      <w:marTop w:val="0"/>
      <w:marBottom w:val="0"/>
      <w:divBdr>
        <w:top w:val="none" w:sz="0" w:space="0" w:color="auto"/>
        <w:left w:val="none" w:sz="0" w:space="0" w:color="auto"/>
        <w:bottom w:val="none" w:sz="0" w:space="0" w:color="auto"/>
        <w:right w:val="none" w:sz="0" w:space="0" w:color="auto"/>
      </w:divBdr>
    </w:div>
    <w:div w:id="755831132">
      <w:bodyDiv w:val="1"/>
      <w:marLeft w:val="0"/>
      <w:marRight w:val="0"/>
      <w:marTop w:val="0"/>
      <w:marBottom w:val="0"/>
      <w:divBdr>
        <w:top w:val="none" w:sz="0" w:space="0" w:color="auto"/>
        <w:left w:val="none" w:sz="0" w:space="0" w:color="auto"/>
        <w:bottom w:val="none" w:sz="0" w:space="0" w:color="auto"/>
        <w:right w:val="none" w:sz="0" w:space="0" w:color="auto"/>
      </w:divBdr>
    </w:div>
    <w:div w:id="756555161">
      <w:bodyDiv w:val="1"/>
      <w:marLeft w:val="0"/>
      <w:marRight w:val="0"/>
      <w:marTop w:val="0"/>
      <w:marBottom w:val="0"/>
      <w:divBdr>
        <w:top w:val="none" w:sz="0" w:space="0" w:color="auto"/>
        <w:left w:val="none" w:sz="0" w:space="0" w:color="auto"/>
        <w:bottom w:val="none" w:sz="0" w:space="0" w:color="auto"/>
        <w:right w:val="none" w:sz="0" w:space="0" w:color="auto"/>
      </w:divBdr>
    </w:div>
    <w:div w:id="756756193">
      <w:bodyDiv w:val="1"/>
      <w:marLeft w:val="0"/>
      <w:marRight w:val="0"/>
      <w:marTop w:val="0"/>
      <w:marBottom w:val="0"/>
      <w:divBdr>
        <w:top w:val="none" w:sz="0" w:space="0" w:color="auto"/>
        <w:left w:val="none" w:sz="0" w:space="0" w:color="auto"/>
        <w:bottom w:val="none" w:sz="0" w:space="0" w:color="auto"/>
        <w:right w:val="none" w:sz="0" w:space="0" w:color="auto"/>
      </w:divBdr>
    </w:div>
    <w:div w:id="757410890">
      <w:bodyDiv w:val="1"/>
      <w:marLeft w:val="0"/>
      <w:marRight w:val="0"/>
      <w:marTop w:val="0"/>
      <w:marBottom w:val="0"/>
      <w:divBdr>
        <w:top w:val="none" w:sz="0" w:space="0" w:color="auto"/>
        <w:left w:val="none" w:sz="0" w:space="0" w:color="auto"/>
        <w:bottom w:val="none" w:sz="0" w:space="0" w:color="auto"/>
        <w:right w:val="none" w:sz="0" w:space="0" w:color="auto"/>
      </w:divBdr>
    </w:div>
    <w:div w:id="757596794">
      <w:bodyDiv w:val="1"/>
      <w:marLeft w:val="0"/>
      <w:marRight w:val="0"/>
      <w:marTop w:val="0"/>
      <w:marBottom w:val="0"/>
      <w:divBdr>
        <w:top w:val="none" w:sz="0" w:space="0" w:color="auto"/>
        <w:left w:val="none" w:sz="0" w:space="0" w:color="auto"/>
        <w:bottom w:val="none" w:sz="0" w:space="0" w:color="auto"/>
        <w:right w:val="none" w:sz="0" w:space="0" w:color="auto"/>
      </w:divBdr>
    </w:div>
    <w:div w:id="758913140">
      <w:bodyDiv w:val="1"/>
      <w:marLeft w:val="0"/>
      <w:marRight w:val="0"/>
      <w:marTop w:val="0"/>
      <w:marBottom w:val="0"/>
      <w:divBdr>
        <w:top w:val="none" w:sz="0" w:space="0" w:color="auto"/>
        <w:left w:val="none" w:sz="0" w:space="0" w:color="auto"/>
        <w:bottom w:val="none" w:sz="0" w:space="0" w:color="auto"/>
        <w:right w:val="none" w:sz="0" w:space="0" w:color="auto"/>
      </w:divBdr>
    </w:div>
    <w:div w:id="758985167">
      <w:bodyDiv w:val="1"/>
      <w:marLeft w:val="0"/>
      <w:marRight w:val="0"/>
      <w:marTop w:val="0"/>
      <w:marBottom w:val="0"/>
      <w:divBdr>
        <w:top w:val="none" w:sz="0" w:space="0" w:color="auto"/>
        <w:left w:val="none" w:sz="0" w:space="0" w:color="auto"/>
        <w:bottom w:val="none" w:sz="0" w:space="0" w:color="auto"/>
        <w:right w:val="none" w:sz="0" w:space="0" w:color="auto"/>
      </w:divBdr>
    </w:div>
    <w:div w:id="759373948">
      <w:bodyDiv w:val="1"/>
      <w:marLeft w:val="0"/>
      <w:marRight w:val="0"/>
      <w:marTop w:val="0"/>
      <w:marBottom w:val="0"/>
      <w:divBdr>
        <w:top w:val="none" w:sz="0" w:space="0" w:color="auto"/>
        <w:left w:val="none" w:sz="0" w:space="0" w:color="auto"/>
        <w:bottom w:val="none" w:sz="0" w:space="0" w:color="auto"/>
        <w:right w:val="none" w:sz="0" w:space="0" w:color="auto"/>
      </w:divBdr>
    </w:div>
    <w:div w:id="760222118">
      <w:bodyDiv w:val="1"/>
      <w:marLeft w:val="0"/>
      <w:marRight w:val="0"/>
      <w:marTop w:val="0"/>
      <w:marBottom w:val="0"/>
      <w:divBdr>
        <w:top w:val="none" w:sz="0" w:space="0" w:color="auto"/>
        <w:left w:val="none" w:sz="0" w:space="0" w:color="auto"/>
        <w:bottom w:val="none" w:sz="0" w:space="0" w:color="auto"/>
        <w:right w:val="none" w:sz="0" w:space="0" w:color="auto"/>
      </w:divBdr>
    </w:div>
    <w:div w:id="760419819">
      <w:bodyDiv w:val="1"/>
      <w:marLeft w:val="0"/>
      <w:marRight w:val="0"/>
      <w:marTop w:val="0"/>
      <w:marBottom w:val="0"/>
      <w:divBdr>
        <w:top w:val="none" w:sz="0" w:space="0" w:color="auto"/>
        <w:left w:val="none" w:sz="0" w:space="0" w:color="auto"/>
        <w:bottom w:val="none" w:sz="0" w:space="0" w:color="auto"/>
        <w:right w:val="none" w:sz="0" w:space="0" w:color="auto"/>
      </w:divBdr>
    </w:div>
    <w:div w:id="761295073">
      <w:bodyDiv w:val="1"/>
      <w:marLeft w:val="0"/>
      <w:marRight w:val="0"/>
      <w:marTop w:val="0"/>
      <w:marBottom w:val="0"/>
      <w:divBdr>
        <w:top w:val="none" w:sz="0" w:space="0" w:color="auto"/>
        <w:left w:val="none" w:sz="0" w:space="0" w:color="auto"/>
        <w:bottom w:val="none" w:sz="0" w:space="0" w:color="auto"/>
        <w:right w:val="none" w:sz="0" w:space="0" w:color="auto"/>
      </w:divBdr>
    </w:div>
    <w:div w:id="762604809">
      <w:bodyDiv w:val="1"/>
      <w:marLeft w:val="0"/>
      <w:marRight w:val="0"/>
      <w:marTop w:val="0"/>
      <w:marBottom w:val="0"/>
      <w:divBdr>
        <w:top w:val="none" w:sz="0" w:space="0" w:color="auto"/>
        <w:left w:val="none" w:sz="0" w:space="0" w:color="auto"/>
        <w:bottom w:val="none" w:sz="0" w:space="0" w:color="auto"/>
        <w:right w:val="none" w:sz="0" w:space="0" w:color="auto"/>
      </w:divBdr>
    </w:div>
    <w:div w:id="763182600">
      <w:bodyDiv w:val="1"/>
      <w:marLeft w:val="0"/>
      <w:marRight w:val="0"/>
      <w:marTop w:val="0"/>
      <w:marBottom w:val="0"/>
      <w:divBdr>
        <w:top w:val="none" w:sz="0" w:space="0" w:color="auto"/>
        <w:left w:val="none" w:sz="0" w:space="0" w:color="auto"/>
        <w:bottom w:val="none" w:sz="0" w:space="0" w:color="auto"/>
        <w:right w:val="none" w:sz="0" w:space="0" w:color="auto"/>
      </w:divBdr>
    </w:div>
    <w:div w:id="763844347">
      <w:bodyDiv w:val="1"/>
      <w:marLeft w:val="0"/>
      <w:marRight w:val="0"/>
      <w:marTop w:val="0"/>
      <w:marBottom w:val="0"/>
      <w:divBdr>
        <w:top w:val="none" w:sz="0" w:space="0" w:color="auto"/>
        <w:left w:val="none" w:sz="0" w:space="0" w:color="auto"/>
        <w:bottom w:val="none" w:sz="0" w:space="0" w:color="auto"/>
        <w:right w:val="none" w:sz="0" w:space="0" w:color="auto"/>
      </w:divBdr>
    </w:div>
    <w:div w:id="764957947">
      <w:bodyDiv w:val="1"/>
      <w:marLeft w:val="0"/>
      <w:marRight w:val="0"/>
      <w:marTop w:val="0"/>
      <w:marBottom w:val="0"/>
      <w:divBdr>
        <w:top w:val="none" w:sz="0" w:space="0" w:color="auto"/>
        <w:left w:val="none" w:sz="0" w:space="0" w:color="auto"/>
        <w:bottom w:val="none" w:sz="0" w:space="0" w:color="auto"/>
        <w:right w:val="none" w:sz="0" w:space="0" w:color="auto"/>
      </w:divBdr>
    </w:div>
    <w:div w:id="765924169">
      <w:bodyDiv w:val="1"/>
      <w:marLeft w:val="0"/>
      <w:marRight w:val="0"/>
      <w:marTop w:val="0"/>
      <w:marBottom w:val="0"/>
      <w:divBdr>
        <w:top w:val="none" w:sz="0" w:space="0" w:color="auto"/>
        <w:left w:val="none" w:sz="0" w:space="0" w:color="auto"/>
        <w:bottom w:val="none" w:sz="0" w:space="0" w:color="auto"/>
        <w:right w:val="none" w:sz="0" w:space="0" w:color="auto"/>
      </w:divBdr>
    </w:div>
    <w:div w:id="766312720">
      <w:bodyDiv w:val="1"/>
      <w:marLeft w:val="0"/>
      <w:marRight w:val="0"/>
      <w:marTop w:val="0"/>
      <w:marBottom w:val="0"/>
      <w:divBdr>
        <w:top w:val="none" w:sz="0" w:space="0" w:color="auto"/>
        <w:left w:val="none" w:sz="0" w:space="0" w:color="auto"/>
        <w:bottom w:val="none" w:sz="0" w:space="0" w:color="auto"/>
        <w:right w:val="none" w:sz="0" w:space="0" w:color="auto"/>
      </w:divBdr>
    </w:div>
    <w:div w:id="766997292">
      <w:bodyDiv w:val="1"/>
      <w:marLeft w:val="0"/>
      <w:marRight w:val="0"/>
      <w:marTop w:val="0"/>
      <w:marBottom w:val="0"/>
      <w:divBdr>
        <w:top w:val="none" w:sz="0" w:space="0" w:color="auto"/>
        <w:left w:val="none" w:sz="0" w:space="0" w:color="auto"/>
        <w:bottom w:val="none" w:sz="0" w:space="0" w:color="auto"/>
        <w:right w:val="none" w:sz="0" w:space="0" w:color="auto"/>
      </w:divBdr>
    </w:div>
    <w:div w:id="768038228">
      <w:bodyDiv w:val="1"/>
      <w:marLeft w:val="0"/>
      <w:marRight w:val="0"/>
      <w:marTop w:val="0"/>
      <w:marBottom w:val="0"/>
      <w:divBdr>
        <w:top w:val="none" w:sz="0" w:space="0" w:color="auto"/>
        <w:left w:val="none" w:sz="0" w:space="0" w:color="auto"/>
        <w:bottom w:val="none" w:sz="0" w:space="0" w:color="auto"/>
        <w:right w:val="none" w:sz="0" w:space="0" w:color="auto"/>
      </w:divBdr>
    </w:div>
    <w:div w:id="768357354">
      <w:bodyDiv w:val="1"/>
      <w:marLeft w:val="0"/>
      <w:marRight w:val="0"/>
      <w:marTop w:val="0"/>
      <w:marBottom w:val="0"/>
      <w:divBdr>
        <w:top w:val="none" w:sz="0" w:space="0" w:color="auto"/>
        <w:left w:val="none" w:sz="0" w:space="0" w:color="auto"/>
        <w:bottom w:val="none" w:sz="0" w:space="0" w:color="auto"/>
        <w:right w:val="none" w:sz="0" w:space="0" w:color="auto"/>
      </w:divBdr>
    </w:div>
    <w:div w:id="768505909">
      <w:bodyDiv w:val="1"/>
      <w:marLeft w:val="0"/>
      <w:marRight w:val="0"/>
      <w:marTop w:val="0"/>
      <w:marBottom w:val="0"/>
      <w:divBdr>
        <w:top w:val="none" w:sz="0" w:space="0" w:color="auto"/>
        <w:left w:val="none" w:sz="0" w:space="0" w:color="auto"/>
        <w:bottom w:val="none" w:sz="0" w:space="0" w:color="auto"/>
        <w:right w:val="none" w:sz="0" w:space="0" w:color="auto"/>
      </w:divBdr>
    </w:div>
    <w:div w:id="768889816">
      <w:bodyDiv w:val="1"/>
      <w:marLeft w:val="0"/>
      <w:marRight w:val="0"/>
      <w:marTop w:val="0"/>
      <w:marBottom w:val="0"/>
      <w:divBdr>
        <w:top w:val="none" w:sz="0" w:space="0" w:color="auto"/>
        <w:left w:val="none" w:sz="0" w:space="0" w:color="auto"/>
        <w:bottom w:val="none" w:sz="0" w:space="0" w:color="auto"/>
        <w:right w:val="none" w:sz="0" w:space="0" w:color="auto"/>
      </w:divBdr>
    </w:div>
    <w:div w:id="769006878">
      <w:bodyDiv w:val="1"/>
      <w:marLeft w:val="0"/>
      <w:marRight w:val="0"/>
      <w:marTop w:val="0"/>
      <w:marBottom w:val="0"/>
      <w:divBdr>
        <w:top w:val="none" w:sz="0" w:space="0" w:color="auto"/>
        <w:left w:val="none" w:sz="0" w:space="0" w:color="auto"/>
        <w:bottom w:val="none" w:sz="0" w:space="0" w:color="auto"/>
        <w:right w:val="none" w:sz="0" w:space="0" w:color="auto"/>
      </w:divBdr>
    </w:div>
    <w:div w:id="771782424">
      <w:bodyDiv w:val="1"/>
      <w:marLeft w:val="0"/>
      <w:marRight w:val="0"/>
      <w:marTop w:val="0"/>
      <w:marBottom w:val="0"/>
      <w:divBdr>
        <w:top w:val="none" w:sz="0" w:space="0" w:color="auto"/>
        <w:left w:val="none" w:sz="0" w:space="0" w:color="auto"/>
        <w:bottom w:val="none" w:sz="0" w:space="0" w:color="auto"/>
        <w:right w:val="none" w:sz="0" w:space="0" w:color="auto"/>
      </w:divBdr>
    </w:div>
    <w:div w:id="773667026">
      <w:bodyDiv w:val="1"/>
      <w:marLeft w:val="0"/>
      <w:marRight w:val="0"/>
      <w:marTop w:val="0"/>
      <w:marBottom w:val="0"/>
      <w:divBdr>
        <w:top w:val="none" w:sz="0" w:space="0" w:color="auto"/>
        <w:left w:val="none" w:sz="0" w:space="0" w:color="auto"/>
        <w:bottom w:val="none" w:sz="0" w:space="0" w:color="auto"/>
        <w:right w:val="none" w:sz="0" w:space="0" w:color="auto"/>
      </w:divBdr>
    </w:div>
    <w:div w:id="773985440">
      <w:bodyDiv w:val="1"/>
      <w:marLeft w:val="0"/>
      <w:marRight w:val="0"/>
      <w:marTop w:val="0"/>
      <w:marBottom w:val="0"/>
      <w:divBdr>
        <w:top w:val="none" w:sz="0" w:space="0" w:color="auto"/>
        <w:left w:val="none" w:sz="0" w:space="0" w:color="auto"/>
        <w:bottom w:val="none" w:sz="0" w:space="0" w:color="auto"/>
        <w:right w:val="none" w:sz="0" w:space="0" w:color="auto"/>
      </w:divBdr>
    </w:div>
    <w:div w:id="775447381">
      <w:bodyDiv w:val="1"/>
      <w:marLeft w:val="0"/>
      <w:marRight w:val="0"/>
      <w:marTop w:val="0"/>
      <w:marBottom w:val="0"/>
      <w:divBdr>
        <w:top w:val="none" w:sz="0" w:space="0" w:color="auto"/>
        <w:left w:val="none" w:sz="0" w:space="0" w:color="auto"/>
        <w:bottom w:val="none" w:sz="0" w:space="0" w:color="auto"/>
        <w:right w:val="none" w:sz="0" w:space="0" w:color="auto"/>
      </w:divBdr>
    </w:div>
    <w:div w:id="775977350">
      <w:bodyDiv w:val="1"/>
      <w:marLeft w:val="0"/>
      <w:marRight w:val="0"/>
      <w:marTop w:val="0"/>
      <w:marBottom w:val="0"/>
      <w:divBdr>
        <w:top w:val="none" w:sz="0" w:space="0" w:color="auto"/>
        <w:left w:val="none" w:sz="0" w:space="0" w:color="auto"/>
        <w:bottom w:val="none" w:sz="0" w:space="0" w:color="auto"/>
        <w:right w:val="none" w:sz="0" w:space="0" w:color="auto"/>
      </w:divBdr>
    </w:div>
    <w:div w:id="779375969">
      <w:bodyDiv w:val="1"/>
      <w:marLeft w:val="0"/>
      <w:marRight w:val="0"/>
      <w:marTop w:val="0"/>
      <w:marBottom w:val="0"/>
      <w:divBdr>
        <w:top w:val="none" w:sz="0" w:space="0" w:color="auto"/>
        <w:left w:val="none" w:sz="0" w:space="0" w:color="auto"/>
        <w:bottom w:val="none" w:sz="0" w:space="0" w:color="auto"/>
        <w:right w:val="none" w:sz="0" w:space="0" w:color="auto"/>
      </w:divBdr>
    </w:div>
    <w:div w:id="779690705">
      <w:bodyDiv w:val="1"/>
      <w:marLeft w:val="0"/>
      <w:marRight w:val="0"/>
      <w:marTop w:val="0"/>
      <w:marBottom w:val="0"/>
      <w:divBdr>
        <w:top w:val="none" w:sz="0" w:space="0" w:color="auto"/>
        <w:left w:val="none" w:sz="0" w:space="0" w:color="auto"/>
        <w:bottom w:val="none" w:sz="0" w:space="0" w:color="auto"/>
        <w:right w:val="none" w:sz="0" w:space="0" w:color="auto"/>
      </w:divBdr>
    </w:div>
    <w:div w:id="780224453">
      <w:bodyDiv w:val="1"/>
      <w:marLeft w:val="0"/>
      <w:marRight w:val="0"/>
      <w:marTop w:val="0"/>
      <w:marBottom w:val="0"/>
      <w:divBdr>
        <w:top w:val="none" w:sz="0" w:space="0" w:color="auto"/>
        <w:left w:val="none" w:sz="0" w:space="0" w:color="auto"/>
        <w:bottom w:val="none" w:sz="0" w:space="0" w:color="auto"/>
        <w:right w:val="none" w:sz="0" w:space="0" w:color="auto"/>
      </w:divBdr>
    </w:div>
    <w:div w:id="780302144">
      <w:bodyDiv w:val="1"/>
      <w:marLeft w:val="0"/>
      <w:marRight w:val="0"/>
      <w:marTop w:val="0"/>
      <w:marBottom w:val="0"/>
      <w:divBdr>
        <w:top w:val="none" w:sz="0" w:space="0" w:color="auto"/>
        <w:left w:val="none" w:sz="0" w:space="0" w:color="auto"/>
        <w:bottom w:val="none" w:sz="0" w:space="0" w:color="auto"/>
        <w:right w:val="none" w:sz="0" w:space="0" w:color="auto"/>
      </w:divBdr>
    </w:div>
    <w:div w:id="781531648">
      <w:bodyDiv w:val="1"/>
      <w:marLeft w:val="0"/>
      <w:marRight w:val="0"/>
      <w:marTop w:val="0"/>
      <w:marBottom w:val="0"/>
      <w:divBdr>
        <w:top w:val="none" w:sz="0" w:space="0" w:color="auto"/>
        <w:left w:val="none" w:sz="0" w:space="0" w:color="auto"/>
        <w:bottom w:val="none" w:sz="0" w:space="0" w:color="auto"/>
        <w:right w:val="none" w:sz="0" w:space="0" w:color="auto"/>
      </w:divBdr>
    </w:div>
    <w:div w:id="781807596">
      <w:bodyDiv w:val="1"/>
      <w:marLeft w:val="0"/>
      <w:marRight w:val="0"/>
      <w:marTop w:val="0"/>
      <w:marBottom w:val="0"/>
      <w:divBdr>
        <w:top w:val="none" w:sz="0" w:space="0" w:color="auto"/>
        <w:left w:val="none" w:sz="0" w:space="0" w:color="auto"/>
        <w:bottom w:val="none" w:sz="0" w:space="0" w:color="auto"/>
        <w:right w:val="none" w:sz="0" w:space="0" w:color="auto"/>
      </w:divBdr>
    </w:div>
    <w:div w:id="782577371">
      <w:bodyDiv w:val="1"/>
      <w:marLeft w:val="0"/>
      <w:marRight w:val="0"/>
      <w:marTop w:val="0"/>
      <w:marBottom w:val="0"/>
      <w:divBdr>
        <w:top w:val="none" w:sz="0" w:space="0" w:color="auto"/>
        <w:left w:val="none" w:sz="0" w:space="0" w:color="auto"/>
        <w:bottom w:val="none" w:sz="0" w:space="0" w:color="auto"/>
        <w:right w:val="none" w:sz="0" w:space="0" w:color="auto"/>
      </w:divBdr>
    </w:div>
    <w:div w:id="782651299">
      <w:bodyDiv w:val="1"/>
      <w:marLeft w:val="0"/>
      <w:marRight w:val="0"/>
      <w:marTop w:val="0"/>
      <w:marBottom w:val="0"/>
      <w:divBdr>
        <w:top w:val="none" w:sz="0" w:space="0" w:color="auto"/>
        <w:left w:val="none" w:sz="0" w:space="0" w:color="auto"/>
        <w:bottom w:val="none" w:sz="0" w:space="0" w:color="auto"/>
        <w:right w:val="none" w:sz="0" w:space="0" w:color="auto"/>
      </w:divBdr>
    </w:div>
    <w:div w:id="783496259">
      <w:bodyDiv w:val="1"/>
      <w:marLeft w:val="0"/>
      <w:marRight w:val="0"/>
      <w:marTop w:val="0"/>
      <w:marBottom w:val="0"/>
      <w:divBdr>
        <w:top w:val="none" w:sz="0" w:space="0" w:color="auto"/>
        <w:left w:val="none" w:sz="0" w:space="0" w:color="auto"/>
        <w:bottom w:val="none" w:sz="0" w:space="0" w:color="auto"/>
        <w:right w:val="none" w:sz="0" w:space="0" w:color="auto"/>
      </w:divBdr>
    </w:div>
    <w:div w:id="785005326">
      <w:bodyDiv w:val="1"/>
      <w:marLeft w:val="0"/>
      <w:marRight w:val="0"/>
      <w:marTop w:val="0"/>
      <w:marBottom w:val="0"/>
      <w:divBdr>
        <w:top w:val="none" w:sz="0" w:space="0" w:color="auto"/>
        <w:left w:val="none" w:sz="0" w:space="0" w:color="auto"/>
        <w:bottom w:val="none" w:sz="0" w:space="0" w:color="auto"/>
        <w:right w:val="none" w:sz="0" w:space="0" w:color="auto"/>
      </w:divBdr>
    </w:div>
    <w:div w:id="788209614">
      <w:bodyDiv w:val="1"/>
      <w:marLeft w:val="0"/>
      <w:marRight w:val="0"/>
      <w:marTop w:val="0"/>
      <w:marBottom w:val="0"/>
      <w:divBdr>
        <w:top w:val="none" w:sz="0" w:space="0" w:color="auto"/>
        <w:left w:val="none" w:sz="0" w:space="0" w:color="auto"/>
        <w:bottom w:val="none" w:sz="0" w:space="0" w:color="auto"/>
        <w:right w:val="none" w:sz="0" w:space="0" w:color="auto"/>
      </w:divBdr>
    </w:div>
    <w:div w:id="788862965">
      <w:bodyDiv w:val="1"/>
      <w:marLeft w:val="0"/>
      <w:marRight w:val="0"/>
      <w:marTop w:val="0"/>
      <w:marBottom w:val="0"/>
      <w:divBdr>
        <w:top w:val="none" w:sz="0" w:space="0" w:color="auto"/>
        <w:left w:val="none" w:sz="0" w:space="0" w:color="auto"/>
        <w:bottom w:val="none" w:sz="0" w:space="0" w:color="auto"/>
        <w:right w:val="none" w:sz="0" w:space="0" w:color="auto"/>
      </w:divBdr>
    </w:div>
    <w:div w:id="789476611">
      <w:bodyDiv w:val="1"/>
      <w:marLeft w:val="0"/>
      <w:marRight w:val="0"/>
      <w:marTop w:val="0"/>
      <w:marBottom w:val="0"/>
      <w:divBdr>
        <w:top w:val="none" w:sz="0" w:space="0" w:color="auto"/>
        <w:left w:val="none" w:sz="0" w:space="0" w:color="auto"/>
        <w:bottom w:val="none" w:sz="0" w:space="0" w:color="auto"/>
        <w:right w:val="none" w:sz="0" w:space="0" w:color="auto"/>
      </w:divBdr>
    </w:div>
    <w:div w:id="789664242">
      <w:bodyDiv w:val="1"/>
      <w:marLeft w:val="0"/>
      <w:marRight w:val="0"/>
      <w:marTop w:val="0"/>
      <w:marBottom w:val="0"/>
      <w:divBdr>
        <w:top w:val="none" w:sz="0" w:space="0" w:color="auto"/>
        <w:left w:val="none" w:sz="0" w:space="0" w:color="auto"/>
        <w:bottom w:val="none" w:sz="0" w:space="0" w:color="auto"/>
        <w:right w:val="none" w:sz="0" w:space="0" w:color="auto"/>
      </w:divBdr>
    </w:div>
    <w:div w:id="790128192">
      <w:bodyDiv w:val="1"/>
      <w:marLeft w:val="0"/>
      <w:marRight w:val="0"/>
      <w:marTop w:val="0"/>
      <w:marBottom w:val="0"/>
      <w:divBdr>
        <w:top w:val="none" w:sz="0" w:space="0" w:color="auto"/>
        <w:left w:val="none" w:sz="0" w:space="0" w:color="auto"/>
        <w:bottom w:val="none" w:sz="0" w:space="0" w:color="auto"/>
        <w:right w:val="none" w:sz="0" w:space="0" w:color="auto"/>
      </w:divBdr>
    </w:div>
    <w:div w:id="790369004">
      <w:bodyDiv w:val="1"/>
      <w:marLeft w:val="0"/>
      <w:marRight w:val="0"/>
      <w:marTop w:val="0"/>
      <w:marBottom w:val="0"/>
      <w:divBdr>
        <w:top w:val="none" w:sz="0" w:space="0" w:color="auto"/>
        <w:left w:val="none" w:sz="0" w:space="0" w:color="auto"/>
        <w:bottom w:val="none" w:sz="0" w:space="0" w:color="auto"/>
        <w:right w:val="none" w:sz="0" w:space="0" w:color="auto"/>
      </w:divBdr>
    </w:div>
    <w:div w:id="792095736">
      <w:bodyDiv w:val="1"/>
      <w:marLeft w:val="0"/>
      <w:marRight w:val="0"/>
      <w:marTop w:val="0"/>
      <w:marBottom w:val="0"/>
      <w:divBdr>
        <w:top w:val="none" w:sz="0" w:space="0" w:color="auto"/>
        <w:left w:val="none" w:sz="0" w:space="0" w:color="auto"/>
        <w:bottom w:val="none" w:sz="0" w:space="0" w:color="auto"/>
        <w:right w:val="none" w:sz="0" w:space="0" w:color="auto"/>
      </w:divBdr>
    </w:div>
    <w:div w:id="793209020">
      <w:bodyDiv w:val="1"/>
      <w:marLeft w:val="0"/>
      <w:marRight w:val="0"/>
      <w:marTop w:val="0"/>
      <w:marBottom w:val="0"/>
      <w:divBdr>
        <w:top w:val="none" w:sz="0" w:space="0" w:color="auto"/>
        <w:left w:val="none" w:sz="0" w:space="0" w:color="auto"/>
        <w:bottom w:val="none" w:sz="0" w:space="0" w:color="auto"/>
        <w:right w:val="none" w:sz="0" w:space="0" w:color="auto"/>
      </w:divBdr>
    </w:div>
    <w:div w:id="793670419">
      <w:bodyDiv w:val="1"/>
      <w:marLeft w:val="0"/>
      <w:marRight w:val="0"/>
      <w:marTop w:val="0"/>
      <w:marBottom w:val="0"/>
      <w:divBdr>
        <w:top w:val="none" w:sz="0" w:space="0" w:color="auto"/>
        <w:left w:val="none" w:sz="0" w:space="0" w:color="auto"/>
        <w:bottom w:val="none" w:sz="0" w:space="0" w:color="auto"/>
        <w:right w:val="none" w:sz="0" w:space="0" w:color="auto"/>
      </w:divBdr>
    </w:div>
    <w:div w:id="793983933">
      <w:bodyDiv w:val="1"/>
      <w:marLeft w:val="0"/>
      <w:marRight w:val="0"/>
      <w:marTop w:val="0"/>
      <w:marBottom w:val="0"/>
      <w:divBdr>
        <w:top w:val="none" w:sz="0" w:space="0" w:color="auto"/>
        <w:left w:val="none" w:sz="0" w:space="0" w:color="auto"/>
        <w:bottom w:val="none" w:sz="0" w:space="0" w:color="auto"/>
        <w:right w:val="none" w:sz="0" w:space="0" w:color="auto"/>
      </w:divBdr>
    </w:div>
    <w:div w:id="795098635">
      <w:bodyDiv w:val="1"/>
      <w:marLeft w:val="0"/>
      <w:marRight w:val="0"/>
      <w:marTop w:val="0"/>
      <w:marBottom w:val="0"/>
      <w:divBdr>
        <w:top w:val="none" w:sz="0" w:space="0" w:color="auto"/>
        <w:left w:val="none" w:sz="0" w:space="0" w:color="auto"/>
        <w:bottom w:val="none" w:sz="0" w:space="0" w:color="auto"/>
        <w:right w:val="none" w:sz="0" w:space="0" w:color="auto"/>
      </w:divBdr>
    </w:div>
    <w:div w:id="795215186">
      <w:bodyDiv w:val="1"/>
      <w:marLeft w:val="0"/>
      <w:marRight w:val="0"/>
      <w:marTop w:val="0"/>
      <w:marBottom w:val="0"/>
      <w:divBdr>
        <w:top w:val="none" w:sz="0" w:space="0" w:color="auto"/>
        <w:left w:val="none" w:sz="0" w:space="0" w:color="auto"/>
        <w:bottom w:val="none" w:sz="0" w:space="0" w:color="auto"/>
        <w:right w:val="none" w:sz="0" w:space="0" w:color="auto"/>
      </w:divBdr>
    </w:div>
    <w:div w:id="795296459">
      <w:bodyDiv w:val="1"/>
      <w:marLeft w:val="0"/>
      <w:marRight w:val="0"/>
      <w:marTop w:val="0"/>
      <w:marBottom w:val="0"/>
      <w:divBdr>
        <w:top w:val="none" w:sz="0" w:space="0" w:color="auto"/>
        <w:left w:val="none" w:sz="0" w:space="0" w:color="auto"/>
        <w:bottom w:val="none" w:sz="0" w:space="0" w:color="auto"/>
        <w:right w:val="none" w:sz="0" w:space="0" w:color="auto"/>
      </w:divBdr>
    </w:div>
    <w:div w:id="795485605">
      <w:bodyDiv w:val="1"/>
      <w:marLeft w:val="0"/>
      <w:marRight w:val="0"/>
      <w:marTop w:val="0"/>
      <w:marBottom w:val="0"/>
      <w:divBdr>
        <w:top w:val="none" w:sz="0" w:space="0" w:color="auto"/>
        <w:left w:val="none" w:sz="0" w:space="0" w:color="auto"/>
        <w:bottom w:val="none" w:sz="0" w:space="0" w:color="auto"/>
        <w:right w:val="none" w:sz="0" w:space="0" w:color="auto"/>
      </w:divBdr>
    </w:div>
    <w:div w:id="795563360">
      <w:bodyDiv w:val="1"/>
      <w:marLeft w:val="0"/>
      <w:marRight w:val="0"/>
      <w:marTop w:val="0"/>
      <w:marBottom w:val="0"/>
      <w:divBdr>
        <w:top w:val="none" w:sz="0" w:space="0" w:color="auto"/>
        <w:left w:val="none" w:sz="0" w:space="0" w:color="auto"/>
        <w:bottom w:val="none" w:sz="0" w:space="0" w:color="auto"/>
        <w:right w:val="none" w:sz="0" w:space="0" w:color="auto"/>
      </w:divBdr>
    </w:div>
    <w:div w:id="797071127">
      <w:bodyDiv w:val="1"/>
      <w:marLeft w:val="0"/>
      <w:marRight w:val="0"/>
      <w:marTop w:val="0"/>
      <w:marBottom w:val="0"/>
      <w:divBdr>
        <w:top w:val="none" w:sz="0" w:space="0" w:color="auto"/>
        <w:left w:val="none" w:sz="0" w:space="0" w:color="auto"/>
        <w:bottom w:val="none" w:sz="0" w:space="0" w:color="auto"/>
        <w:right w:val="none" w:sz="0" w:space="0" w:color="auto"/>
      </w:divBdr>
    </w:div>
    <w:div w:id="797383541">
      <w:bodyDiv w:val="1"/>
      <w:marLeft w:val="0"/>
      <w:marRight w:val="0"/>
      <w:marTop w:val="0"/>
      <w:marBottom w:val="0"/>
      <w:divBdr>
        <w:top w:val="none" w:sz="0" w:space="0" w:color="auto"/>
        <w:left w:val="none" w:sz="0" w:space="0" w:color="auto"/>
        <w:bottom w:val="none" w:sz="0" w:space="0" w:color="auto"/>
        <w:right w:val="none" w:sz="0" w:space="0" w:color="auto"/>
      </w:divBdr>
    </w:div>
    <w:div w:id="798651759">
      <w:bodyDiv w:val="1"/>
      <w:marLeft w:val="0"/>
      <w:marRight w:val="0"/>
      <w:marTop w:val="0"/>
      <w:marBottom w:val="0"/>
      <w:divBdr>
        <w:top w:val="none" w:sz="0" w:space="0" w:color="auto"/>
        <w:left w:val="none" w:sz="0" w:space="0" w:color="auto"/>
        <w:bottom w:val="none" w:sz="0" w:space="0" w:color="auto"/>
        <w:right w:val="none" w:sz="0" w:space="0" w:color="auto"/>
      </w:divBdr>
    </w:div>
    <w:div w:id="799153025">
      <w:bodyDiv w:val="1"/>
      <w:marLeft w:val="0"/>
      <w:marRight w:val="0"/>
      <w:marTop w:val="0"/>
      <w:marBottom w:val="0"/>
      <w:divBdr>
        <w:top w:val="none" w:sz="0" w:space="0" w:color="auto"/>
        <w:left w:val="none" w:sz="0" w:space="0" w:color="auto"/>
        <w:bottom w:val="none" w:sz="0" w:space="0" w:color="auto"/>
        <w:right w:val="none" w:sz="0" w:space="0" w:color="auto"/>
      </w:divBdr>
    </w:div>
    <w:div w:id="799881775">
      <w:bodyDiv w:val="1"/>
      <w:marLeft w:val="0"/>
      <w:marRight w:val="0"/>
      <w:marTop w:val="0"/>
      <w:marBottom w:val="0"/>
      <w:divBdr>
        <w:top w:val="none" w:sz="0" w:space="0" w:color="auto"/>
        <w:left w:val="none" w:sz="0" w:space="0" w:color="auto"/>
        <w:bottom w:val="none" w:sz="0" w:space="0" w:color="auto"/>
        <w:right w:val="none" w:sz="0" w:space="0" w:color="auto"/>
      </w:divBdr>
    </w:div>
    <w:div w:id="800458558">
      <w:bodyDiv w:val="1"/>
      <w:marLeft w:val="0"/>
      <w:marRight w:val="0"/>
      <w:marTop w:val="0"/>
      <w:marBottom w:val="0"/>
      <w:divBdr>
        <w:top w:val="none" w:sz="0" w:space="0" w:color="auto"/>
        <w:left w:val="none" w:sz="0" w:space="0" w:color="auto"/>
        <w:bottom w:val="none" w:sz="0" w:space="0" w:color="auto"/>
        <w:right w:val="none" w:sz="0" w:space="0" w:color="auto"/>
      </w:divBdr>
    </w:div>
    <w:div w:id="800466305">
      <w:bodyDiv w:val="1"/>
      <w:marLeft w:val="0"/>
      <w:marRight w:val="0"/>
      <w:marTop w:val="0"/>
      <w:marBottom w:val="0"/>
      <w:divBdr>
        <w:top w:val="none" w:sz="0" w:space="0" w:color="auto"/>
        <w:left w:val="none" w:sz="0" w:space="0" w:color="auto"/>
        <w:bottom w:val="none" w:sz="0" w:space="0" w:color="auto"/>
        <w:right w:val="none" w:sz="0" w:space="0" w:color="auto"/>
      </w:divBdr>
    </w:div>
    <w:div w:id="800538174">
      <w:bodyDiv w:val="1"/>
      <w:marLeft w:val="0"/>
      <w:marRight w:val="0"/>
      <w:marTop w:val="0"/>
      <w:marBottom w:val="0"/>
      <w:divBdr>
        <w:top w:val="none" w:sz="0" w:space="0" w:color="auto"/>
        <w:left w:val="none" w:sz="0" w:space="0" w:color="auto"/>
        <w:bottom w:val="none" w:sz="0" w:space="0" w:color="auto"/>
        <w:right w:val="none" w:sz="0" w:space="0" w:color="auto"/>
      </w:divBdr>
    </w:div>
    <w:div w:id="801270616">
      <w:bodyDiv w:val="1"/>
      <w:marLeft w:val="0"/>
      <w:marRight w:val="0"/>
      <w:marTop w:val="0"/>
      <w:marBottom w:val="0"/>
      <w:divBdr>
        <w:top w:val="none" w:sz="0" w:space="0" w:color="auto"/>
        <w:left w:val="none" w:sz="0" w:space="0" w:color="auto"/>
        <w:bottom w:val="none" w:sz="0" w:space="0" w:color="auto"/>
        <w:right w:val="none" w:sz="0" w:space="0" w:color="auto"/>
      </w:divBdr>
    </w:div>
    <w:div w:id="801459665">
      <w:bodyDiv w:val="1"/>
      <w:marLeft w:val="0"/>
      <w:marRight w:val="0"/>
      <w:marTop w:val="0"/>
      <w:marBottom w:val="0"/>
      <w:divBdr>
        <w:top w:val="none" w:sz="0" w:space="0" w:color="auto"/>
        <w:left w:val="none" w:sz="0" w:space="0" w:color="auto"/>
        <w:bottom w:val="none" w:sz="0" w:space="0" w:color="auto"/>
        <w:right w:val="none" w:sz="0" w:space="0" w:color="auto"/>
      </w:divBdr>
    </w:div>
    <w:div w:id="801734400">
      <w:bodyDiv w:val="1"/>
      <w:marLeft w:val="0"/>
      <w:marRight w:val="0"/>
      <w:marTop w:val="0"/>
      <w:marBottom w:val="0"/>
      <w:divBdr>
        <w:top w:val="none" w:sz="0" w:space="0" w:color="auto"/>
        <w:left w:val="none" w:sz="0" w:space="0" w:color="auto"/>
        <w:bottom w:val="none" w:sz="0" w:space="0" w:color="auto"/>
        <w:right w:val="none" w:sz="0" w:space="0" w:color="auto"/>
      </w:divBdr>
    </w:div>
    <w:div w:id="802311599">
      <w:bodyDiv w:val="1"/>
      <w:marLeft w:val="0"/>
      <w:marRight w:val="0"/>
      <w:marTop w:val="0"/>
      <w:marBottom w:val="0"/>
      <w:divBdr>
        <w:top w:val="none" w:sz="0" w:space="0" w:color="auto"/>
        <w:left w:val="none" w:sz="0" w:space="0" w:color="auto"/>
        <w:bottom w:val="none" w:sz="0" w:space="0" w:color="auto"/>
        <w:right w:val="none" w:sz="0" w:space="0" w:color="auto"/>
      </w:divBdr>
    </w:div>
    <w:div w:id="802625842">
      <w:bodyDiv w:val="1"/>
      <w:marLeft w:val="0"/>
      <w:marRight w:val="0"/>
      <w:marTop w:val="0"/>
      <w:marBottom w:val="0"/>
      <w:divBdr>
        <w:top w:val="none" w:sz="0" w:space="0" w:color="auto"/>
        <w:left w:val="none" w:sz="0" w:space="0" w:color="auto"/>
        <w:bottom w:val="none" w:sz="0" w:space="0" w:color="auto"/>
        <w:right w:val="none" w:sz="0" w:space="0" w:color="auto"/>
      </w:divBdr>
    </w:div>
    <w:div w:id="803693314">
      <w:bodyDiv w:val="1"/>
      <w:marLeft w:val="0"/>
      <w:marRight w:val="0"/>
      <w:marTop w:val="0"/>
      <w:marBottom w:val="0"/>
      <w:divBdr>
        <w:top w:val="none" w:sz="0" w:space="0" w:color="auto"/>
        <w:left w:val="none" w:sz="0" w:space="0" w:color="auto"/>
        <w:bottom w:val="none" w:sz="0" w:space="0" w:color="auto"/>
        <w:right w:val="none" w:sz="0" w:space="0" w:color="auto"/>
      </w:divBdr>
    </w:div>
    <w:div w:id="804203322">
      <w:bodyDiv w:val="1"/>
      <w:marLeft w:val="0"/>
      <w:marRight w:val="0"/>
      <w:marTop w:val="0"/>
      <w:marBottom w:val="0"/>
      <w:divBdr>
        <w:top w:val="none" w:sz="0" w:space="0" w:color="auto"/>
        <w:left w:val="none" w:sz="0" w:space="0" w:color="auto"/>
        <w:bottom w:val="none" w:sz="0" w:space="0" w:color="auto"/>
        <w:right w:val="none" w:sz="0" w:space="0" w:color="auto"/>
      </w:divBdr>
    </w:div>
    <w:div w:id="804280212">
      <w:bodyDiv w:val="1"/>
      <w:marLeft w:val="0"/>
      <w:marRight w:val="0"/>
      <w:marTop w:val="0"/>
      <w:marBottom w:val="0"/>
      <w:divBdr>
        <w:top w:val="none" w:sz="0" w:space="0" w:color="auto"/>
        <w:left w:val="none" w:sz="0" w:space="0" w:color="auto"/>
        <w:bottom w:val="none" w:sz="0" w:space="0" w:color="auto"/>
        <w:right w:val="none" w:sz="0" w:space="0" w:color="auto"/>
      </w:divBdr>
    </w:div>
    <w:div w:id="805004146">
      <w:bodyDiv w:val="1"/>
      <w:marLeft w:val="0"/>
      <w:marRight w:val="0"/>
      <w:marTop w:val="0"/>
      <w:marBottom w:val="0"/>
      <w:divBdr>
        <w:top w:val="none" w:sz="0" w:space="0" w:color="auto"/>
        <w:left w:val="none" w:sz="0" w:space="0" w:color="auto"/>
        <w:bottom w:val="none" w:sz="0" w:space="0" w:color="auto"/>
        <w:right w:val="none" w:sz="0" w:space="0" w:color="auto"/>
      </w:divBdr>
    </w:div>
    <w:div w:id="805123226">
      <w:bodyDiv w:val="1"/>
      <w:marLeft w:val="0"/>
      <w:marRight w:val="0"/>
      <w:marTop w:val="0"/>
      <w:marBottom w:val="0"/>
      <w:divBdr>
        <w:top w:val="none" w:sz="0" w:space="0" w:color="auto"/>
        <w:left w:val="none" w:sz="0" w:space="0" w:color="auto"/>
        <w:bottom w:val="none" w:sz="0" w:space="0" w:color="auto"/>
        <w:right w:val="none" w:sz="0" w:space="0" w:color="auto"/>
      </w:divBdr>
    </w:div>
    <w:div w:id="805969277">
      <w:bodyDiv w:val="1"/>
      <w:marLeft w:val="0"/>
      <w:marRight w:val="0"/>
      <w:marTop w:val="0"/>
      <w:marBottom w:val="0"/>
      <w:divBdr>
        <w:top w:val="none" w:sz="0" w:space="0" w:color="auto"/>
        <w:left w:val="none" w:sz="0" w:space="0" w:color="auto"/>
        <w:bottom w:val="none" w:sz="0" w:space="0" w:color="auto"/>
        <w:right w:val="none" w:sz="0" w:space="0" w:color="auto"/>
      </w:divBdr>
    </w:div>
    <w:div w:id="806092912">
      <w:bodyDiv w:val="1"/>
      <w:marLeft w:val="0"/>
      <w:marRight w:val="0"/>
      <w:marTop w:val="0"/>
      <w:marBottom w:val="0"/>
      <w:divBdr>
        <w:top w:val="none" w:sz="0" w:space="0" w:color="auto"/>
        <w:left w:val="none" w:sz="0" w:space="0" w:color="auto"/>
        <w:bottom w:val="none" w:sz="0" w:space="0" w:color="auto"/>
        <w:right w:val="none" w:sz="0" w:space="0" w:color="auto"/>
      </w:divBdr>
    </w:div>
    <w:div w:id="806361069">
      <w:bodyDiv w:val="1"/>
      <w:marLeft w:val="0"/>
      <w:marRight w:val="0"/>
      <w:marTop w:val="0"/>
      <w:marBottom w:val="0"/>
      <w:divBdr>
        <w:top w:val="none" w:sz="0" w:space="0" w:color="auto"/>
        <w:left w:val="none" w:sz="0" w:space="0" w:color="auto"/>
        <w:bottom w:val="none" w:sz="0" w:space="0" w:color="auto"/>
        <w:right w:val="none" w:sz="0" w:space="0" w:color="auto"/>
      </w:divBdr>
    </w:div>
    <w:div w:id="806438703">
      <w:bodyDiv w:val="1"/>
      <w:marLeft w:val="0"/>
      <w:marRight w:val="0"/>
      <w:marTop w:val="0"/>
      <w:marBottom w:val="0"/>
      <w:divBdr>
        <w:top w:val="none" w:sz="0" w:space="0" w:color="auto"/>
        <w:left w:val="none" w:sz="0" w:space="0" w:color="auto"/>
        <w:bottom w:val="none" w:sz="0" w:space="0" w:color="auto"/>
        <w:right w:val="none" w:sz="0" w:space="0" w:color="auto"/>
      </w:divBdr>
    </w:div>
    <w:div w:id="807406406">
      <w:bodyDiv w:val="1"/>
      <w:marLeft w:val="0"/>
      <w:marRight w:val="0"/>
      <w:marTop w:val="0"/>
      <w:marBottom w:val="0"/>
      <w:divBdr>
        <w:top w:val="none" w:sz="0" w:space="0" w:color="auto"/>
        <w:left w:val="none" w:sz="0" w:space="0" w:color="auto"/>
        <w:bottom w:val="none" w:sz="0" w:space="0" w:color="auto"/>
        <w:right w:val="none" w:sz="0" w:space="0" w:color="auto"/>
      </w:divBdr>
    </w:div>
    <w:div w:id="807892644">
      <w:bodyDiv w:val="1"/>
      <w:marLeft w:val="0"/>
      <w:marRight w:val="0"/>
      <w:marTop w:val="0"/>
      <w:marBottom w:val="0"/>
      <w:divBdr>
        <w:top w:val="none" w:sz="0" w:space="0" w:color="auto"/>
        <w:left w:val="none" w:sz="0" w:space="0" w:color="auto"/>
        <w:bottom w:val="none" w:sz="0" w:space="0" w:color="auto"/>
        <w:right w:val="none" w:sz="0" w:space="0" w:color="auto"/>
      </w:divBdr>
    </w:div>
    <w:div w:id="808978729">
      <w:bodyDiv w:val="1"/>
      <w:marLeft w:val="0"/>
      <w:marRight w:val="0"/>
      <w:marTop w:val="0"/>
      <w:marBottom w:val="0"/>
      <w:divBdr>
        <w:top w:val="none" w:sz="0" w:space="0" w:color="auto"/>
        <w:left w:val="none" w:sz="0" w:space="0" w:color="auto"/>
        <w:bottom w:val="none" w:sz="0" w:space="0" w:color="auto"/>
        <w:right w:val="none" w:sz="0" w:space="0" w:color="auto"/>
      </w:divBdr>
    </w:div>
    <w:div w:id="809052127">
      <w:bodyDiv w:val="1"/>
      <w:marLeft w:val="0"/>
      <w:marRight w:val="0"/>
      <w:marTop w:val="0"/>
      <w:marBottom w:val="0"/>
      <w:divBdr>
        <w:top w:val="none" w:sz="0" w:space="0" w:color="auto"/>
        <w:left w:val="none" w:sz="0" w:space="0" w:color="auto"/>
        <w:bottom w:val="none" w:sz="0" w:space="0" w:color="auto"/>
        <w:right w:val="none" w:sz="0" w:space="0" w:color="auto"/>
      </w:divBdr>
    </w:div>
    <w:div w:id="809899806">
      <w:bodyDiv w:val="1"/>
      <w:marLeft w:val="0"/>
      <w:marRight w:val="0"/>
      <w:marTop w:val="0"/>
      <w:marBottom w:val="0"/>
      <w:divBdr>
        <w:top w:val="none" w:sz="0" w:space="0" w:color="auto"/>
        <w:left w:val="none" w:sz="0" w:space="0" w:color="auto"/>
        <w:bottom w:val="none" w:sz="0" w:space="0" w:color="auto"/>
        <w:right w:val="none" w:sz="0" w:space="0" w:color="auto"/>
      </w:divBdr>
    </w:div>
    <w:div w:id="810370836">
      <w:bodyDiv w:val="1"/>
      <w:marLeft w:val="0"/>
      <w:marRight w:val="0"/>
      <w:marTop w:val="0"/>
      <w:marBottom w:val="0"/>
      <w:divBdr>
        <w:top w:val="none" w:sz="0" w:space="0" w:color="auto"/>
        <w:left w:val="none" w:sz="0" w:space="0" w:color="auto"/>
        <w:bottom w:val="none" w:sz="0" w:space="0" w:color="auto"/>
        <w:right w:val="none" w:sz="0" w:space="0" w:color="auto"/>
      </w:divBdr>
    </w:div>
    <w:div w:id="810514784">
      <w:bodyDiv w:val="1"/>
      <w:marLeft w:val="0"/>
      <w:marRight w:val="0"/>
      <w:marTop w:val="0"/>
      <w:marBottom w:val="0"/>
      <w:divBdr>
        <w:top w:val="none" w:sz="0" w:space="0" w:color="auto"/>
        <w:left w:val="none" w:sz="0" w:space="0" w:color="auto"/>
        <w:bottom w:val="none" w:sz="0" w:space="0" w:color="auto"/>
        <w:right w:val="none" w:sz="0" w:space="0" w:color="auto"/>
      </w:divBdr>
    </w:div>
    <w:div w:id="810827882">
      <w:bodyDiv w:val="1"/>
      <w:marLeft w:val="0"/>
      <w:marRight w:val="0"/>
      <w:marTop w:val="0"/>
      <w:marBottom w:val="0"/>
      <w:divBdr>
        <w:top w:val="none" w:sz="0" w:space="0" w:color="auto"/>
        <w:left w:val="none" w:sz="0" w:space="0" w:color="auto"/>
        <w:bottom w:val="none" w:sz="0" w:space="0" w:color="auto"/>
        <w:right w:val="none" w:sz="0" w:space="0" w:color="auto"/>
      </w:divBdr>
    </w:div>
    <w:div w:id="811681813">
      <w:bodyDiv w:val="1"/>
      <w:marLeft w:val="0"/>
      <w:marRight w:val="0"/>
      <w:marTop w:val="0"/>
      <w:marBottom w:val="0"/>
      <w:divBdr>
        <w:top w:val="none" w:sz="0" w:space="0" w:color="auto"/>
        <w:left w:val="none" w:sz="0" w:space="0" w:color="auto"/>
        <w:bottom w:val="none" w:sz="0" w:space="0" w:color="auto"/>
        <w:right w:val="none" w:sz="0" w:space="0" w:color="auto"/>
      </w:divBdr>
    </w:div>
    <w:div w:id="813374452">
      <w:bodyDiv w:val="1"/>
      <w:marLeft w:val="0"/>
      <w:marRight w:val="0"/>
      <w:marTop w:val="0"/>
      <w:marBottom w:val="0"/>
      <w:divBdr>
        <w:top w:val="none" w:sz="0" w:space="0" w:color="auto"/>
        <w:left w:val="none" w:sz="0" w:space="0" w:color="auto"/>
        <w:bottom w:val="none" w:sz="0" w:space="0" w:color="auto"/>
        <w:right w:val="none" w:sz="0" w:space="0" w:color="auto"/>
      </w:divBdr>
    </w:div>
    <w:div w:id="813839015">
      <w:bodyDiv w:val="1"/>
      <w:marLeft w:val="0"/>
      <w:marRight w:val="0"/>
      <w:marTop w:val="0"/>
      <w:marBottom w:val="0"/>
      <w:divBdr>
        <w:top w:val="none" w:sz="0" w:space="0" w:color="auto"/>
        <w:left w:val="none" w:sz="0" w:space="0" w:color="auto"/>
        <w:bottom w:val="none" w:sz="0" w:space="0" w:color="auto"/>
        <w:right w:val="none" w:sz="0" w:space="0" w:color="auto"/>
      </w:divBdr>
    </w:div>
    <w:div w:id="814637998">
      <w:bodyDiv w:val="1"/>
      <w:marLeft w:val="0"/>
      <w:marRight w:val="0"/>
      <w:marTop w:val="0"/>
      <w:marBottom w:val="0"/>
      <w:divBdr>
        <w:top w:val="none" w:sz="0" w:space="0" w:color="auto"/>
        <w:left w:val="none" w:sz="0" w:space="0" w:color="auto"/>
        <w:bottom w:val="none" w:sz="0" w:space="0" w:color="auto"/>
        <w:right w:val="none" w:sz="0" w:space="0" w:color="auto"/>
      </w:divBdr>
    </w:div>
    <w:div w:id="814881658">
      <w:bodyDiv w:val="1"/>
      <w:marLeft w:val="0"/>
      <w:marRight w:val="0"/>
      <w:marTop w:val="0"/>
      <w:marBottom w:val="0"/>
      <w:divBdr>
        <w:top w:val="none" w:sz="0" w:space="0" w:color="auto"/>
        <w:left w:val="none" w:sz="0" w:space="0" w:color="auto"/>
        <w:bottom w:val="none" w:sz="0" w:space="0" w:color="auto"/>
        <w:right w:val="none" w:sz="0" w:space="0" w:color="auto"/>
      </w:divBdr>
    </w:div>
    <w:div w:id="815729448">
      <w:bodyDiv w:val="1"/>
      <w:marLeft w:val="0"/>
      <w:marRight w:val="0"/>
      <w:marTop w:val="0"/>
      <w:marBottom w:val="0"/>
      <w:divBdr>
        <w:top w:val="none" w:sz="0" w:space="0" w:color="auto"/>
        <w:left w:val="none" w:sz="0" w:space="0" w:color="auto"/>
        <w:bottom w:val="none" w:sz="0" w:space="0" w:color="auto"/>
        <w:right w:val="none" w:sz="0" w:space="0" w:color="auto"/>
      </w:divBdr>
    </w:div>
    <w:div w:id="815805817">
      <w:bodyDiv w:val="1"/>
      <w:marLeft w:val="0"/>
      <w:marRight w:val="0"/>
      <w:marTop w:val="0"/>
      <w:marBottom w:val="0"/>
      <w:divBdr>
        <w:top w:val="none" w:sz="0" w:space="0" w:color="auto"/>
        <w:left w:val="none" w:sz="0" w:space="0" w:color="auto"/>
        <w:bottom w:val="none" w:sz="0" w:space="0" w:color="auto"/>
        <w:right w:val="none" w:sz="0" w:space="0" w:color="auto"/>
      </w:divBdr>
    </w:div>
    <w:div w:id="815997206">
      <w:bodyDiv w:val="1"/>
      <w:marLeft w:val="0"/>
      <w:marRight w:val="0"/>
      <w:marTop w:val="0"/>
      <w:marBottom w:val="0"/>
      <w:divBdr>
        <w:top w:val="none" w:sz="0" w:space="0" w:color="auto"/>
        <w:left w:val="none" w:sz="0" w:space="0" w:color="auto"/>
        <w:bottom w:val="none" w:sz="0" w:space="0" w:color="auto"/>
        <w:right w:val="none" w:sz="0" w:space="0" w:color="auto"/>
      </w:divBdr>
    </w:div>
    <w:div w:id="816729052">
      <w:bodyDiv w:val="1"/>
      <w:marLeft w:val="0"/>
      <w:marRight w:val="0"/>
      <w:marTop w:val="0"/>
      <w:marBottom w:val="0"/>
      <w:divBdr>
        <w:top w:val="none" w:sz="0" w:space="0" w:color="auto"/>
        <w:left w:val="none" w:sz="0" w:space="0" w:color="auto"/>
        <w:bottom w:val="none" w:sz="0" w:space="0" w:color="auto"/>
        <w:right w:val="none" w:sz="0" w:space="0" w:color="auto"/>
      </w:divBdr>
    </w:div>
    <w:div w:id="817694710">
      <w:bodyDiv w:val="1"/>
      <w:marLeft w:val="0"/>
      <w:marRight w:val="0"/>
      <w:marTop w:val="0"/>
      <w:marBottom w:val="0"/>
      <w:divBdr>
        <w:top w:val="none" w:sz="0" w:space="0" w:color="auto"/>
        <w:left w:val="none" w:sz="0" w:space="0" w:color="auto"/>
        <w:bottom w:val="none" w:sz="0" w:space="0" w:color="auto"/>
        <w:right w:val="none" w:sz="0" w:space="0" w:color="auto"/>
      </w:divBdr>
    </w:div>
    <w:div w:id="818883885">
      <w:bodyDiv w:val="1"/>
      <w:marLeft w:val="0"/>
      <w:marRight w:val="0"/>
      <w:marTop w:val="0"/>
      <w:marBottom w:val="0"/>
      <w:divBdr>
        <w:top w:val="none" w:sz="0" w:space="0" w:color="auto"/>
        <w:left w:val="none" w:sz="0" w:space="0" w:color="auto"/>
        <w:bottom w:val="none" w:sz="0" w:space="0" w:color="auto"/>
        <w:right w:val="none" w:sz="0" w:space="0" w:color="auto"/>
      </w:divBdr>
    </w:div>
    <w:div w:id="818889644">
      <w:bodyDiv w:val="1"/>
      <w:marLeft w:val="0"/>
      <w:marRight w:val="0"/>
      <w:marTop w:val="0"/>
      <w:marBottom w:val="0"/>
      <w:divBdr>
        <w:top w:val="none" w:sz="0" w:space="0" w:color="auto"/>
        <w:left w:val="none" w:sz="0" w:space="0" w:color="auto"/>
        <w:bottom w:val="none" w:sz="0" w:space="0" w:color="auto"/>
        <w:right w:val="none" w:sz="0" w:space="0" w:color="auto"/>
      </w:divBdr>
    </w:div>
    <w:div w:id="820511581">
      <w:bodyDiv w:val="1"/>
      <w:marLeft w:val="0"/>
      <w:marRight w:val="0"/>
      <w:marTop w:val="0"/>
      <w:marBottom w:val="0"/>
      <w:divBdr>
        <w:top w:val="none" w:sz="0" w:space="0" w:color="auto"/>
        <w:left w:val="none" w:sz="0" w:space="0" w:color="auto"/>
        <w:bottom w:val="none" w:sz="0" w:space="0" w:color="auto"/>
        <w:right w:val="none" w:sz="0" w:space="0" w:color="auto"/>
      </w:divBdr>
    </w:div>
    <w:div w:id="820925425">
      <w:bodyDiv w:val="1"/>
      <w:marLeft w:val="0"/>
      <w:marRight w:val="0"/>
      <w:marTop w:val="0"/>
      <w:marBottom w:val="0"/>
      <w:divBdr>
        <w:top w:val="none" w:sz="0" w:space="0" w:color="auto"/>
        <w:left w:val="none" w:sz="0" w:space="0" w:color="auto"/>
        <w:bottom w:val="none" w:sz="0" w:space="0" w:color="auto"/>
        <w:right w:val="none" w:sz="0" w:space="0" w:color="auto"/>
      </w:divBdr>
    </w:div>
    <w:div w:id="821583656">
      <w:bodyDiv w:val="1"/>
      <w:marLeft w:val="0"/>
      <w:marRight w:val="0"/>
      <w:marTop w:val="0"/>
      <w:marBottom w:val="0"/>
      <w:divBdr>
        <w:top w:val="none" w:sz="0" w:space="0" w:color="auto"/>
        <w:left w:val="none" w:sz="0" w:space="0" w:color="auto"/>
        <w:bottom w:val="none" w:sz="0" w:space="0" w:color="auto"/>
        <w:right w:val="none" w:sz="0" w:space="0" w:color="auto"/>
      </w:divBdr>
    </w:div>
    <w:div w:id="822088565">
      <w:bodyDiv w:val="1"/>
      <w:marLeft w:val="0"/>
      <w:marRight w:val="0"/>
      <w:marTop w:val="0"/>
      <w:marBottom w:val="0"/>
      <w:divBdr>
        <w:top w:val="none" w:sz="0" w:space="0" w:color="auto"/>
        <w:left w:val="none" w:sz="0" w:space="0" w:color="auto"/>
        <w:bottom w:val="none" w:sz="0" w:space="0" w:color="auto"/>
        <w:right w:val="none" w:sz="0" w:space="0" w:color="auto"/>
      </w:divBdr>
    </w:div>
    <w:div w:id="822811862">
      <w:bodyDiv w:val="1"/>
      <w:marLeft w:val="0"/>
      <w:marRight w:val="0"/>
      <w:marTop w:val="0"/>
      <w:marBottom w:val="0"/>
      <w:divBdr>
        <w:top w:val="none" w:sz="0" w:space="0" w:color="auto"/>
        <w:left w:val="none" w:sz="0" w:space="0" w:color="auto"/>
        <w:bottom w:val="none" w:sz="0" w:space="0" w:color="auto"/>
        <w:right w:val="none" w:sz="0" w:space="0" w:color="auto"/>
      </w:divBdr>
    </w:div>
    <w:div w:id="823737627">
      <w:bodyDiv w:val="1"/>
      <w:marLeft w:val="0"/>
      <w:marRight w:val="0"/>
      <w:marTop w:val="0"/>
      <w:marBottom w:val="0"/>
      <w:divBdr>
        <w:top w:val="none" w:sz="0" w:space="0" w:color="auto"/>
        <w:left w:val="none" w:sz="0" w:space="0" w:color="auto"/>
        <w:bottom w:val="none" w:sz="0" w:space="0" w:color="auto"/>
        <w:right w:val="none" w:sz="0" w:space="0" w:color="auto"/>
      </w:divBdr>
    </w:div>
    <w:div w:id="824273675">
      <w:bodyDiv w:val="1"/>
      <w:marLeft w:val="0"/>
      <w:marRight w:val="0"/>
      <w:marTop w:val="0"/>
      <w:marBottom w:val="0"/>
      <w:divBdr>
        <w:top w:val="none" w:sz="0" w:space="0" w:color="auto"/>
        <w:left w:val="none" w:sz="0" w:space="0" w:color="auto"/>
        <w:bottom w:val="none" w:sz="0" w:space="0" w:color="auto"/>
        <w:right w:val="none" w:sz="0" w:space="0" w:color="auto"/>
      </w:divBdr>
    </w:div>
    <w:div w:id="824710997">
      <w:bodyDiv w:val="1"/>
      <w:marLeft w:val="0"/>
      <w:marRight w:val="0"/>
      <w:marTop w:val="0"/>
      <w:marBottom w:val="0"/>
      <w:divBdr>
        <w:top w:val="none" w:sz="0" w:space="0" w:color="auto"/>
        <w:left w:val="none" w:sz="0" w:space="0" w:color="auto"/>
        <w:bottom w:val="none" w:sz="0" w:space="0" w:color="auto"/>
        <w:right w:val="none" w:sz="0" w:space="0" w:color="auto"/>
      </w:divBdr>
    </w:div>
    <w:div w:id="825054836">
      <w:bodyDiv w:val="1"/>
      <w:marLeft w:val="0"/>
      <w:marRight w:val="0"/>
      <w:marTop w:val="0"/>
      <w:marBottom w:val="0"/>
      <w:divBdr>
        <w:top w:val="none" w:sz="0" w:space="0" w:color="auto"/>
        <w:left w:val="none" w:sz="0" w:space="0" w:color="auto"/>
        <w:bottom w:val="none" w:sz="0" w:space="0" w:color="auto"/>
        <w:right w:val="none" w:sz="0" w:space="0" w:color="auto"/>
      </w:divBdr>
    </w:div>
    <w:div w:id="825126739">
      <w:bodyDiv w:val="1"/>
      <w:marLeft w:val="0"/>
      <w:marRight w:val="0"/>
      <w:marTop w:val="0"/>
      <w:marBottom w:val="0"/>
      <w:divBdr>
        <w:top w:val="none" w:sz="0" w:space="0" w:color="auto"/>
        <w:left w:val="none" w:sz="0" w:space="0" w:color="auto"/>
        <w:bottom w:val="none" w:sz="0" w:space="0" w:color="auto"/>
        <w:right w:val="none" w:sz="0" w:space="0" w:color="auto"/>
      </w:divBdr>
    </w:div>
    <w:div w:id="825820983">
      <w:bodyDiv w:val="1"/>
      <w:marLeft w:val="0"/>
      <w:marRight w:val="0"/>
      <w:marTop w:val="0"/>
      <w:marBottom w:val="0"/>
      <w:divBdr>
        <w:top w:val="none" w:sz="0" w:space="0" w:color="auto"/>
        <w:left w:val="none" w:sz="0" w:space="0" w:color="auto"/>
        <w:bottom w:val="none" w:sz="0" w:space="0" w:color="auto"/>
        <w:right w:val="none" w:sz="0" w:space="0" w:color="auto"/>
      </w:divBdr>
    </w:div>
    <w:div w:id="826896899">
      <w:bodyDiv w:val="1"/>
      <w:marLeft w:val="0"/>
      <w:marRight w:val="0"/>
      <w:marTop w:val="0"/>
      <w:marBottom w:val="0"/>
      <w:divBdr>
        <w:top w:val="none" w:sz="0" w:space="0" w:color="auto"/>
        <w:left w:val="none" w:sz="0" w:space="0" w:color="auto"/>
        <w:bottom w:val="none" w:sz="0" w:space="0" w:color="auto"/>
        <w:right w:val="none" w:sz="0" w:space="0" w:color="auto"/>
      </w:divBdr>
    </w:div>
    <w:div w:id="827289568">
      <w:bodyDiv w:val="1"/>
      <w:marLeft w:val="0"/>
      <w:marRight w:val="0"/>
      <w:marTop w:val="0"/>
      <w:marBottom w:val="0"/>
      <w:divBdr>
        <w:top w:val="none" w:sz="0" w:space="0" w:color="auto"/>
        <w:left w:val="none" w:sz="0" w:space="0" w:color="auto"/>
        <w:bottom w:val="none" w:sz="0" w:space="0" w:color="auto"/>
        <w:right w:val="none" w:sz="0" w:space="0" w:color="auto"/>
      </w:divBdr>
    </w:div>
    <w:div w:id="827402162">
      <w:bodyDiv w:val="1"/>
      <w:marLeft w:val="0"/>
      <w:marRight w:val="0"/>
      <w:marTop w:val="0"/>
      <w:marBottom w:val="0"/>
      <w:divBdr>
        <w:top w:val="none" w:sz="0" w:space="0" w:color="auto"/>
        <w:left w:val="none" w:sz="0" w:space="0" w:color="auto"/>
        <w:bottom w:val="none" w:sz="0" w:space="0" w:color="auto"/>
        <w:right w:val="none" w:sz="0" w:space="0" w:color="auto"/>
      </w:divBdr>
    </w:div>
    <w:div w:id="827791704">
      <w:bodyDiv w:val="1"/>
      <w:marLeft w:val="0"/>
      <w:marRight w:val="0"/>
      <w:marTop w:val="0"/>
      <w:marBottom w:val="0"/>
      <w:divBdr>
        <w:top w:val="none" w:sz="0" w:space="0" w:color="auto"/>
        <w:left w:val="none" w:sz="0" w:space="0" w:color="auto"/>
        <w:bottom w:val="none" w:sz="0" w:space="0" w:color="auto"/>
        <w:right w:val="none" w:sz="0" w:space="0" w:color="auto"/>
      </w:divBdr>
    </w:div>
    <w:div w:id="828180828">
      <w:bodyDiv w:val="1"/>
      <w:marLeft w:val="0"/>
      <w:marRight w:val="0"/>
      <w:marTop w:val="0"/>
      <w:marBottom w:val="0"/>
      <w:divBdr>
        <w:top w:val="none" w:sz="0" w:space="0" w:color="auto"/>
        <w:left w:val="none" w:sz="0" w:space="0" w:color="auto"/>
        <w:bottom w:val="none" w:sz="0" w:space="0" w:color="auto"/>
        <w:right w:val="none" w:sz="0" w:space="0" w:color="auto"/>
      </w:divBdr>
    </w:div>
    <w:div w:id="828596471">
      <w:bodyDiv w:val="1"/>
      <w:marLeft w:val="0"/>
      <w:marRight w:val="0"/>
      <w:marTop w:val="0"/>
      <w:marBottom w:val="0"/>
      <w:divBdr>
        <w:top w:val="none" w:sz="0" w:space="0" w:color="auto"/>
        <w:left w:val="none" w:sz="0" w:space="0" w:color="auto"/>
        <w:bottom w:val="none" w:sz="0" w:space="0" w:color="auto"/>
        <w:right w:val="none" w:sz="0" w:space="0" w:color="auto"/>
      </w:divBdr>
    </w:div>
    <w:div w:id="828643713">
      <w:bodyDiv w:val="1"/>
      <w:marLeft w:val="0"/>
      <w:marRight w:val="0"/>
      <w:marTop w:val="0"/>
      <w:marBottom w:val="0"/>
      <w:divBdr>
        <w:top w:val="none" w:sz="0" w:space="0" w:color="auto"/>
        <w:left w:val="none" w:sz="0" w:space="0" w:color="auto"/>
        <w:bottom w:val="none" w:sz="0" w:space="0" w:color="auto"/>
        <w:right w:val="none" w:sz="0" w:space="0" w:color="auto"/>
      </w:divBdr>
    </w:div>
    <w:div w:id="828907333">
      <w:bodyDiv w:val="1"/>
      <w:marLeft w:val="0"/>
      <w:marRight w:val="0"/>
      <w:marTop w:val="0"/>
      <w:marBottom w:val="0"/>
      <w:divBdr>
        <w:top w:val="none" w:sz="0" w:space="0" w:color="auto"/>
        <w:left w:val="none" w:sz="0" w:space="0" w:color="auto"/>
        <w:bottom w:val="none" w:sz="0" w:space="0" w:color="auto"/>
        <w:right w:val="none" w:sz="0" w:space="0" w:color="auto"/>
      </w:divBdr>
    </w:div>
    <w:div w:id="829753345">
      <w:bodyDiv w:val="1"/>
      <w:marLeft w:val="0"/>
      <w:marRight w:val="0"/>
      <w:marTop w:val="0"/>
      <w:marBottom w:val="0"/>
      <w:divBdr>
        <w:top w:val="none" w:sz="0" w:space="0" w:color="auto"/>
        <w:left w:val="none" w:sz="0" w:space="0" w:color="auto"/>
        <w:bottom w:val="none" w:sz="0" w:space="0" w:color="auto"/>
        <w:right w:val="none" w:sz="0" w:space="0" w:color="auto"/>
      </w:divBdr>
    </w:div>
    <w:div w:id="831333737">
      <w:bodyDiv w:val="1"/>
      <w:marLeft w:val="0"/>
      <w:marRight w:val="0"/>
      <w:marTop w:val="0"/>
      <w:marBottom w:val="0"/>
      <w:divBdr>
        <w:top w:val="none" w:sz="0" w:space="0" w:color="auto"/>
        <w:left w:val="none" w:sz="0" w:space="0" w:color="auto"/>
        <w:bottom w:val="none" w:sz="0" w:space="0" w:color="auto"/>
        <w:right w:val="none" w:sz="0" w:space="0" w:color="auto"/>
      </w:divBdr>
    </w:div>
    <w:div w:id="831599912">
      <w:bodyDiv w:val="1"/>
      <w:marLeft w:val="0"/>
      <w:marRight w:val="0"/>
      <w:marTop w:val="0"/>
      <w:marBottom w:val="0"/>
      <w:divBdr>
        <w:top w:val="none" w:sz="0" w:space="0" w:color="auto"/>
        <w:left w:val="none" w:sz="0" w:space="0" w:color="auto"/>
        <w:bottom w:val="none" w:sz="0" w:space="0" w:color="auto"/>
        <w:right w:val="none" w:sz="0" w:space="0" w:color="auto"/>
      </w:divBdr>
    </w:div>
    <w:div w:id="832338095">
      <w:bodyDiv w:val="1"/>
      <w:marLeft w:val="0"/>
      <w:marRight w:val="0"/>
      <w:marTop w:val="0"/>
      <w:marBottom w:val="0"/>
      <w:divBdr>
        <w:top w:val="none" w:sz="0" w:space="0" w:color="auto"/>
        <w:left w:val="none" w:sz="0" w:space="0" w:color="auto"/>
        <w:bottom w:val="none" w:sz="0" w:space="0" w:color="auto"/>
        <w:right w:val="none" w:sz="0" w:space="0" w:color="auto"/>
      </w:divBdr>
    </w:div>
    <w:div w:id="833107383">
      <w:bodyDiv w:val="1"/>
      <w:marLeft w:val="0"/>
      <w:marRight w:val="0"/>
      <w:marTop w:val="0"/>
      <w:marBottom w:val="0"/>
      <w:divBdr>
        <w:top w:val="none" w:sz="0" w:space="0" w:color="auto"/>
        <w:left w:val="none" w:sz="0" w:space="0" w:color="auto"/>
        <w:bottom w:val="none" w:sz="0" w:space="0" w:color="auto"/>
        <w:right w:val="none" w:sz="0" w:space="0" w:color="auto"/>
      </w:divBdr>
    </w:div>
    <w:div w:id="834422476">
      <w:bodyDiv w:val="1"/>
      <w:marLeft w:val="0"/>
      <w:marRight w:val="0"/>
      <w:marTop w:val="0"/>
      <w:marBottom w:val="0"/>
      <w:divBdr>
        <w:top w:val="none" w:sz="0" w:space="0" w:color="auto"/>
        <w:left w:val="none" w:sz="0" w:space="0" w:color="auto"/>
        <w:bottom w:val="none" w:sz="0" w:space="0" w:color="auto"/>
        <w:right w:val="none" w:sz="0" w:space="0" w:color="auto"/>
      </w:divBdr>
    </w:div>
    <w:div w:id="835458244">
      <w:bodyDiv w:val="1"/>
      <w:marLeft w:val="0"/>
      <w:marRight w:val="0"/>
      <w:marTop w:val="0"/>
      <w:marBottom w:val="0"/>
      <w:divBdr>
        <w:top w:val="none" w:sz="0" w:space="0" w:color="auto"/>
        <w:left w:val="none" w:sz="0" w:space="0" w:color="auto"/>
        <w:bottom w:val="none" w:sz="0" w:space="0" w:color="auto"/>
        <w:right w:val="none" w:sz="0" w:space="0" w:color="auto"/>
      </w:divBdr>
    </w:div>
    <w:div w:id="835614205">
      <w:bodyDiv w:val="1"/>
      <w:marLeft w:val="0"/>
      <w:marRight w:val="0"/>
      <w:marTop w:val="0"/>
      <w:marBottom w:val="0"/>
      <w:divBdr>
        <w:top w:val="none" w:sz="0" w:space="0" w:color="auto"/>
        <w:left w:val="none" w:sz="0" w:space="0" w:color="auto"/>
        <w:bottom w:val="none" w:sz="0" w:space="0" w:color="auto"/>
        <w:right w:val="none" w:sz="0" w:space="0" w:color="auto"/>
      </w:divBdr>
    </w:div>
    <w:div w:id="839471950">
      <w:bodyDiv w:val="1"/>
      <w:marLeft w:val="0"/>
      <w:marRight w:val="0"/>
      <w:marTop w:val="0"/>
      <w:marBottom w:val="0"/>
      <w:divBdr>
        <w:top w:val="none" w:sz="0" w:space="0" w:color="auto"/>
        <w:left w:val="none" w:sz="0" w:space="0" w:color="auto"/>
        <w:bottom w:val="none" w:sz="0" w:space="0" w:color="auto"/>
        <w:right w:val="none" w:sz="0" w:space="0" w:color="auto"/>
      </w:divBdr>
    </w:div>
    <w:div w:id="839544292">
      <w:bodyDiv w:val="1"/>
      <w:marLeft w:val="0"/>
      <w:marRight w:val="0"/>
      <w:marTop w:val="0"/>
      <w:marBottom w:val="0"/>
      <w:divBdr>
        <w:top w:val="none" w:sz="0" w:space="0" w:color="auto"/>
        <w:left w:val="none" w:sz="0" w:space="0" w:color="auto"/>
        <w:bottom w:val="none" w:sz="0" w:space="0" w:color="auto"/>
        <w:right w:val="none" w:sz="0" w:space="0" w:color="auto"/>
      </w:divBdr>
    </w:div>
    <w:div w:id="839975766">
      <w:bodyDiv w:val="1"/>
      <w:marLeft w:val="0"/>
      <w:marRight w:val="0"/>
      <w:marTop w:val="0"/>
      <w:marBottom w:val="0"/>
      <w:divBdr>
        <w:top w:val="none" w:sz="0" w:space="0" w:color="auto"/>
        <w:left w:val="none" w:sz="0" w:space="0" w:color="auto"/>
        <w:bottom w:val="none" w:sz="0" w:space="0" w:color="auto"/>
        <w:right w:val="none" w:sz="0" w:space="0" w:color="auto"/>
      </w:divBdr>
    </w:div>
    <w:div w:id="841045299">
      <w:bodyDiv w:val="1"/>
      <w:marLeft w:val="0"/>
      <w:marRight w:val="0"/>
      <w:marTop w:val="0"/>
      <w:marBottom w:val="0"/>
      <w:divBdr>
        <w:top w:val="none" w:sz="0" w:space="0" w:color="auto"/>
        <w:left w:val="none" w:sz="0" w:space="0" w:color="auto"/>
        <w:bottom w:val="none" w:sz="0" w:space="0" w:color="auto"/>
        <w:right w:val="none" w:sz="0" w:space="0" w:color="auto"/>
      </w:divBdr>
    </w:div>
    <w:div w:id="841090464">
      <w:bodyDiv w:val="1"/>
      <w:marLeft w:val="0"/>
      <w:marRight w:val="0"/>
      <w:marTop w:val="0"/>
      <w:marBottom w:val="0"/>
      <w:divBdr>
        <w:top w:val="none" w:sz="0" w:space="0" w:color="auto"/>
        <w:left w:val="none" w:sz="0" w:space="0" w:color="auto"/>
        <w:bottom w:val="none" w:sz="0" w:space="0" w:color="auto"/>
        <w:right w:val="none" w:sz="0" w:space="0" w:color="auto"/>
      </w:divBdr>
    </w:div>
    <w:div w:id="842092733">
      <w:bodyDiv w:val="1"/>
      <w:marLeft w:val="0"/>
      <w:marRight w:val="0"/>
      <w:marTop w:val="0"/>
      <w:marBottom w:val="0"/>
      <w:divBdr>
        <w:top w:val="none" w:sz="0" w:space="0" w:color="auto"/>
        <w:left w:val="none" w:sz="0" w:space="0" w:color="auto"/>
        <w:bottom w:val="none" w:sz="0" w:space="0" w:color="auto"/>
        <w:right w:val="none" w:sz="0" w:space="0" w:color="auto"/>
      </w:divBdr>
    </w:div>
    <w:div w:id="843477213">
      <w:bodyDiv w:val="1"/>
      <w:marLeft w:val="0"/>
      <w:marRight w:val="0"/>
      <w:marTop w:val="0"/>
      <w:marBottom w:val="0"/>
      <w:divBdr>
        <w:top w:val="none" w:sz="0" w:space="0" w:color="auto"/>
        <w:left w:val="none" w:sz="0" w:space="0" w:color="auto"/>
        <w:bottom w:val="none" w:sz="0" w:space="0" w:color="auto"/>
        <w:right w:val="none" w:sz="0" w:space="0" w:color="auto"/>
      </w:divBdr>
    </w:div>
    <w:div w:id="843784047">
      <w:bodyDiv w:val="1"/>
      <w:marLeft w:val="0"/>
      <w:marRight w:val="0"/>
      <w:marTop w:val="0"/>
      <w:marBottom w:val="0"/>
      <w:divBdr>
        <w:top w:val="none" w:sz="0" w:space="0" w:color="auto"/>
        <w:left w:val="none" w:sz="0" w:space="0" w:color="auto"/>
        <w:bottom w:val="none" w:sz="0" w:space="0" w:color="auto"/>
        <w:right w:val="none" w:sz="0" w:space="0" w:color="auto"/>
      </w:divBdr>
    </w:div>
    <w:div w:id="845755671">
      <w:bodyDiv w:val="1"/>
      <w:marLeft w:val="0"/>
      <w:marRight w:val="0"/>
      <w:marTop w:val="0"/>
      <w:marBottom w:val="0"/>
      <w:divBdr>
        <w:top w:val="none" w:sz="0" w:space="0" w:color="auto"/>
        <w:left w:val="none" w:sz="0" w:space="0" w:color="auto"/>
        <w:bottom w:val="none" w:sz="0" w:space="0" w:color="auto"/>
        <w:right w:val="none" w:sz="0" w:space="0" w:color="auto"/>
      </w:divBdr>
    </w:div>
    <w:div w:id="846209952">
      <w:bodyDiv w:val="1"/>
      <w:marLeft w:val="0"/>
      <w:marRight w:val="0"/>
      <w:marTop w:val="0"/>
      <w:marBottom w:val="0"/>
      <w:divBdr>
        <w:top w:val="none" w:sz="0" w:space="0" w:color="auto"/>
        <w:left w:val="none" w:sz="0" w:space="0" w:color="auto"/>
        <w:bottom w:val="none" w:sz="0" w:space="0" w:color="auto"/>
        <w:right w:val="none" w:sz="0" w:space="0" w:color="auto"/>
      </w:divBdr>
    </w:div>
    <w:div w:id="846599261">
      <w:bodyDiv w:val="1"/>
      <w:marLeft w:val="0"/>
      <w:marRight w:val="0"/>
      <w:marTop w:val="0"/>
      <w:marBottom w:val="0"/>
      <w:divBdr>
        <w:top w:val="none" w:sz="0" w:space="0" w:color="auto"/>
        <w:left w:val="none" w:sz="0" w:space="0" w:color="auto"/>
        <w:bottom w:val="none" w:sz="0" w:space="0" w:color="auto"/>
        <w:right w:val="none" w:sz="0" w:space="0" w:color="auto"/>
      </w:divBdr>
    </w:div>
    <w:div w:id="848446768">
      <w:bodyDiv w:val="1"/>
      <w:marLeft w:val="0"/>
      <w:marRight w:val="0"/>
      <w:marTop w:val="0"/>
      <w:marBottom w:val="0"/>
      <w:divBdr>
        <w:top w:val="none" w:sz="0" w:space="0" w:color="auto"/>
        <w:left w:val="none" w:sz="0" w:space="0" w:color="auto"/>
        <w:bottom w:val="none" w:sz="0" w:space="0" w:color="auto"/>
        <w:right w:val="none" w:sz="0" w:space="0" w:color="auto"/>
      </w:divBdr>
    </w:div>
    <w:div w:id="849292901">
      <w:bodyDiv w:val="1"/>
      <w:marLeft w:val="0"/>
      <w:marRight w:val="0"/>
      <w:marTop w:val="0"/>
      <w:marBottom w:val="0"/>
      <w:divBdr>
        <w:top w:val="none" w:sz="0" w:space="0" w:color="auto"/>
        <w:left w:val="none" w:sz="0" w:space="0" w:color="auto"/>
        <w:bottom w:val="none" w:sz="0" w:space="0" w:color="auto"/>
        <w:right w:val="none" w:sz="0" w:space="0" w:color="auto"/>
      </w:divBdr>
    </w:div>
    <w:div w:id="849878989">
      <w:bodyDiv w:val="1"/>
      <w:marLeft w:val="0"/>
      <w:marRight w:val="0"/>
      <w:marTop w:val="0"/>
      <w:marBottom w:val="0"/>
      <w:divBdr>
        <w:top w:val="none" w:sz="0" w:space="0" w:color="auto"/>
        <w:left w:val="none" w:sz="0" w:space="0" w:color="auto"/>
        <w:bottom w:val="none" w:sz="0" w:space="0" w:color="auto"/>
        <w:right w:val="none" w:sz="0" w:space="0" w:color="auto"/>
      </w:divBdr>
    </w:div>
    <w:div w:id="851534192">
      <w:bodyDiv w:val="1"/>
      <w:marLeft w:val="0"/>
      <w:marRight w:val="0"/>
      <w:marTop w:val="0"/>
      <w:marBottom w:val="0"/>
      <w:divBdr>
        <w:top w:val="none" w:sz="0" w:space="0" w:color="auto"/>
        <w:left w:val="none" w:sz="0" w:space="0" w:color="auto"/>
        <w:bottom w:val="none" w:sz="0" w:space="0" w:color="auto"/>
        <w:right w:val="none" w:sz="0" w:space="0" w:color="auto"/>
      </w:divBdr>
    </w:div>
    <w:div w:id="851653005">
      <w:bodyDiv w:val="1"/>
      <w:marLeft w:val="0"/>
      <w:marRight w:val="0"/>
      <w:marTop w:val="0"/>
      <w:marBottom w:val="0"/>
      <w:divBdr>
        <w:top w:val="none" w:sz="0" w:space="0" w:color="auto"/>
        <w:left w:val="none" w:sz="0" w:space="0" w:color="auto"/>
        <w:bottom w:val="none" w:sz="0" w:space="0" w:color="auto"/>
        <w:right w:val="none" w:sz="0" w:space="0" w:color="auto"/>
      </w:divBdr>
    </w:div>
    <w:div w:id="852962142">
      <w:bodyDiv w:val="1"/>
      <w:marLeft w:val="0"/>
      <w:marRight w:val="0"/>
      <w:marTop w:val="0"/>
      <w:marBottom w:val="0"/>
      <w:divBdr>
        <w:top w:val="none" w:sz="0" w:space="0" w:color="auto"/>
        <w:left w:val="none" w:sz="0" w:space="0" w:color="auto"/>
        <w:bottom w:val="none" w:sz="0" w:space="0" w:color="auto"/>
        <w:right w:val="none" w:sz="0" w:space="0" w:color="auto"/>
      </w:divBdr>
    </w:div>
    <w:div w:id="853956944">
      <w:bodyDiv w:val="1"/>
      <w:marLeft w:val="0"/>
      <w:marRight w:val="0"/>
      <w:marTop w:val="0"/>
      <w:marBottom w:val="0"/>
      <w:divBdr>
        <w:top w:val="none" w:sz="0" w:space="0" w:color="auto"/>
        <w:left w:val="none" w:sz="0" w:space="0" w:color="auto"/>
        <w:bottom w:val="none" w:sz="0" w:space="0" w:color="auto"/>
        <w:right w:val="none" w:sz="0" w:space="0" w:color="auto"/>
      </w:divBdr>
    </w:div>
    <w:div w:id="854078624">
      <w:bodyDiv w:val="1"/>
      <w:marLeft w:val="0"/>
      <w:marRight w:val="0"/>
      <w:marTop w:val="0"/>
      <w:marBottom w:val="0"/>
      <w:divBdr>
        <w:top w:val="none" w:sz="0" w:space="0" w:color="auto"/>
        <w:left w:val="none" w:sz="0" w:space="0" w:color="auto"/>
        <w:bottom w:val="none" w:sz="0" w:space="0" w:color="auto"/>
        <w:right w:val="none" w:sz="0" w:space="0" w:color="auto"/>
      </w:divBdr>
    </w:div>
    <w:div w:id="854155525">
      <w:bodyDiv w:val="1"/>
      <w:marLeft w:val="0"/>
      <w:marRight w:val="0"/>
      <w:marTop w:val="0"/>
      <w:marBottom w:val="0"/>
      <w:divBdr>
        <w:top w:val="none" w:sz="0" w:space="0" w:color="auto"/>
        <w:left w:val="none" w:sz="0" w:space="0" w:color="auto"/>
        <w:bottom w:val="none" w:sz="0" w:space="0" w:color="auto"/>
        <w:right w:val="none" w:sz="0" w:space="0" w:color="auto"/>
      </w:divBdr>
    </w:div>
    <w:div w:id="855268471">
      <w:bodyDiv w:val="1"/>
      <w:marLeft w:val="0"/>
      <w:marRight w:val="0"/>
      <w:marTop w:val="0"/>
      <w:marBottom w:val="0"/>
      <w:divBdr>
        <w:top w:val="none" w:sz="0" w:space="0" w:color="auto"/>
        <w:left w:val="none" w:sz="0" w:space="0" w:color="auto"/>
        <w:bottom w:val="none" w:sz="0" w:space="0" w:color="auto"/>
        <w:right w:val="none" w:sz="0" w:space="0" w:color="auto"/>
      </w:divBdr>
    </w:div>
    <w:div w:id="855577947">
      <w:bodyDiv w:val="1"/>
      <w:marLeft w:val="0"/>
      <w:marRight w:val="0"/>
      <w:marTop w:val="0"/>
      <w:marBottom w:val="0"/>
      <w:divBdr>
        <w:top w:val="none" w:sz="0" w:space="0" w:color="auto"/>
        <w:left w:val="none" w:sz="0" w:space="0" w:color="auto"/>
        <w:bottom w:val="none" w:sz="0" w:space="0" w:color="auto"/>
        <w:right w:val="none" w:sz="0" w:space="0" w:color="auto"/>
      </w:divBdr>
    </w:div>
    <w:div w:id="855655665">
      <w:bodyDiv w:val="1"/>
      <w:marLeft w:val="0"/>
      <w:marRight w:val="0"/>
      <w:marTop w:val="0"/>
      <w:marBottom w:val="0"/>
      <w:divBdr>
        <w:top w:val="none" w:sz="0" w:space="0" w:color="auto"/>
        <w:left w:val="none" w:sz="0" w:space="0" w:color="auto"/>
        <w:bottom w:val="none" w:sz="0" w:space="0" w:color="auto"/>
        <w:right w:val="none" w:sz="0" w:space="0" w:color="auto"/>
      </w:divBdr>
    </w:div>
    <w:div w:id="856037902">
      <w:bodyDiv w:val="1"/>
      <w:marLeft w:val="0"/>
      <w:marRight w:val="0"/>
      <w:marTop w:val="0"/>
      <w:marBottom w:val="0"/>
      <w:divBdr>
        <w:top w:val="none" w:sz="0" w:space="0" w:color="auto"/>
        <w:left w:val="none" w:sz="0" w:space="0" w:color="auto"/>
        <w:bottom w:val="none" w:sz="0" w:space="0" w:color="auto"/>
        <w:right w:val="none" w:sz="0" w:space="0" w:color="auto"/>
      </w:divBdr>
    </w:div>
    <w:div w:id="856501115">
      <w:bodyDiv w:val="1"/>
      <w:marLeft w:val="0"/>
      <w:marRight w:val="0"/>
      <w:marTop w:val="0"/>
      <w:marBottom w:val="0"/>
      <w:divBdr>
        <w:top w:val="none" w:sz="0" w:space="0" w:color="auto"/>
        <w:left w:val="none" w:sz="0" w:space="0" w:color="auto"/>
        <w:bottom w:val="none" w:sz="0" w:space="0" w:color="auto"/>
        <w:right w:val="none" w:sz="0" w:space="0" w:color="auto"/>
      </w:divBdr>
    </w:div>
    <w:div w:id="856966440">
      <w:bodyDiv w:val="1"/>
      <w:marLeft w:val="0"/>
      <w:marRight w:val="0"/>
      <w:marTop w:val="0"/>
      <w:marBottom w:val="0"/>
      <w:divBdr>
        <w:top w:val="none" w:sz="0" w:space="0" w:color="auto"/>
        <w:left w:val="none" w:sz="0" w:space="0" w:color="auto"/>
        <w:bottom w:val="none" w:sz="0" w:space="0" w:color="auto"/>
        <w:right w:val="none" w:sz="0" w:space="0" w:color="auto"/>
      </w:divBdr>
    </w:div>
    <w:div w:id="857158966">
      <w:bodyDiv w:val="1"/>
      <w:marLeft w:val="0"/>
      <w:marRight w:val="0"/>
      <w:marTop w:val="0"/>
      <w:marBottom w:val="0"/>
      <w:divBdr>
        <w:top w:val="none" w:sz="0" w:space="0" w:color="auto"/>
        <w:left w:val="none" w:sz="0" w:space="0" w:color="auto"/>
        <w:bottom w:val="none" w:sz="0" w:space="0" w:color="auto"/>
        <w:right w:val="none" w:sz="0" w:space="0" w:color="auto"/>
      </w:divBdr>
    </w:div>
    <w:div w:id="857543731">
      <w:bodyDiv w:val="1"/>
      <w:marLeft w:val="0"/>
      <w:marRight w:val="0"/>
      <w:marTop w:val="0"/>
      <w:marBottom w:val="0"/>
      <w:divBdr>
        <w:top w:val="none" w:sz="0" w:space="0" w:color="auto"/>
        <w:left w:val="none" w:sz="0" w:space="0" w:color="auto"/>
        <w:bottom w:val="none" w:sz="0" w:space="0" w:color="auto"/>
        <w:right w:val="none" w:sz="0" w:space="0" w:color="auto"/>
      </w:divBdr>
    </w:div>
    <w:div w:id="857616696">
      <w:bodyDiv w:val="1"/>
      <w:marLeft w:val="0"/>
      <w:marRight w:val="0"/>
      <w:marTop w:val="0"/>
      <w:marBottom w:val="0"/>
      <w:divBdr>
        <w:top w:val="none" w:sz="0" w:space="0" w:color="auto"/>
        <w:left w:val="none" w:sz="0" w:space="0" w:color="auto"/>
        <w:bottom w:val="none" w:sz="0" w:space="0" w:color="auto"/>
        <w:right w:val="none" w:sz="0" w:space="0" w:color="auto"/>
      </w:divBdr>
    </w:div>
    <w:div w:id="859585575">
      <w:bodyDiv w:val="1"/>
      <w:marLeft w:val="0"/>
      <w:marRight w:val="0"/>
      <w:marTop w:val="0"/>
      <w:marBottom w:val="0"/>
      <w:divBdr>
        <w:top w:val="none" w:sz="0" w:space="0" w:color="auto"/>
        <w:left w:val="none" w:sz="0" w:space="0" w:color="auto"/>
        <w:bottom w:val="none" w:sz="0" w:space="0" w:color="auto"/>
        <w:right w:val="none" w:sz="0" w:space="0" w:color="auto"/>
      </w:divBdr>
    </w:div>
    <w:div w:id="859590297">
      <w:bodyDiv w:val="1"/>
      <w:marLeft w:val="0"/>
      <w:marRight w:val="0"/>
      <w:marTop w:val="0"/>
      <w:marBottom w:val="0"/>
      <w:divBdr>
        <w:top w:val="none" w:sz="0" w:space="0" w:color="auto"/>
        <w:left w:val="none" w:sz="0" w:space="0" w:color="auto"/>
        <w:bottom w:val="none" w:sz="0" w:space="0" w:color="auto"/>
        <w:right w:val="none" w:sz="0" w:space="0" w:color="auto"/>
      </w:divBdr>
    </w:div>
    <w:div w:id="861480629">
      <w:bodyDiv w:val="1"/>
      <w:marLeft w:val="0"/>
      <w:marRight w:val="0"/>
      <w:marTop w:val="0"/>
      <w:marBottom w:val="0"/>
      <w:divBdr>
        <w:top w:val="none" w:sz="0" w:space="0" w:color="auto"/>
        <w:left w:val="none" w:sz="0" w:space="0" w:color="auto"/>
        <w:bottom w:val="none" w:sz="0" w:space="0" w:color="auto"/>
        <w:right w:val="none" w:sz="0" w:space="0" w:color="auto"/>
      </w:divBdr>
    </w:div>
    <w:div w:id="861669037">
      <w:bodyDiv w:val="1"/>
      <w:marLeft w:val="0"/>
      <w:marRight w:val="0"/>
      <w:marTop w:val="0"/>
      <w:marBottom w:val="0"/>
      <w:divBdr>
        <w:top w:val="none" w:sz="0" w:space="0" w:color="auto"/>
        <w:left w:val="none" w:sz="0" w:space="0" w:color="auto"/>
        <w:bottom w:val="none" w:sz="0" w:space="0" w:color="auto"/>
        <w:right w:val="none" w:sz="0" w:space="0" w:color="auto"/>
      </w:divBdr>
    </w:div>
    <w:div w:id="862060907">
      <w:bodyDiv w:val="1"/>
      <w:marLeft w:val="0"/>
      <w:marRight w:val="0"/>
      <w:marTop w:val="0"/>
      <w:marBottom w:val="0"/>
      <w:divBdr>
        <w:top w:val="none" w:sz="0" w:space="0" w:color="auto"/>
        <w:left w:val="none" w:sz="0" w:space="0" w:color="auto"/>
        <w:bottom w:val="none" w:sz="0" w:space="0" w:color="auto"/>
        <w:right w:val="none" w:sz="0" w:space="0" w:color="auto"/>
      </w:divBdr>
    </w:div>
    <w:div w:id="862783412">
      <w:bodyDiv w:val="1"/>
      <w:marLeft w:val="0"/>
      <w:marRight w:val="0"/>
      <w:marTop w:val="0"/>
      <w:marBottom w:val="0"/>
      <w:divBdr>
        <w:top w:val="none" w:sz="0" w:space="0" w:color="auto"/>
        <w:left w:val="none" w:sz="0" w:space="0" w:color="auto"/>
        <w:bottom w:val="none" w:sz="0" w:space="0" w:color="auto"/>
        <w:right w:val="none" w:sz="0" w:space="0" w:color="auto"/>
      </w:divBdr>
    </w:div>
    <w:div w:id="864750860">
      <w:bodyDiv w:val="1"/>
      <w:marLeft w:val="0"/>
      <w:marRight w:val="0"/>
      <w:marTop w:val="0"/>
      <w:marBottom w:val="0"/>
      <w:divBdr>
        <w:top w:val="none" w:sz="0" w:space="0" w:color="auto"/>
        <w:left w:val="none" w:sz="0" w:space="0" w:color="auto"/>
        <w:bottom w:val="none" w:sz="0" w:space="0" w:color="auto"/>
        <w:right w:val="none" w:sz="0" w:space="0" w:color="auto"/>
      </w:divBdr>
    </w:div>
    <w:div w:id="864828910">
      <w:bodyDiv w:val="1"/>
      <w:marLeft w:val="0"/>
      <w:marRight w:val="0"/>
      <w:marTop w:val="0"/>
      <w:marBottom w:val="0"/>
      <w:divBdr>
        <w:top w:val="none" w:sz="0" w:space="0" w:color="auto"/>
        <w:left w:val="none" w:sz="0" w:space="0" w:color="auto"/>
        <w:bottom w:val="none" w:sz="0" w:space="0" w:color="auto"/>
        <w:right w:val="none" w:sz="0" w:space="0" w:color="auto"/>
      </w:divBdr>
    </w:div>
    <w:div w:id="864900698">
      <w:bodyDiv w:val="1"/>
      <w:marLeft w:val="0"/>
      <w:marRight w:val="0"/>
      <w:marTop w:val="0"/>
      <w:marBottom w:val="0"/>
      <w:divBdr>
        <w:top w:val="none" w:sz="0" w:space="0" w:color="auto"/>
        <w:left w:val="none" w:sz="0" w:space="0" w:color="auto"/>
        <w:bottom w:val="none" w:sz="0" w:space="0" w:color="auto"/>
        <w:right w:val="none" w:sz="0" w:space="0" w:color="auto"/>
      </w:divBdr>
    </w:div>
    <w:div w:id="865097809">
      <w:bodyDiv w:val="1"/>
      <w:marLeft w:val="0"/>
      <w:marRight w:val="0"/>
      <w:marTop w:val="0"/>
      <w:marBottom w:val="0"/>
      <w:divBdr>
        <w:top w:val="none" w:sz="0" w:space="0" w:color="auto"/>
        <w:left w:val="none" w:sz="0" w:space="0" w:color="auto"/>
        <w:bottom w:val="none" w:sz="0" w:space="0" w:color="auto"/>
        <w:right w:val="none" w:sz="0" w:space="0" w:color="auto"/>
      </w:divBdr>
    </w:div>
    <w:div w:id="866679967">
      <w:bodyDiv w:val="1"/>
      <w:marLeft w:val="0"/>
      <w:marRight w:val="0"/>
      <w:marTop w:val="0"/>
      <w:marBottom w:val="0"/>
      <w:divBdr>
        <w:top w:val="none" w:sz="0" w:space="0" w:color="auto"/>
        <w:left w:val="none" w:sz="0" w:space="0" w:color="auto"/>
        <w:bottom w:val="none" w:sz="0" w:space="0" w:color="auto"/>
        <w:right w:val="none" w:sz="0" w:space="0" w:color="auto"/>
      </w:divBdr>
    </w:div>
    <w:div w:id="867134739">
      <w:bodyDiv w:val="1"/>
      <w:marLeft w:val="0"/>
      <w:marRight w:val="0"/>
      <w:marTop w:val="0"/>
      <w:marBottom w:val="0"/>
      <w:divBdr>
        <w:top w:val="none" w:sz="0" w:space="0" w:color="auto"/>
        <w:left w:val="none" w:sz="0" w:space="0" w:color="auto"/>
        <w:bottom w:val="none" w:sz="0" w:space="0" w:color="auto"/>
        <w:right w:val="none" w:sz="0" w:space="0" w:color="auto"/>
      </w:divBdr>
    </w:div>
    <w:div w:id="867449519">
      <w:bodyDiv w:val="1"/>
      <w:marLeft w:val="0"/>
      <w:marRight w:val="0"/>
      <w:marTop w:val="0"/>
      <w:marBottom w:val="0"/>
      <w:divBdr>
        <w:top w:val="none" w:sz="0" w:space="0" w:color="auto"/>
        <w:left w:val="none" w:sz="0" w:space="0" w:color="auto"/>
        <w:bottom w:val="none" w:sz="0" w:space="0" w:color="auto"/>
        <w:right w:val="none" w:sz="0" w:space="0" w:color="auto"/>
      </w:divBdr>
    </w:div>
    <w:div w:id="868103353">
      <w:bodyDiv w:val="1"/>
      <w:marLeft w:val="0"/>
      <w:marRight w:val="0"/>
      <w:marTop w:val="0"/>
      <w:marBottom w:val="0"/>
      <w:divBdr>
        <w:top w:val="none" w:sz="0" w:space="0" w:color="auto"/>
        <w:left w:val="none" w:sz="0" w:space="0" w:color="auto"/>
        <w:bottom w:val="none" w:sz="0" w:space="0" w:color="auto"/>
        <w:right w:val="none" w:sz="0" w:space="0" w:color="auto"/>
      </w:divBdr>
    </w:div>
    <w:div w:id="869494532">
      <w:bodyDiv w:val="1"/>
      <w:marLeft w:val="0"/>
      <w:marRight w:val="0"/>
      <w:marTop w:val="0"/>
      <w:marBottom w:val="0"/>
      <w:divBdr>
        <w:top w:val="none" w:sz="0" w:space="0" w:color="auto"/>
        <w:left w:val="none" w:sz="0" w:space="0" w:color="auto"/>
        <w:bottom w:val="none" w:sz="0" w:space="0" w:color="auto"/>
        <w:right w:val="none" w:sz="0" w:space="0" w:color="auto"/>
      </w:divBdr>
    </w:div>
    <w:div w:id="869613805">
      <w:bodyDiv w:val="1"/>
      <w:marLeft w:val="0"/>
      <w:marRight w:val="0"/>
      <w:marTop w:val="0"/>
      <w:marBottom w:val="0"/>
      <w:divBdr>
        <w:top w:val="none" w:sz="0" w:space="0" w:color="auto"/>
        <w:left w:val="none" w:sz="0" w:space="0" w:color="auto"/>
        <w:bottom w:val="none" w:sz="0" w:space="0" w:color="auto"/>
        <w:right w:val="none" w:sz="0" w:space="0" w:color="auto"/>
      </w:divBdr>
    </w:div>
    <w:div w:id="872032779">
      <w:bodyDiv w:val="1"/>
      <w:marLeft w:val="0"/>
      <w:marRight w:val="0"/>
      <w:marTop w:val="0"/>
      <w:marBottom w:val="0"/>
      <w:divBdr>
        <w:top w:val="none" w:sz="0" w:space="0" w:color="auto"/>
        <w:left w:val="none" w:sz="0" w:space="0" w:color="auto"/>
        <w:bottom w:val="none" w:sz="0" w:space="0" w:color="auto"/>
        <w:right w:val="none" w:sz="0" w:space="0" w:color="auto"/>
      </w:divBdr>
    </w:div>
    <w:div w:id="872158485">
      <w:bodyDiv w:val="1"/>
      <w:marLeft w:val="0"/>
      <w:marRight w:val="0"/>
      <w:marTop w:val="0"/>
      <w:marBottom w:val="0"/>
      <w:divBdr>
        <w:top w:val="none" w:sz="0" w:space="0" w:color="auto"/>
        <w:left w:val="none" w:sz="0" w:space="0" w:color="auto"/>
        <w:bottom w:val="none" w:sz="0" w:space="0" w:color="auto"/>
        <w:right w:val="none" w:sz="0" w:space="0" w:color="auto"/>
      </w:divBdr>
    </w:div>
    <w:div w:id="872304834">
      <w:bodyDiv w:val="1"/>
      <w:marLeft w:val="0"/>
      <w:marRight w:val="0"/>
      <w:marTop w:val="0"/>
      <w:marBottom w:val="0"/>
      <w:divBdr>
        <w:top w:val="none" w:sz="0" w:space="0" w:color="auto"/>
        <w:left w:val="none" w:sz="0" w:space="0" w:color="auto"/>
        <w:bottom w:val="none" w:sz="0" w:space="0" w:color="auto"/>
        <w:right w:val="none" w:sz="0" w:space="0" w:color="auto"/>
      </w:divBdr>
    </w:div>
    <w:div w:id="872815047">
      <w:bodyDiv w:val="1"/>
      <w:marLeft w:val="0"/>
      <w:marRight w:val="0"/>
      <w:marTop w:val="0"/>
      <w:marBottom w:val="0"/>
      <w:divBdr>
        <w:top w:val="none" w:sz="0" w:space="0" w:color="auto"/>
        <w:left w:val="none" w:sz="0" w:space="0" w:color="auto"/>
        <w:bottom w:val="none" w:sz="0" w:space="0" w:color="auto"/>
        <w:right w:val="none" w:sz="0" w:space="0" w:color="auto"/>
      </w:divBdr>
    </w:div>
    <w:div w:id="873037293">
      <w:bodyDiv w:val="1"/>
      <w:marLeft w:val="0"/>
      <w:marRight w:val="0"/>
      <w:marTop w:val="0"/>
      <w:marBottom w:val="0"/>
      <w:divBdr>
        <w:top w:val="none" w:sz="0" w:space="0" w:color="auto"/>
        <w:left w:val="none" w:sz="0" w:space="0" w:color="auto"/>
        <w:bottom w:val="none" w:sz="0" w:space="0" w:color="auto"/>
        <w:right w:val="none" w:sz="0" w:space="0" w:color="auto"/>
      </w:divBdr>
    </w:div>
    <w:div w:id="873348583">
      <w:bodyDiv w:val="1"/>
      <w:marLeft w:val="0"/>
      <w:marRight w:val="0"/>
      <w:marTop w:val="0"/>
      <w:marBottom w:val="0"/>
      <w:divBdr>
        <w:top w:val="none" w:sz="0" w:space="0" w:color="auto"/>
        <w:left w:val="none" w:sz="0" w:space="0" w:color="auto"/>
        <w:bottom w:val="none" w:sz="0" w:space="0" w:color="auto"/>
        <w:right w:val="none" w:sz="0" w:space="0" w:color="auto"/>
      </w:divBdr>
    </w:div>
    <w:div w:id="873926800">
      <w:bodyDiv w:val="1"/>
      <w:marLeft w:val="0"/>
      <w:marRight w:val="0"/>
      <w:marTop w:val="0"/>
      <w:marBottom w:val="0"/>
      <w:divBdr>
        <w:top w:val="none" w:sz="0" w:space="0" w:color="auto"/>
        <w:left w:val="none" w:sz="0" w:space="0" w:color="auto"/>
        <w:bottom w:val="none" w:sz="0" w:space="0" w:color="auto"/>
        <w:right w:val="none" w:sz="0" w:space="0" w:color="auto"/>
      </w:divBdr>
    </w:div>
    <w:div w:id="875240222">
      <w:bodyDiv w:val="1"/>
      <w:marLeft w:val="0"/>
      <w:marRight w:val="0"/>
      <w:marTop w:val="0"/>
      <w:marBottom w:val="0"/>
      <w:divBdr>
        <w:top w:val="none" w:sz="0" w:space="0" w:color="auto"/>
        <w:left w:val="none" w:sz="0" w:space="0" w:color="auto"/>
        <w:bottom w:val="none" w:sz="0" w:space="0" w:color="auto"/>
        <w:right w:val="none" w:sz="0" w:space="0" w:color="auto"/>
      </w:divBdr>
    </w:div>
    <w:div w:id="876114796">
      <w:bodyDiv w:val="1"/>
      <w:marLeft w:val="0"/>
      <w:marRight w:val="0"/>
      <w:marTop w:val="0"/>
      <w:marBottom w:val="0"/>
      <w:divBdr>
        <w:top w:val="none" w:sz="0" w:space="0" w:color="auto"/>
        <w:left w:val="none" w:sz="0" w:space="0" w:color="auto"/>
        <w:bottom w:val="none" w:sz="0" w:space="0" w:color="auto"/>
        <w:right w:val="none" w:sz="0" w:space="0" w:color="auto"/>
      </w:divBdr>
    </w:div>
    <w:div w:id="876359346">
      <w:bodyDiv w:val="1"/>
      <w:marLeft w:val="0"/>
      <w:marRight w:val="0"/>
      <w:marTop w:val="0"/>
      <w:marBottom w:val="0"/>
      <w:divBdr>
        <w:top w:val="none" w:sz="0" w:space="0" w:color="auto"/>
        <w:left w:val="none" w:sz="0" w:space="0" w:color="auto"/>
        <w:bottom w:val="none" w:sz="0" w:space="0" w:color="auto"/>
        <w:right w:val="none" w:sz="0" w:space="0" w:color="auto"/>
      </w:divBdr>
    </w:div>
    <w:div w:id="876696256">
      <w:bodyDiv w:val="1"/>
      <w:marLeft w:val="0"/>
      <w:marRight w:val="0"/>
      <w:marTop w:val="0"/>
      <w:marBottom w:val="0"/>
      <w:divBdr>
        <w:top w:val="none" w:sz="0" w:space="0" w:color="auto"/>
        <w:left w:val="none" w:sz="0" w:space="0" w:color="auto"/>
        <w:bottom w:val="none" w:sz="0" w:space="0" w:color="auto"/>
        <w:right w:val="none" w:sz="0" w:space="0" w:color="auto"/>
      </w:divBdr>
    </w:div>
    <w:div w:id="876745333">
      <w:bodyDiv w:val="1"/>
      <w:marLeft w:val="0"/>
      <w:marRight w:val="0"/>
      <w:marTop w:val="0"/>
      <w:marBottom w:val="0"/>
      <w:divBdr>
        <w:top w:val="none" w:sz="0" w:space="0" w:color="auto"/>
        <w:left w:val="none" w:sz="0" w:space="0" w:color="auto"/>
        <w:bottom w:val="none" w:sz="0" w:space="0" w:color="auto"/>
        <w:right w:val="none" w:sz="0" w:space="0" w:color="auto"/>
      </w:divBdr>
    </w:div>
    <w:div w:id="878008031">
      <w:bodyDiv w:val="1"/>
      <w:marLeft w:val="0"/>
      <w:marRight w:val="0"/>
      <w:marTop w:val="0"/>
      <w:marBottom w:val="0"/>
      <w:divBdr>
        <w:top w:val="none" w:sz="0" w:space="0" w:color="auto"/>
        <w:left w:val="none" w:sz="0" w:space="0" w:color="auto"/>
        <w:bottom w:val="none" w:sz="0" w:space="0" w:color="auto"/>
        <w:right w:val="none" w:sz="0" w:space="0" w:color="auto"/>
      </w:divBdr>
    </w:div>
    <w:div w:id="879823868">
      <w:bodyDiv w:val="1"/>
      <w:marLeft w:val="0"/>
      <w:marRight w:val="0"/>
      <w:marTop w:val="0"/>
      <w:marBottom w:val="0"/>
      <w:divBdr>
        <w:top w:val="none" w:sz="0" w:space="0" w:color="auto"/>
        <w:left w:val="none" w:sz="0" w:space="0" w:color="auto"/>
        <w:bottom w:val="none" w:sz="0" w:space="0" w:color="auto"/>
        <w:right w:val="none" w:sz="0" w:space="0" w:color="auto"/>
      </w:divBdr>
    </w:div>
    <w:div w:id="881328751">
      <w:bodyDiv w:val="1"/>
      <w:marLeft w:val="0"/>
      <w:marRight w:val="0"/>
      <w:marTop w:val="0"/>
      <w:marBottom w:val="0"/>
      <w:divBdr>
        <w:top w:val="none" w:sz="0" w:space="0" w:color="auto"/>
        <w:left w:val="none" w:sz="0" w:space="0" w:color="auto"/>
        <w:bottom w:val="none" w:sz="0" w:space="0" w:color="auto"/>
        <w:right w:val="none" w:sz="0" w:space="0" w:color="auto"/>
      </w:divBdr>
    </w:div>
    <w:div w:id="881525049">
      <w:bodyDiv w:val="1"/>
      <w:marLeft w:val="0"/>
      <w:marRight w:val="0"/>
      <w:marTop w:val="0"/>
      <w:marBottom w:val="0"/>
      <w:divBdr>
        <w:top w:val="none" w:sz="0" w:space="0" w:color="auto"/>
        <w:left w:val="none" w:sz="0" w:space="0" w:color="auto"/>
        <w:bottom w:val="none" w:sz="0" w:space="0" w:color="auto"/>
        <w:right w:val="none" w:sz="0" w:space="0" w:color="auto"/>
      </w:divBdr>
    </w:div>
    <w:div w:id="882249793">
      <w:bodyDiv w:val="1"/>
      <w:marLeft w:val="0"/>
      <w:marRight w:val="0"/>
      <w:marTop w:val="0"/>
      <w:marBottom w:val="0"/>
      <w:divBdr>
        <w:top w:val="none" w:sz="0" w:space="0" w:color="auto"/>
        <w:left w:val="none" w:sz="0" w:space="0" w:color="auto"/>
        <w:bottom w:val="none" w:sz="0" w:space="0" w:color="auto"/>
        <w:right w:val="none" w:sz="0" w:space="0" w:color="auto"/>
      </w:divBdr>
    </w:div>
    <w:div w:id="882254856">
      <w:bodyDiv w:val="1"/>
      <w:marLeft w:val="0"/>
      <w:marRight w:val="0"/>
      <w:marTop w:val="0"/>
      <w:marBottom w:val="0"/>
      <w:divBdr>
        <w:top w:val="none" w:sz="0" w:space="0" w:color="auto"/>
        <w:left w:val="none" w:sz="0" w:space="0" w:color="auto"/>
        <w:bottom w:val="none" w:sz="0" w:space="0" w:color="auto"/>
        <w:right w:val="none" w:sz="0" w:space="0" w:color="auto"/>
      </w:divBdr>
    </w:div>
    <w:div w:id="882517064">
      <w:bodyDiv w:val="1"/>
      <w:marLeft w:val="0"/>
      <w:marRight w:val="0"/>
      <w:marTop w:val="0"/>
      <w:marBottom w:val="0"/>
      <w:divBdr>
        <w:top w:val="none" w:sz="0" w:space="0" w:color="auto"/>
        <w:left w:val="none" w:sz="0" w:space="0" w:color="auto"/>
        <w:bottom w:val="none" w:sz="0" w:space="0" w:color="auto"/>
        <w:right w:val="none" w:sz="0" w:space="0" w:color="auto"/>
      </w:divBdr>
    </w:div>
    <w:div w:id="882525062">
      <w:bodyDiv w:val="1"/>
      <w:marLeft w:val="0"/>
      <w:marRight w:val="0"/>
      <w:marTop w:val="0"/>
      <w:marBottom w:val="0"/>
      <w:divBdr>
        <w:top w:val="none" w:sz="0" w:space="0" w:color="auto"/>
        <w:left w:val="none" w:sz="0" w:space="0" w:color="auto"/>
        <w:bottom w:val="none" w:sz="0" w:space="0" w:color="auto"/>
        <w:right w:val="none" w:sz="0" w:space="0" w:color="auto"/>
      </w:divBdr>
    </w:div>
    <w:div w:id="883759102">
      <w:bodyDiv w:val="1"/>
      <w:marLeft w:val="0"/>
      <w:marRight w:val="0"/>
      <w:marTop w:val="0"/>
      <w:marBottom w:val="0"/>
      <w:divBdr>
        <w:top w:val="none" w:sz="0" w:space="0" w:color="auto"/>
        <w:left w:val="none" w:sz="0" w:space="0" w:color="auto"/>
        <w:bottom w:val="none" w:sz="0" w:space="0" w:color="auto"/>
        <w:right w:val="none" w:sz="0" w:space="0" w:color="auto"/>
      </w:divBdr>
    </w:div>
    <w:div w:id="885068088">
      <w:bodyDiv w:val="1"/>
      <w:marLeft w:val="0"/>
      <w:marRight w:val="0"/>
      <w:marTop w:val="0"/>
      <w:marBottom w:val="0"/>
      <w:divBdr>
        <w:top w:val="none" w:sz="0" w:space="0" w:color="auto"/>
        <w:left w:val="none" w:sz="0" w:space="0" w:color="auto"/>
        <w:bottom w:val="none" w:sz="0" w:space="0" w:color="auto"/>
        <w:right w:val="none" w:sz="0" w:space="0" w:color="auto"/>
      </w:divBdr>
    </w:div>
    <w:div w:id="885335281">
      <w:bodyDiv w:val="1"/>
      <w:marLeft w:val="0"/>
      <w:marRight w:val="0"/>
      <w:marTop w:val="0"/>
      <w:marBottom w:val="0"/>
      <w:divBdr>
        <w:top w:val="none" w:sz="0" w:space="0" w:color="auto"/>
        <w:left w:val="none" w:sz="0" w:space="0" w:color="auto"/>
        <w:bottom w:val="none" w:sz="0" w:space="0" w:color="auto"/>
        <w:right w:val="none" w:sz="0" w:space="0" w:color="auto"/>
      </w:divBdr>
    </w:div>
    <w:div w:id="885801213">
      <w:bodyDiv w:val="1"/>
      <w:marLeft w:val="0"/>
      <w:marRight w:val="0"/>
      <w:marTop w:val="0"/>
      <w:marBottom w:val="0"/>
      <w:divBdr>
        <w:top w:val="none" w:sz="0" w:space="0" w:color="auto"/>
        <w:left w:val="none" w:sz="0" w:space="0" w:color="auto"/>
        <w:bottom w:val="none" w:sz="0" w:space="0" w:color="auto"/>
        <w:right w:val="none" w:sz="0" w:space="0" w:color="auto"/>
      </w:divBdr>
    </w:div>
    <w:div w:id="885873786">
      <w:bodyDiv w:val="1"/>
      <w:marLeft w:val="0"/>
      <w:marRight w:val="0"/>
      <w:marTop w:val="0"/>
      <w:marBottom w:val="0"/>
      <w:divBdr>
        <w:top w:val="none" w:sz="0" w:space="0" w:color="auto"/>
        <w:left w:val="none" w:sz="0" w:space="0" w:color="auto"/>
        <w:bottom w:val="none" w:sz="0" w:space="0" w:color="auto"/>
        <w:right w:val="none" w:sz="0" w:space="0" w:color="auto"/>
      </w:divBdr>
    </w:div>
    <w:div w:id="887229007">
      <w:bodyDiv w:val="1"/>
      <w:marLeft w:val="0"/>
      <w:marRight w:val="0"/>
      <w:marTop w:val="0"/>
      <w:marBottom w:val="0"/>
      <w:divBdr>
        <w:top w:val="none" w:sz="0" w:space="0" w:color="auto"/>
        <w:left w:val="none" w:sz="0" w:space="0" w:color="auto"/>
        <w:bottom w:val="none" w:sz="0" w:space="0" w:color="auto"/>
        <w:right w:val="none" w:sz="0" w:space="0" w:color="auto"/>
      </w:divBdr>
    </w:div>
    <w:div w:id="887256963">
      <w:bodyDiv w:val="1"/>
      <w:marLeft w:val="0"/>
      <w:marRight w:val="0"/>
      <w:marTop w:val="0"/>
      <w:marBottom w:val="0"/>
      <w:divBdr>
        <w:top w:val="none" w:sz="0" w:space="0" w:color="auto"/>
        <w:left w:val="none" w:sz="0" w:space="0" w:color="auto"/>
        <w:bottom w:val="none" w:sz="0" w:space="0" w:color="auto"/>
        <w:right w:val="none" w:sz="0" w:space="0" w:color="auto"/>
      </w:divBdr>
    </w:div>
    <w:div w:id="887841305">
      <w:bodyDiv w:val="1"/>
      <w:marLeft w:val="0"/>
      <w:marRight w:val="0"/>
      <w:marTop w:val="0"/>
      <w:marBottom w:val="0"/>
      <w:divBdr>
        <w:top w:val="none" w:sz="0" w:space="0" w:color="auto"/>
        <w:left w:val="none" w:sz="0" w:space="0" w:color="auto"/>
        <w:bottom w:val="none" w:sz="0" w:space="0" w:color="auto"/>
        <w:right w:val="none" w:sz="0" w:space="0" w:color="auto"/>
      </w:divBdr>
    </w:div>
    <w:div w:id="889003346">
      <w:bodyDiv w:val="1"/>
      <w:marLeft w:val="0"/>
      <w:marRight w:val="0"/>
      <w:marTop w:val="0"/>
      <w:marBottom w:val="0"/>
      <w:divBdr>
        <w:top w:val="none" w:sz="0" w:space="0" w:color="auto"/>
        <w:left w:val="none" w:sz="0" w:space="0" w:color="auto"/>
        <w:bottom w:val="none" w:sz="0" w:space="0" w:color="auto"/>
        <w:right w:val="none" w:sz="0" w:space="0" w:color="auto"/>
      </w:divBdr>
    </w:div>
    <w:div w:id="889073056">
      <w:bodyDiv w:val="1"/>
      <w:marLeft w:val="0"/>
      <w:marRight w:val="0"/>
      <w:marTop w:val="0"/>
      <w:marBottom w:val="0"/>
      <w:divBdr>
        <w:top w:val="none" w:sz="0" w:space="0" w:color="auto"/>
        <w:left w:val="none" w:sz="0" w:space="0" w:color="auto"/>
        <w:bottom w:val="none" w:sz="0" w:space="0" w:color="auto"/>
        <w:right w:val="none" w:sz="0" w:space="0" w:color="auto"/>
      </w:divBdr>
    </w:div>
    <w:div w:id="891422415">
      <w:bodyDiv w:val="1"/>
      <w:marLeft w:val="0"/>
      <w:marRight w:val="0"/>
      <w:marTop w:val="0"/>
      <w:marBottom w:val="0"/>
      <w:divBdr>
        <w:top w:val="none" w:sz="0" w:space="0" w:color="auto"/>
        <w:left w:val="none" w:sz="0" w:space="0" w:color="auto"/>
        <w:bottom w:val="none" w:sz="0" w:space="0" w:color="auto"/>
        <w:right w:val="none" w:sz="0" w:space="0" w:color="auto"/>
      </w:divBdr>
    </w:div>
    <w:div w:id="892689916">
      <w:bodyDiv w:val="1"/>
      <w:marLeft w:val="0"/>
      <w:marRight w:val="0"/>
      <w:marTop w:val="0"/>
      <w:marBottom w:val="0"/>
      <w:divBdr>
        <w:top w:val="none" w:sz="0" w:space="0" w:color="auto"/>
        <w:left w:val="none" w:sz="0" w:space="0" w:color="auto"/>
        <w:bottom w:val="none" w:sz="0" w:space="0" w:color="auto"/>
        <w:right w:val="none" w:sz="0" w:space="0" w:color="auto"/>
      </w:divBdr>
    </w:div>
    <w:div w:id="892929229">
      <w:bodyDiv w:val="1"/>
      <w:marLeft w:val="0"/>
      <w:marRight w:val="0"/>
      <w:marTop w:val="0"/>
      <w:marBottom w:val="0"/>
      <w:divBdr>
        <w:top w:val="none" w:sz="0" w:space="0" w:color="auto"/>
        <w:left w:val="none" w:sz="0" w:space="0" w:color="auto"/>
        <w:bottom w:val="none" w:sz="0" w:space="0" w:color="auto"/>
        <w:right w:val="none" w:sz="0" w:space="0" w:color="auto"/>
      </w:divBdr>
    </w:div>
    <w:div w:id="893545204">
      <w:bodyDiv w:val="1"/>
      <w:marLeft w:val="0"/>
      <w:marRight w:val="0"/>
      <w:marTop w:val="0"/>
      <w:marBottom w:val="0"/>
      <w:divBdr>
        <w:top w:val="none" w:sz="0" w:space="0" w:color="auto"/>
        <w:left w:val="none" w:sz="0" w:space="0" w:color="auto"/>
        <w:bottom w:val="none" w:sz="0" w:space="0" w:color="auto"/>
        <w:right w:val="none" w:sz="0" w:space="0" w:color="auto"/>
      </w:divBdr>
    </w:div>
    <w:div w:id="894387657">
      <w:bodyDiv w:val="1"/>
      <w:marLeft w:val="0"/>
      <w:marRight w:val="0"/>
      <w:marTop w:val="0"/>
      <w:marBottom w:val="0"/>
      <w:divBdr>
        <w:top w:val="none" w:sz="0" w:space="0" w:color="auto"/>
        <w:left w:val="none" w:sz="0" w:space="0" w:color="auto"/>
        <w:bottom w:val="none" w:sz="0" w:space="0" w:color="auto"/>
        <w:right w:val="none" w:sz="0" w:space="0" w:color="auto"/>
      </w:divBdr>
    </w:div>
    <w:div w:id="894388330">
      <w:bodyDiv w:val="1"/>
      <w:marLeft w:val="0"/>
      <w:marRight w:val="0"/>
      <w:marTop w:val="0"/>
      <w:marBottom w:val="0"/>
      <w:divBdr>
        <w:top w:val="none" w:sz="0" w:space="0" w:color="auto"/>
        <w:left w:val="none" w:sz="0" w:space="0" w:color="auto"/>
        <w:bottom w:val="none" w:sz="0" w:space="0" w:color="auto"/>
        <w:right w:val="none" w:sz="0" w:space="0" w:color="auto"/>
      </w:divBdr>
    </w:div>
    <w:div w:id="894776683">
      <w:bodyDiv w:val="1"/>
      <w:marLeft w:val="0"/>
      <w:marRight w:val="0"/>
      <w:marTop w:val="0"/>
      <w:marBottom w:val="0"/>
      <w:divBdr>
        <w:top w:val="none" w:sz="0" w:space="0" w:color="auto"/>
        <w:left w:val="none" w:sz="0" w:space="0" w:color="auto"/>
        <w:bottom w:val="none" w:sz="0" w:space="0" w:color="auto"/>
        <w:right w:val="none" w:sz="0" w:space="0" w:color="auto"/>
      </w:divBdr>
    </w:div>
    <w:div w:id="894849288">
      <w:bodyDiv w:val="1"/>
      <w:marLeft w:val="0"/>
      <w:marRight w:val="0"/>
      <w:marTop w:val="0"/>
      <w:marBottom w:val="0"/>
      <w:divBdr>
        <w:top w:val="none" w:sz="0" w:space="0" w:color="auto"/>
        <w:left w:val="none" w:sz="0" w:space="0" w:color="auto"/>
        <w:bottom w:val="none" w:sz="0" w:space="0" w:color="auto"/>
        <w:right w:val="none" w:sz="0" w:space="0" w:color="auto"/>
      </w:divBdr>
    </w:div>
    <w:div w:id="895051302">
      <w:bodyDiv w:val="1"/>
      <w:marLeft w:val="0"/>
      <w:marRight w:val="0"/>
      <w:marTop w:val="0"/>
      <w:marBottom w:val="0"/>
      <w:divBdr>
        <w:top w:val="none" w:sz="0" w:space="0" w:color="auto"/>
        <w:left w:val="none" w:sz="0" w:space="0" w:color="auto"/>
        <w:bottom w:val="none" w:sz="0" w:space="0" w:color="auto"/>
        <w:right w:val="none" w:sz="0" w:space="0" w:color="auto"/>
      </w:divBdr>
    </w:div>
    <w:div w:id="896089009">
      <w:bodyDiv w:val="1"/>
      <w:marLeft w:val="0"/>
      <w:marRight w:val="0"/>
      <w:marTop w:val="0"/>
      <w:marBottom w:val="0"/>
      <w:divBdr>
        <w:top w:val="none" w:sz="0" w:space="0" w:color="auto"/>
        <w:left w:val="none" w:sz="0" w:space="0" w:color="auto"/>
        <w:bottom w:val="none" w:sz="0" w:space="0" w:color="auto"/>
        <w:right w:val="none" w:sz="0" w:space="0" w:color="auto"/>
      </w:divBdr>
    </w:div>
    <w:div w:id="896164614">
      <w:bodyDiv w:val="1"/>
      <w:marLeft w:val="0"/>
      <w:marRight w:val="0"/>
      <w:marTop w:val="0"/>
      <w:marBottom w:val="0"/>
      <w:divBdr>
        <w:top w:val="none" w:sz="0" w:space="0" w:color="auto"/>
        <w:left w:val="none" w:sz="0" w:space="0" w:color="auto"/>
        <w:bottom w:val="none" w:sz="0" w:space="0" w:color="auto"/>
        <w:right w:val="none" w:sz="0" w:space="0" w:color="auto"/>
      </w:divBdr>
    </w:div>
    <w:div w:id="896473693">
      <w:bodyDiv w:val="1"/>
      <w:marLeft w:val="0"/>
      <w:marRight w:val="0"/>
      <w:marTop w:val="0"/>
      <w:marBottom w:val="0"/>
      <w:divBdr>
        <w:top w:val="none" w:sz="0" w:space="0" w:color="auto"/>
        <w:left w:val="none" w:sz="0" w:space="0" w:color="auto"/>
        <w:bottom w:val="none" w:sz="0" w:space="0" w:color="auto"/>
        <w:right w:val="none" w:sz="0" w:space="0" w:color="auto"/>
      </w:divBdr>
    </w:div>
    <w:div w:id="896864602">
      <w:bodyDiv w:val="1"/>
      <w:marLeft w:val="0"/>
      <w:marRight w:val="0"/>
      <w:marTop w:val="0"/>
      <w:marBottom w:val="0"/>
      <w:divBdr>
        <w:top w:val="none" w:sz="0" w:space="0" w:color="auto"/>
        <w:left w:val="none" w:sz="0" w:space="0" w:color="auto"/>
        <w:bottom w:val="none" w:sz="0" w:space="0" w:color="auto"/>
        <w:right w:val="none" w:sz="0" w:space="0" w:color="auto"/>
      </w:divBdr>
    </w:div>
    <w:div w:id="898705936">
      <w:bodyDiv w:val="1"/>
      <w:marLeft w:val="0"/>
      <w:marRight w:val="0"/>
      <w:marTop w:val="0"/>
      <w:marBottom w:val="0"/>
      <w:divBdr>
        <w:top w:val="none" w:sz="0" w:space="0" w:color="auto"/>
        <w:left w:val="none" w:sz="0" w:space="0" w:color="auto"/>
        <w:bottom w:val="none" w:sz="0" w:space="0" w:color="auto"/>
        <w:right w:val="none" w:sz="0" w:space="0" w:color="auto"/>
      </w:divBdr>
    </w:div>
    <w:div w:id="899243798">
      <w:bodyDiv w:val="1"/>
      <w:marLeft w:val="0"/>
      <w:marRight w:val="0"/>
      <w:marTop w:val="0"/>
      <w:marBottom w:val="0"/>
      <w:divBdr>
        <w:top w:val="none" w:sz="0" w:space="0" w:color="auto"/>
        <w:left w:val="none" w:sz="0" w:space="0" w:color="auto"/>
        <w:bottom w:val="none" w:sz="0" w:space="0" w:color="auto"/>
        <w:right w:val="none" w:sz="0" w:space="0" w:color="auto"/>
      </w:divBdr>
    </w:div>
    <w:div w:id="899632783">
      <w:bodyDiv w:val="1"/>
      <w:marLeft w:val="0"/>
      <w:marRight w:val="0"/>
      <w:marTop w:val="0"/>
      <w:marBottom w:val="0"/>
      <w:divBdr>
        <w:top w:val="none" w:sz="0" w:space="0" w:color="auto"/>
        <w:left w:val="none" w:sz="0" w:space="0" w:color="auto"/>
        <w:bottom w:val="none" w:sz="0" w:space="0" w:color="auto"/>
        <w:right w:val="none" w:sz="0" w:space="0" w:color="auto"/>
      </w:divBdr>
    </w:div>
    <w:div w:id="901327061">
      <w:bodyDiv w:val="1"/>
      <w:marLeft w:val="0"/>
      <w:marRight w:val="0"/>
      <w:marTop w:val="0"/>
      <w:marBottom w:val="0"/>
      <w:divBdr>
        <w:top w:val="none" w:sz="0" w:space="0" w:color="auto"/>
        <w:left w:val="none" w:sz="0" w:space="0" w:color="auto"/>
        <w:bottom w:val="none" w:sz="0" w:space="0" w:color="auto"/>
        <w:right w:val="none" w:sz="0" w:space="0" w:color="auto"/>
      </w:divBdr>
    </w:div>
    <w:div w:id="901910922">
      <w:bodyDiv w:val="1"/>
      <w:marLeft w:val="0"/>
      <w:marRight w:val="0"/>
      <w:marTop w:val="0"/>
      <w:marBottom w:val="0"/>
      <w:divBdr>
        <w:top w:val="none" w:sz="0" w:space="0" w:color="auto"/>
        <w:left w:val="none" w:sz="0" w:space="0" w:color="auto"/>
        <w:bottom w:val="none" w:sz="0" w:space="0" w:color="auto"/>
        <w:right w:val="none" w:sz="0" w:space="0" w:color="auto"/>
      </w:divBdr>
    </w:div>
    <w:div w:id="902719903">
      <w:bodyDiv w:val="1"/>
      <w:marLeft w:val="0"/>
      <w:marRight w:val="0"/>
      <w:marTop w:val="0"/>
      <w:marBottom w:val="0"/>
      <w:divBdr>
        <w:top w:val="none" w:sz="0" w:space="0" w:color="auto"/>
        <w:left w:val="none" w:sz="0" w:space="0" w:color="auto"/>
        <w:bottom w:val="none" w:sz="0" w:space="0" w:color="auto"/>
        <w:right w:val="none" w:sz="0" w:space="0" w:color="auto"/>
      </w:divBdr>
    </w:div>
    <w:div w:id="904098045">
      <w:bodyDiv w:val="1"/>
      <w:marLeft w:val="0"/>
      <w:marRight w:val="0"/>
      <w:marTop w:val="0"/>
      <w:marBottom w:val="0"/>
      <w:divBdr>
        <w:top w:val="none" w:sz="0" w:space="0" w:color="auto"/>
        <w:left w:val="none" w:sz="0" w:space="0" w:color="auto"/>
        <w:bottom w:val="none" w:sz="0" w:space="0" w:color="auto"/>
        <w:right w:val="none" w:sz="0" w:space="0" w:color="auto"/>
      </w:divBdr>
    </w:div>
    <w:div w:id="904146557">
      <w:bodyDiv w:val="1"/>
      <w:marLeft w:val="0"/>
      <w:marRight w:val="0"/>
      <w:marTop w:val="0"/>
      <w:marBottom w:val="0"/>
      <w:divBdr>
        <w:top w:val="none" w:sz="0" w:space="0" w:color="auto"/>
        <w:left w:val="none" w:sz="0" w:space="0" w:color="auto"/>
        <w:bottom w:val="none" w:sz="0" w:space="0" w:color="auto"/>
        <w:right w:val="none" w:sz="0" w:space="0" w:color="auto"/>
      </w:divBdr>
    </w:div>
    <w:div w:id="904679160">
      <w:bodyDiv w:val="1"/>
      <w:marLeft w:val="0"/>
      <w:marRight w:val="0"/>
      <w:marTop w:val="0"/>
      <w:marBottom w:val="0"/>
      <w:divBdr>
        <w:top w:val="none" w:sz="0" w:space="0" w:color="auto"/>
        <w:left w:val="none" w:sz="0" w:space="0" w:color="auto"/>
        <w:bottom w:val="none" w:sz="0" w:space="0" w:color="auto"/>
        <w:right w:val="none" w:sz="0" w:space="0" w:color="auto"/>
      </w:divBdr>
    </w:div>
    <w:div w:id="905068147">
      <w:bodyDiv w:val="1"/>
      <w:marLeft w:val="0"/>
      <w:marRight w:val="0"/>
      <w:marTop w:val="0"/>
      <w:marBottom w:val="0"/>
      <w:divBdr>
        <w:top w:val="none" w:sz="0" w:space="0" w:color="auto"/>
        <w:left w:val="none" w:sz="0" w:space="0" w:color="auto"/>
        <w:bottom w:val="none" w:sz="0" w:space="0" w:color="auto"/>
        <w:right w:val="none" w:sz="0" w:space="0" w:color="auto"/>
      </w:divBdr>
    </w:div>
    <w:div w:id="907302590">
      <w:bodyDiv w:val="1"/>
      <w:marLeft w:val="0"/>
      <w:marRight w:val="0"/>
      <w:marTop w:val="0"/>
      <w:marBottom w:val="0"/>
      <w:divBdr>
        <w:top w:val="none" w:sz="0" w:space="0" w:color="auto"/>
        <w:left w:val="none" w:sz="0" w:space="0" w:color="auto"/>
        <w:bottom w:val="none" w:sz="0" w:space="0" w:color="auto"/>
        <w:right w:val="none" w:sz="0" w:space="0" w:color="auto"/>
      </w:divBdr>
    </w:div>
    <w:div w:id="908033851">
      <w:bodyDiv w:val="1"/>
      <w:marLeft w:val="0"/>
      <w:marRight w:val="0"/>
      <w:marTop w:val="0"/>
      <w:marBottom w:val="0"/>
      <w:divBdr>
        <w:top w:val="none" w:sz="0" w:space="0" w:color="auto"/>
        <w:left w:val="none" w:sz="0" w:space="0" w:color="auto"/>
        <w:bottom w:val="none" w:sz="0" w:space="0" w:color="auto"/>
        <w:right w:val="none" w:sz="0" w:space="0" w:color="auto"/>
      </w:divBdr>
    </w:div>
    <w:div w:id="908616823">
      <w:bodyDiv w:val="1"/>
      <w:marLeft w:val="0"/>
      <w:marRight w:val="0"/>
      <w:marTop w:val="0"/>
      <w:marBottom w:val="0"/>
      <w:divBdr>
        <w:top w:val="none" w:sz="0" w:space="0" w:color="auto"/>
        <w:left w:val="none" w:sz="0" w:space="0" w:color="auto"/>
        <w:bottom w:val="none" w:sz="0" w:space="0" w:color="auto"/>
        <w:right w:val="none" w:sz="0" w:space="0" w:color="auto"/>
      </w:divBdr>
    </w:div>
    <w:div w:id="909655798">
      <w:bodyDiv w:val="1"/>
      <w:marLeft w:val="0"/>
      <w:marRight w:val="0"/>
      <w:marTop w:val="0"/>
      <w:marBottom w:val="0"/>
      <w:divBdr>
        <w:top w:val="none" w:sz="0" w:space="0" w:color="auto"/>
        <w:left w:val="none" w:sz="0" w:space="0" w:color="auto"/>
        <w:bottom w:val="none" w:sz="0" w:space="0" w:color="auto"/>
        <w:right w:val="none" w:sz="0" w:space="0" w:color="auto"/>
      </w:divBdr>
    </w:div>
    <w:div w:id="910849166">
      <w:bodyDiv w:val="1"/>
      <w:marLeft w:val="0"/>
      <w:marRight w:val="0"/>
      <w:marTop w:val="0"/>
      <w:marBottom w:val="0"/>
      <w:divBdr>
        <w:top w:val="none" w:sz="0" w:space="0" w:color="auto"/>
        <w:left w:val="none" w:sz="0" w:space="0" w:color="auto"/>
        <w:bottom w:val="none" w:sz="0" w:space="0" w:color="auto"/>
        <w:right w:val="none" w:sz="0" w:space="0" w:color="auto"/>
      </w:divBdr>
    </w:div>
    <w:div w:id="910850565">
      <w:bodyDiv w:val="1"/>
      <w:marLeft w:val="0"/>
      <w:marRight w:val="0"/>
      <w:marTop w:val="0"/>
      <w:marBottom w:val="0"/>
      <w:divBdr>
        <w:top w:val="none" w:sz="0" w:space="0" w:color="auto"/>
        <w:left w:val="none" w:sz="0" w:space="0" w:color="auto"/>
        <w:bottom w:val="none" w:sz="0" w:space="0" w:color="auto"/>
        <w:right w:val="none" w:sz="0" w:space="0" w:color="auto"/>
      </w:divBdr>
    </w:div>
    <w:div w:id="912161216">
      <w:bodyDiv w:val="1"/>
      <w:marLeft w:val="0"/>
      <w:marRight w:val="0"/>
      <w:marTop w:val="0"/>
      <w:marBottom w:val="0"/>
      <w:divBdr>
        <w:top w:val="none" w:sz="0" w:space="0" w:color="auto"/>
        <w:left w:val="none" w:sz="0" w:space="0" w:color="auto"/>
        <w:bottom w:val="none" w:sz="0" w:space="0" w:color="auto"/>
        <w:right w:val="none" w:sz="0" w:space="0" w:color="auto"/>
      </w:divBdr>
    </w:div>
    <w:div w:id="913009639">
      <w:bodyDiv w:val="1"/>
      <w:marLeft w:val="0"/>
      <w:marRight w:val="0"/>
      <w:marTop w:val="0"/>
      <w:marBottom w:val="0"/>
      <w:divBdr>
        <w:top w:val="none" w:sz="0" w:space="0" w:color="auto"/>
        <w:left w:val="none" w:sz="0" w:space="0" w:color="auto"/>
        <w:bottom w:val="none" w:sz="0" w:space="0" w:color="auto"/>
        <w:right w:val="none" w:sz="0" w:space="0" w:color="auto"/>
      </w:divBdr>
    </w:div>
    <w:div w:id="913852660">
      <w:bodyDiv w:val="1"/>
      <w:marLeft w:val="0"/>
      <w:marRight w:val="0"/>
      <w:marTop w:val="0"/>
      <w:marBottom w:val="0"/>
      <w:divBdr>
        <w:top w:val="none" w:sz="0" w:space="0" w:color="auto"/>
        <w:left w:val="none" w:sz="0" w:space="0" w:color="auto"/>
        <w:bottom w:val="none" w:sz="0" w:space="0" w:color="auto"/>
        <w:right w:val="none" w:sz="0" w:space="0" w:color="auto"/>
      </w:divBdr>
    </w:div>
    <w:div w:id="916325533">
      <w:bodyDiv w:val="1"/>
      <w:marLeft w:val="0"/>
      <w:marRight w:val="0"/>
      <w:marTop w:val="0"/>
      <w:marBottom w:val="0"/>
      <w:divBdr>
        <w:top w:val="none" w:sz="0" w:space="0" w:color="auto"/>
        <w:left w:val="none" w:sz="0" w:space="0" w:color="auto"/>
        <w:bottom w:val="none" w:sz="0" w:space="0" w:color="auto"/>
        <w:right w:val="none" w:sz="0" w:space="0" w:color="auto"/>
      </w:divBdr>
    </w:div>
    <w:div w:id="916548781">
      <w:bodyDiv w:val="1"/>
      <w:marLeft w:val="0"/>
      <w:marRight w:val="0"/>
      <w:marTop w:val="0"/>
      <w:marBottom w:val="0"/>
      <w:divBdr>
        <w:top w:val="none" w:sz="0" w:space="0" w:color="auto"/>
        <w:left w:val="none" w:sz="0" w:space="0" w:color="auto"/>
        <w:bottom w:val="none" w:sz="0" w:space="0" w:color="auto"/>
        <w:right w:val="none" w:sz="0" w:space="0" w:color="auto"/>
      </w:divBdr>
    </w:div>
    <w:div w:id="916666282">
      <w:bodyDiv w:val="1"/>
      <w:marLeft w:val="0"/>
      <w:marRight w:val="0"/>
      <w:marTop w:val="0"/>
      <w:marBottom w:val="0"/>
      <w:divBdr>
        <w:top w:val="none" w:sz="0" w:space="0" w:color="auto"/>
        <w:left w:val="none" w:sz="0" w:space="0" w:color="auto"/>
        <w:bottom w:val="none" w:sz="0" w:space="0" w:color="auto"/>
        <w:right w:val="none" w:sz="0" w:space="0" w:color="auto"/>
      </w:divBdr>
    </w:div>
    <w:div w:id="917403093">
      <w:bodyDiv w:val="1"/>
      <w:marLeft w:val="0"/>
      <w:marRight w:val="0"/>
      <w:marTop w:val="0"/>
      <w:marBottom w:val="0"/>
      <w:divBdr>
        <w:top w:val="none" w:sz="0" w:space="0" w:color="auto"/>
        <w:left w:val="none" w:sz="0" w:space="0" w:color="auto"/>
        <w:bottom w:val="none" w:sz="0" w:space="0" w:color="auto"/>
        <w:right w:val="none" w:sz="0" w:space="0" w:color="auto"/>
      </w:divBdr>
    </w:div>
    <w:div w:id="918293021">
      <w:bodyDiv w:val="1"/>
      <w:marLeft w:val="0"/>
      <w:marRight w:val="0"/>
      <w:marTop w:val="0"/>
      <w:marBottom w:val="0"/>
      <w:divBdr>
        <w:top w:val="none" w:sz="0" w:space="0" w:color="auto"/>
        <w:left w:val="none" w:sz="0" w:space="0" w:color="auto"/>
        <w:bottom w:val="none" w:sz="0" w:space="0" w:color="auto"/>
        <w:right w:val="none" w:sz="0" w:space="0" w:color="auto"/>
      </w:divBdr>
    </w:div>
    <w:div w:id="918294555">
      <w:bodyDiv w:val="1"/>
      <w:marLeft w:val="0"/>
      <w:marRight w:val="0"/>
      <w:marTop w:val="0"/>
      <w:marBottom w:val="0"/>
      <w:divBdr>
        <w:top w:val="none" w:sz="0" w:space="0" w:color="auto"/>
        <w:left w:val="none" w:sz="0" w:space="0" w:color="auto"/>
        <w:bottom w:val="none" w:sz="0" w:space="0" w:color="auto"/>
        <w:right w:val="none" w:sz="0" w:space="0" w:color="auto"/>
      </w:divBdr>
    </w:div>
    <w:div w:id="919750249">
      <w:bodyDiv w:val="1"/>
      <w:marLeft w:val="0"/>
      <w:marRight w:val="0"/>
      <w:marTop w:val="0"/>
      <w:marBottom w:val="0"/>
      <w:divBdr>
        <w:top w:val="none" w:sz="0" w:space="0" w:color="auto"/>
        <w:left w:val="none" w:sz="0" w:space="0" w:color="auto"/>
        <w:bottom w:val="none" w:sz="0" w:space="0" w:color="auto"/>
        <w:right w:val="none" w:sz="0" w:space="0" w:color="auto"/>
      </w:divBdr>
    </w:div>
    <w:div w:id="919828624">
      <w:bodyDiv w:val="1"/>
      <w:marLeft w:val="0"/>
      <w:marRight w:val="0"/>
      <w:marTop w:val="0"/>
      <w:marBottom w:val="0"/>
      <w:divBdr>
        <w:top w:val="none" w:sz="0" w:space="0" w:color="auto"/>
        <w:left w:val="none" w:sz="0" w:space="0" w:color="auto"/>
        <w:bottom w:val="none" w:sz="0" w:space="0" w:color="auto"/>
        <w:right w:val="none" w:sz="0" w:space="0" w:color="auto"/>
      </w:divBdr>
    </w:div>
    <w:div w:id="919950311">
      <w:bodyDiv w:val="1"/>
      <w:marLeft w:val="0"/>
      <w:marRight w:val="0"/>
      <w:marTop w:val="0"/>
      <w:marBottom w:val="0"/>
      <w:divBdr>
        <w:top w:val="none" w:sz="0" w:space="0" w:color="auto"/>
        <w:left w:val="none" w:sz="0" w:space="0" w:color="auto"/>
        <w:bottom w:val="none" w:sz="0" w:space="0" w:color="auto"/>
        <w:right w:val="none" w:sz="0" w:space="0" w:color="auto"/>
      </w:divBdr>
    </w:div>
    <w:div w:id="920413503">
      <w:bodyDiv w:val="1"/>
      <w:marLeft w:val="0"/>
      <w:marRight w:val="0"/>
      <w:marTop w:val="0"/>
      <w:marBottom w:val="0"/>
      <w:divBdr>
        <w:top w:val="none" w:sz="0" w:space="0" w:color="auto"/>
        <w:left w:val="none" w:sz="0" w:space="0" w:color="auto"/>
        <w:bottom w:val="none" w:sz="0" w:space="0" w:color="auto"/>
        <w:right w:val="none" w:sz="0" w:space="0" w:color="auto"/>
      </w:divBdr>
    </w:div>
    <w:div w:id="921059715">
      <w:bodyDiv w:val="1"/>
      <w:marLeft w:val="0"/>
      <w:marRight w:val="0"/>
      <w:marTop w:val="0"/>
      <w:marBottom w:val="0"/>
      <w:divBdr>
        <w:top w:val="none" w:sz="0" w:space="0" w:color="auto"/>
        <w:left w:val="none" w:sz="0" w:space="0" w:color="auto"/>
        <w:bottom w:val="none" w:sz="0" w:space="0" w:color="auto"/>
        <w:right w:val="none" w:sz="0" w:space="0" w:color="auto"/>
      </w:divBdr>
    </w:div>
    <w:div w:id="921135783">
      <w:bodyDiv w:val="1"/>
      <w:marLeft w:val="0"/>
      <w:marRight w:val="0"/>
      <w:marTop w:val="0"/>
      <w:marBottom w:val="0"/>
      <w:divBdr>
        <w:top w:val="none" w:sz="0" w:space="0" w:color="auto"/>
        <w:left w:val="none" w:sz="0" w:space="0" w:color="auto"/>
        <w:bottom w:val="none" w:sz="0" w:space="0" w:color="auto"/>
        <w:right w:val="none" w:sz="0" w:space="0" w:color="auto"/>
      </w:divBdr>
    </w:div>
    <w:div w:id="921724478">
      <w:bodyDiv w:val="1"/>
      <w:marLeft w:val="0"/>
      <w:marRight w:val="0"/>
      <w:marTop w:val="0"/>
      <w:marBottom w:val="0"/>
      <w:divBdr>
        <w:top w:val="none" w:sz="0" w:space="0" w:color="auto"/>
        <w:left w:val="none" w:sz="0" w:space="0" w:color="auto"/>
        <w:bottom w:val="none" w:sz="0" w:space="0" w:color="auto"/>
        <w:right w:val="none" w:sz="0" w:space="0" w:color="auto"/>
      </w:divBdr>
    </w:div>
    <w:div w:id="923614436">
      <w:bodyDiv w:val="1"/>
      <w:marLeft w:val="0"/>
      <w:marRight w:val="0"/>
      <w:marTop w:val="0"/>
      <w:marBottom w:val="0"/>
      <w:divBdr>
        <w:top w:val="none" w:sz="0" w:space="0" w:color="auto"/>
        <w:left w:val="none" w:sz="0" w:space="0" w:color="auto"/>
        <w:bottom w:val="none" w:sz="0" w:space="0" w:color="auto"/>
        <w:right w:val="none" w:sz="0" w:space="0" w:color="auto"/>
      </w:divBdr>
    </w:div>
    <w:div w:id="924462581">
      <w:bodyDiv w:val="1"/>
      <w:marLeft w:val="0"/>
      <w:marRight w:val="0"/>
      <w:marTop w:val="0"/>
      <w:marBottom w:val="0"/>
      <w:divBdr>
        <w:top w:val="none" w:sz="0" w:space="0" w:color="auto"/>
        <w:left w:val="none" w:sz="0" w:space="0" w:color="auto"/>
        <w:bottom w:val="none" w:sz="0" w:space="0" w:color="auto"/>
        <w:right w:val="none" w:sz="0" w:space="0" w:color="auto"/>
      </w:divBdr>
    </w:div>
    <w:div w:id="924724744">
      <w:bodyDiv w:val="1"/>
      <w:marLeft w:val="0"/>
      <w:marRight w:val="0"/>
      <w:marTop w:val="0"/>
      <w:marBottom w:val="0"/>
      <w:divBdr>
        <w:top w:val="none" w:sz="0" w:space="0" w:color="auto"/>
        <w:left w:val="none" w:sz="0" w:space="0" w:color="auto"/>
        <w:bottom w:val="none" w:sz="0" w:space="0" w:color="auto"/>
        <w:right w:val="none" w:sz="0" w:space="0" w:color="auto"/>
      </w:divBdr>
    </w:div>
    <w:div w:id="925579170">
      <w:bodyDiv w:val="1"/>
      <w:marLeft w:val="0"/>
      <w:marRight w:val="0"/>
      <w:marTop w:val="0"/>
      <w:marBottom w:val="0"/>
      <w:divBdr>
        <w:top w:val="none" w:sz="0" w:space="0" w:color="auto"/>
        <w:left w:val="none" w:sz="0" w:space="0" w:color="auto"/>
        <w:bottom w:val="none" w:sz="0" w:space="0" w:color="auto"/>
        <w:right w:val="none" w:sz="0" w:space="0" w:color="auto"/>
      </w:divBdr>
    </w:div>
    <w:div w:id="926384060">
      <w:bodyDiv w:val="1"/>
      <w:marLeft w:val="0"/>
      <w:marRight w:val="0"/>
      <w:marTop w:val="0"/>
      <w:marBottom w:val="0"/>
      <w:divBdr>
        <w:top w:val="none" w:sz="0" w:space="0" w:color="auto"/>
        <w:left w:val="none" w:sz="0" w:space="0" w:color="auto"/>
        <w:bottom w:val="none" w:sz="0" w:space="0" w:color="auto"/>
        <w:right w:val="none" w:sz="0" w:space="0" w:color="auto"/>
      </w:divBdr>
    </w:div>
    <w:div w:id="926770352">
      <w:bodyDiv w:val="1"/>
      <w:marLeft w:val="0"/>
      <w:marRight w:val="0"/>
      <w:marTop w:val="0"/>
      <w:marBottom w:val="0"/>
      <w:divBdr>
        <w:top w:val="none" w:sz="0" w:space="0" w:color="auto"/>
        <w:left w:val="none" w:sz="0" w:space="0" w:color="auto"/>
        <w:bottom w:val="none" w:sz="0" w:space="0" w:color="auto"/>
        <w:right w:val="none" w:sz="0" w:space="0" w:color="auto"/>
      </w:divBdr>
    </w:div>
    <w:div w:id="926840414">
      <w:bodyDiv w:val="1"/>
      <w:marLeft w:val="0"/>
      <w:marRight w:val="0"/>
      <w:marTop w:val="0"/>
      <w:marBottom w:val="0"/>
      <w:divBdr>
        <w:top w:val="none" w:sz="0" w:space="0" w:color="auto"/>
        <w:left w:val="none" w:sz="0" w:space="0" w:color="auto"/>
        <w:bottom w:val="none" w:sz="0" w:space="0" w:color="auto"/>
        <w:right w:val="none" w:sz="0" w:space="0" w:color="auto"/>
      </w:divBdr>
    </w:div>
    <w:div w:id="928584700">
      <w:bodyDiv w:val="1"/>
      <w:marLeft w:val="0"/>
      <w:marRight w:val="0"/>
      <w:marTop w:val="0"/>
      <w:marBottom w:val="0"/>
      <w:divBdr>
        <w:top w:val="none" w:sz="0" w:space="0" w:color="auto"/>
        <w:left w:val="none" w:sz="0" w:space="0" w:color="auto"/>
        <w:bottom w:val="none" w:sz="0" w:space="0" w:color="auto"/>
        <w:right w:val="none" w:sz="0" w:space="0" w:color="auto"/>
      </w:divBdr>
    </w:div>
    <w:div w:id="928851214">
      <w:bodyDiv w:val="1"/>
      <w:marLeft w:val="0"/>
      <w:marRight w:val="0"/>
      <w:marTop w:val="0"/>
      <w:marBottom w:val="0"/>
      <w:divBdr>
        <w:top w:val="none" w:sz="0" w:space="0" w:color="auto"/>
        <w:left w:val="none" w:sz="0" w:space="0" w:color="auto"/>
        <w:bottom w:val="none" w:sz="0" w:space="0" w:color="auto"/>
        <w:right w:val="none" w:sz="0" w:space="0" w:color="auto"/>
      </w:divBdr>
    </w:div>
    <w:div w:id="929434488">
      <w:bodyDiv w:val="1"/>
      <w:marLeft w:val="0"/>
      <w:marRight w:val="0"/>
      <w:marTop w:val="0"/>
      <w:marBottom w:val="0"/>
      <w:divBdr>
        <w:top w:val="none" w:sz="0" w:space="0" w:color="auto"/>
        <w:left w:val="none" w:sz="0" w:space="0" w:color="auto"/>
        <w:bottom w:val="none" w:sz="0" w:space="0" w:color="auto"/>
        <w:right w:val="none" w:sz="0" w:space="0" w:color="auto"/>
      </w:divBdr>
    </w:div>
    <w:div w:id="929968487">
      <w:bodyDiv w:val="1"/>
      <w:marLeft w:val="0"/>
      <w:marRight w:val="0"/>
      <w:marTop w:val="0"/>
      <w:marBottom w:val="0"/>
      <w:divBdr>
        <w:top w:val="none" w:sz="0" w:space="0" w:color="auto"/>
        <w:left w:val="none" w:sz="0" w:space="0" w:color="auto"/>
        <w:bottom w:val="none" w:sz="0" w:space="0" w:color="auto"/>
        <w:right w:val="none" w:sz="0" w:space="0" w:color="auto"/>
      </w:divBdr>
    </w:div>
    <w:div w:id="930044641">
      <w:bodyDiv w:val="1"/>
      <w:marLeft w:val="0"/>
      <w:marRight w:val="0"/>
      <w:marTop w:val="0"/>
      <w:marBottom w:val="0"/>
      <w:divBdr>
        <w:top w:val="none" w:sz="0" w:space="0" w:color="auto"/>
        <w:left w:val="none" w:sz="0" w:space="0" w:color="auto"/>
        <w:bottom w:val="none" w:sz="0" w:space="0" w:color="auto"/>
        <w:right w:val="none" w:sz="0" w:space="0" w:color="auto"/>
      </w:divBdr>
    </w:div>
    <w:div w:id="931402079">
      <w:bodyDiv w:val="1"/>
      <w:marLeft w:val="0"/>
      <w:marRight w:val="0"/>
      <w:marTop w:val="0"/>
      <w:marBottom w:val="0"/>
      <w:divBdr>
        <w:top w:val="none" w:sz="0" w:space="0" w:color="auto"/>
        <w:left w:val="none" w:sz="0" w:space="0" w:color="auto"/>
        <w:bottom w:val="none" w:sz="0" w:space="0" w:color="auto"/>
        <w:right w:val="none" w:sz="0" w:space="0" w:color="auto"/>
      </w:divBdr>
    </w:div>
    <w:div w:id="931931784">
      <w:bodyDiv w:val="1"/>
      <w:marLeft w:val="0"/>
      <w:marRight w:val="0"/>
      <w:marTop w:val="0"/>
      <w:marBottom w:val="0"/>
      <w:divBdr>
        <w:top w:val="none" w:sz="0" w:space="0" w:color="auto"/>
        <w:left w:val="none" w:sz="0" w:space="0" w:color="auto"/>
        <w:bottom w:val="none" w:sz="0" w:space="0" w:color="auto"/>
        <w:right w:val="none" w:sz="0" w:space="0" w:color="auto"/>
      </w:divBdr>
    </w:div>
    <w:div w:id="932084830">
      <w:bodyDiv w:val="1"/>
      <w:marLeft w:val="0"/>
      <w:marRight w:val="0"/>
      <w:marTop w:val="0"/>
      <w:marBottom w:val="0"/>
      <w:divBdr>
        <w:top w:val="none" w:sz="0" w:space="0" w:color="auto"/>
        <w:left w:val="none" w:sz="0" w:space="0" w:color="auto"/>
        <w:bottom w:val="none" w:sz="0" w:space="0" w:color="auto"/>
        <w:right w:val="none" w:sz="0" w:space="0" w:color="auto"/>
      </w:divBdr>
    </w:div>
    <w:div w:id="933365466">
      <w:bodyDiv w:val="1"/>
      <w:marLeft w:val="0"/>
      <w:marRight w:val="0"/>
      <w:marTop w:val="0"/>
      <w:marBottom w:val="0"/>
      <w:divBdr>
        <w:top w:val="none" w:sz="0" w:space="0" w:color="auto"/>
        <w:left w:val="none" w:sz="0" w:space="0" w:color="auto"/>
        <w:bottom w:val="none" w:sz="0" w:space="0" w:color="auto"/>
        <w:right w:val="none" w:sz="0" w:space="0" w:color="auto"/>
      </w:divBdr>
    </w:div>
    <w:div w:id="933588755">
      <w:bodyDiv w:val="1"/>
      <w:marLeft w:val="0"/>
      <w:marRight w:val="0"/>
      <w:marTop w:val="0"/>
      <w:marBottom w:val="0"/>
      <w:divBdr>
        <w:top w:val="none" w:sz="0" w:space="0" w:color="auto"/>
        <w:left w:val="none" w:sz="0" w:space="0" w:color="auto"/>
        <w:bottom w:val="none" w:sz="0" w:space="0" w:color="auto"/>
        <w:right w:val="none" w:sz="0" w:space="0" w:color="auto"/>
      </w:divBdr>
    </w:div>
    <w:div w:id="933592673">
      <w:bodyDiv w:val="1"/>
      <w:marLeft w:val="0"/>
      <w:marRight w:val="0"/>
      <w:marTop w:val="0"/>
      <w:marBottom w:val="0"/>
      <w:divBdr>
        <w:top w:val="none" w:sz="0" w:space="0" w:color="auto"/>
        <w:left w:val="none" w:sz="0" w:space="0" w:color="auto"/>
        <w:bottom w:val="none" w:sz="0" w:space="0" w:color="auto"/>
        <w:right w:val="none" w:sz="0" w:space="0" w:color="auto"/>
      </w:divBdr>
    </w:div>
    <w:div w:id="934019802">
      <w:bodyDiv w:val="1"/>
      <w:marLeft w:val="0"/>
      <w:marRight w:val="0"/>
      <w:marTop w:val="0"/>
      <w:marBottom w:val="0"/>
      <w:divBdr>
        <w:top w:val="none" w:sz="0" w:space="0" w:color="auto"/>
        <w:left w:val="none" w:sz="0" w:space="0" w:color="auto"/>
        <w:bottom w:val="none" w:sz="0" w:space="0" w:color="auto"/>
        <w:right w:val="none" w:sz="0" w:space="0" w:color="auto"/>
      </w:divBdr>
    </w:div>
    <w:div w:id="934828992">
      <w:bodyDiv w:val="1"/>
      <w:marLeft w:val="0"/>
      <w:marRight w:val="0"/>
      <w:marTop w:val="0"/>
      <w:marBottom w:val="0"/>
      <w:divBdr>
        <w:top w:val="none" w:sz="0" w:space="0" w:color="auto"/>
        <w:left w:val="none" w:sz="0" w:space="0" w:color="auto"/>
        <w:bottom w:val="none" w:sz="0" w:space="0" w:color="auto"/>
        <w:right w:val="none" w:sz="0" w:space="0" w:color="auto"/>
      </w:divBdr>
    </w:div>
    <w:div w:id="935598629">
      <w:bodyDiv w:val="1"/>
      <w:marLeft w:val="0"/>
      <w:marRight w:val="0"/>
      <w:marTop w:val="0"/>
      <w:marBottom w:val="0"/>
      <w:divBdr>
        <w:top w:val="none" w:sz="0" w:space="0" w:color="auto"/>
        <w:left w:val="none" w:sz="0" w:space="0" w:color="auto"/>
        <w:bottom w:val="none" w:sz="0" w:space="0" w:color="auto"/>
        <w:right w:val="none" w:sz="0" w:space="0" w:color="auto"/>
      </w:divBdr>
    </w:div>
    <w:div w:id="936449584">
      <w:bodyDiv w:val="1"/>
      <w:marLeft w:val="0"/>
      <w:marRight w:val="0"/>
      <w:marTop w:val="0"/>
      <w:marBottom w:val="0"/>
      <w:divBdr>
        <w:top w:val="none" w:sz="0" w:space="0" w:color="auto"/>
        <w:left w:val="none" w:sz="0" w:space="0" w:color="auto"/>
        <w:bottom w:val="none" w:sz="0" w:space="0" w:color="auto"/>
        <w:right w:val="none" w:sz="0" w:space="0" w:color="auto"/>
      </w:divBdr>
    </w:div>
    <w:div w:id="937252243">
      <w:bodyDiv w:val="1"/>
      <w:marLeft w:val="0"/>
      <w:marRight w:val="0"/>
      <w:marTop w:val="0"/>
      <w:marBottom w:val="0"/>
      <w:divBdr>
        <w:top w:val="none" w:sz="0" w:space="0" w:color="auto"/>
        <w:left w:val="none" w:sz="0" w:space="0" w:color="auto"/>
        <w:bottom w:val="none" w:sz="0" w:space="0" w:color="auto"/>
        <w:right w:val="none" w:sz="0" w:space="0" w:color="auto"/>
      </w:divBdr>
    </w:div>
    <w:div w:id="937374535">
      <w:bodyDiv w:val="1"/>
      <w:marLeft w:val="0"/>
      <w:marRight w:val="0"/>
      <w:marTop w:val="0"/>
      <w:marBottom w:val="0"/>
      <w:divBdr>
        <w:top w:val="none" w:sz="0" w:space="0" w:color="auto"/>
        <w:left w:val="none" w:sz="0" w:space="0" w:color="auto"/>
        <w:bottom w:val="none" w:sz="0" w:space="0" w:color="auto"/>
        <w:right w:val="none" w:sz="0" w:space="0" w:color="auto"/>
      </w:divBdr>
    </w:div>
    <w:div w:id="938104495">
      <w:bodyDiv w:val="1"/>
      <w:marLeft w:val="0"/>
      <w:marRight w:val="0"/>
      <w:marTop w:val="0"/>
      <w:marBottom w:val="0"/>
      <w:divBdr>
        <w:top w:val="none" w:sz="0" w:space="0" w:color="auto"/>
        <w:left w:val="none" w:sz="0" w:space="0" w:color="auto"/>
        <w:bottom w:val="none" w:sz="0" w:space="0" w:color="auto"/>
        <w:right w:val="none" w:sz="0" w:space="0" w:color="auto"/>
      </w:divBdr>
    </w:div>
    <w:div w:id="938680568">
      <w:bodyDiv w:val="1"/>
      <w:marLeft w:val="0"/>
      <w:marRight w:val="0"/>
      <w:marTop w:val="0"/>
      <w:marBottom w:val="0"/>
      <w:divBdr>
        <w:top w:val="none" w:sz="0" w:space="0" w:color="auto"/>
        <w:left w:val="none" w:sz="0" w:space="0" w:color="auto"/>
        <w:bottom w:val="none" w:sz="0" w:space="0" w:color="auto"/>
        <w:right w:val="none" w:sz="0" w:space="0" w:color="auto"/>
      </w:divBdr>
    </w:div>
    <w:div w:id="939794532">
      <w:bodyDiv w:val="1"/>
      <w:marLeft w:val="0"/>
      <w:marRight w:val="0"/>
      <w:marTop w:val="0"/>
      <w:marBottom w:val="0"/>
      <w:divBdr>
        <w:top w:val="none" w:sz="0" w:space="0" w:color="auto"/>
        <w:left w:val="none" w:sz="0" w:space="0" w:color="auto"/>
        <w:bottom w:val="none" w:sz="0" w:space="0" w:color="auto"/>
        <w:right w:val="none" w:sz="0" w:space="0" w:color="auto"/>
      </w:divBdr>
    </w:div>
    <w:div w:id="940529812">
      <w:bodyDiv w:val="1"/>
      <w:marLeft w:val="0"/>
      <w:marRight w:val="0"/>
      <w:marTop w:val="0"/>
      <w:marBottom w:val="0"/>
      <w:divBdr>
        <w:top w:val="none" w:sz="0" w:space="0" w:color="auto"/>
        <w:left w:val="none" w:sz="0" w:space="0" w:color="auto"/>
        <w:bottom w:val="none" w:sz="0" w:space="0" w:color="auto"/>
        <w:right w:val="none" w:sz="0" w:space="0" w:color="auto"/>
      </w:divBdr>
    </w:div>
    <w:div w:id="940647745">
      <w:bodyDiv w:val="1"/>
      <w:marLeft w:val="0"/>
      <w:marRight w:val="0"/>
      <w:marTop w:val="0"/>
      <w:marBottom w:val="0"/>
      <w:divBdr>
        <w:top w:val="none" w:sz="0" w:space="0" w:color="auto"/>
        <w:left w:val="none" w:sz="0" w:space="0" w:color="auto"/>
        <w:bottom w:val="none" w:sz="0" w:space="0" w:color="auto"/>
        <w:right w:val="none" w:sz="0" w:space="0" w:color="auto"/>
      </w:divBdr>
    </w:div>
    <w:div w:id="940798729">
      <w:bodyDiv w:val="1"/>
      <w:marLeft w:val="0"/>
      <w:marRight w:val="0"/>
      <w:marTop w:val="0"/>
      <w:marBottom w:val="0"/>
      <w:divBdr>
        <w:top w:val="none" w:sz="0" w:space="0" w:color="auto"/>
        <w:left w:val="none" w:sz="0" w:space="0" w:color="auto"/>
        <w:bottom w:val="none" w:sz="0" w:space="0" w:color="auto"/>
        <w:right w:val="none" w:sz="0" w:space="0" w:color="auto"/>
      </w:divBdr>
    </w:div>
    <w:div w:id="941957476">
      <w:bodyDiv w:val="1"/>
      <w:marLeft w:val="0"/>
      <w:marRight w:val="0"/>
      <w:marTop w:val="0"/>
      <w:marBottom w:val="0"/>
      <w:divBdr>
        <w:top w:val="none" w:sz="0" w:space="0" w:color="auto"/>
        <w:left w:val="none" w:sz="0" w:space="0" w:color="auto"/>
        <w:bottom w:val="none" w:sz="0" w:space="0" w:color="auto"/>
        <w:right w:val="none" w:sz="0" w:space="0" w:color="auto"/>
      </w:divBdr>
    </w:div>
    <w:div w:id="942808932">
      <w:bodyDiv w:val="1"/>
      <w:marLeft w:val="0"/>
      <w:marRight w:val="0"/>
      <w:marTop w:val="0"/>
      <w:marBottom w:val="0"/>
      <w:divBdr>
        <w:top w:val="none" w:sz="0" w:space="0" w:color="auto"/>
        <w:left w:val="none" w:sz="0" w:space="0" w:color="auto"/>
        <w:bottom w:val="none" w:sz="0" w:space="0" w:color="auto"/>
        <w:right w:val="none" w:sz="0" w:space="0" w:color="auto"/>
      </w:divBdr>
    </w:div>
    <w:div w:id="943540683">
      <w:bodyDiv w:val="1"/>
      <w:marLeft w:val="0"/>
      <w:marRight w:val="0"/>
      <w:marTop w:val="0"/>
      <w:marBottom w:val="0"/>
      <w:divBdr>
        <w:top w:val="none" w:sz="0" w:space="0" w:color="auto"/>
        <w:left w:val="none" w:sz="0" w:space="0" w:color="auto"/>
        <w:bottom w:val="none" w:sz="0" w:space="0" w:color="auto"/>
        <w:right w:val="none" w:sz="0" w:space="0" w:color="auto"/>
      </w:divBdr>
    </w:div>
    <w:div w:id="944263174">
      <w:bodyDiv w:val="1"/>
      <w:marLeft w:val="0"/>
      <w:marRight w:val="0"/>
      <w:marTop w:val="0"/>
      <w:marBottom w:val="0"/>
      <w:divBdr>
        <w:top w:val="none" w:sz="0" w:space="0" w:color="auto"/>
        <w:left w:val="none" w:sz="0" w:space="0" w:color="auto"/>
        <w:bottom w:val="none" w:sz="0" w:space="0" w:color="auto"/>
        <w:right w:val="none" w:sz="0" w:space="0" w:color="auto"/>
      </w:divBdr>
    </w:div>
    <w:div w:id="945846166">
      <w:bodyDiv w:val="1"/>
      <w:marLeft w:val="0"/>
      <w:marRight w:val="0"/>
      <w:marTop w:val="0"/>
      <w:marBottom w:val="0"/>
      <w:divBdr>
        <w:top w:val="none" w:sz="0" w:space="0" w:color="auto"/>
        <w:left w:val="none" w:sz="0" w:space="0" w:color="auto"/>
        <w:bottom w:val="none" w:sz="0" w:space="0" w:color="auto"/>
        <w:right w:val="none" w:sz="0" w:space="0" w:color="auto"/>
      </w:divBdr>
    </w:div>
    <w:div w:id="947854455">
      <w:bodyDiv w:val="1"/>
      <w:marLeft w:val="0"/>
      <w:marRight w:val="0"/>
      <w:marTop w:val="0"/>
      <w:marBottom w:val="0"/>
      <w:divBdr>
        <w:top w:val="none" w:sz="0" w:space="0" w:color="auto"/>
        <w:left w:val="none" w:sz="0" w:space="0" w:color="auto"/>
        <w:bottom w:val="none" w:sz="0" w:space="0" w:color="auto"/>
        <w:right w:val="none" w:sz="0" w:space="0" w:color="auto"/>
      </w:divBdr>
    </w:div>
    <w:div w:id="948465974">
      <w:bodyDiv w:val="1"/>
      <w:marLeft w:val="0"/>
      <w:marRight w:val="0"/>
      <w:marTop w:val="0"/>
      <w:marBottom w:val="0"/>
      <w:divBdr>
        <w:top w:val="none" w:sz="0" w:space="0" w:color="auto"/>
        <w:left w:val="none" w:sz="0" w:space="0" w:color="auto"/>
        <w:bottom w:val="none" w:sz="0" w:space="0" w:color="auto"/>
        <w:right w:val="none" w:sz="0" w:space="0" w:color="auto"/>
      </w:divBdr>
    </w:div>
    <w:div w:id="948702069">
      <w:bodyDiv w:val="1"/>
      <w:marLeft w:val="0"/>
      <w:marRight w:val="0"/>
      <w:marTop w:val="0"/>
      <w:marBottom w:val="0"/>
      <w:divBdr>
        <w:top w:val="none" w:sz="0" w:space="0" w:color="auto"/>
        <w:left w:val="none" w:sz="0" w:space="0" w:color="auto"/>
        <w:bottom w:val="none" w:sz="0" w:space="0" w:color="auto"/>
        <w:right w:val="none" w:sz="0" w:space="0" w:color="auto"/>
      </w:divBdr>
    </w:div>
    <w:div w:id="948853993">
      <w:bodyDiv w:val="1"/>
      <w:marLeft w:val="0"/>
      <w:marRight w:val="0"/>
      <w:marTop w:val="0"/>
      <w:marBottom w:val="0"/>
      <w:divBdr>
        <w:top w:val="none" w:sz="0" w:space="0" w:color="auto"/>
        <w:left w:val="none" w:sz="0" w:space="0" w:color="auto"/>
        <w:bottom w:val="none" w:sz="0" w:space="0" w:color="auto"/>
        <w:right w:val="none" w:sz="0" w:space="0" w:color="auto"/>
      </w:divBdr>
    </w:div>
    <w:div w:id="948970372">
      <w:bodyDiv w:val="1"/>
      <w:marLeft w:val="0"/>
      <w:marRight w:val="0"/>
      <w:marTop w:val="0"/>
      <w:marBottom w:val="0"/>
      <w:divBdr>
        <w:top w:val="none" w:sz="0" w:space="0" w:color="auto"/>
        <w:left w:val="none" w:sz="0" w:space="0" w:color="auto"/>
        <w:bottom w:val="none" w:sz="0" w:space="0" w:color="auto"/>
        <w:right w:val="none" w:sz="0" w:space="0" w:color="auto"/>
      </w:divBdr>
    </w:div>
    <w:div w:id="950472966">
      <w:bodyDiv w:val="1"/>
      <w:marLeft w:val="0"/>
      <w:marRight w:val="0"/>
      <w:marTop w:val="0"/>
      <w:marBottom w:val="0"/>
      <w:divBdr>
        <w:top w:val="none" w:sz="0" w:space="0" w:color="auto"/>
        <w:left w:val="none" w:sz="0" w:space="0" w:color="auto"/>
        <w:bottom w:val="none" w:sz="0" w:space="0" w:color="auto"/>
        <w:right w:val="none" w:sz="0" w:space="0" w:color="auto"/>
      </w:divBdr>
    </w:div>
    <w:div w:id="950665599">
      <w:bodyDiv w:val="1"/>
      <w:marLeft w:val="0"/>
      <w:marRight w:val="0"/>
      <w:marTop w:val="0"/>
      <w:marBottom w:val="0"/>
      <w:divBdr>
        <w:top w:val="none" w:sz="0" w:space="0" w:color="auto"/>
        <w:left w:val="none" w:sz="0" w:space="0" w:color="auto"/>
        <w:bottom w:val="none" w:sz="0" w:space="0" w:color="auto"/>
        <w:right w:val="none" w:sz="0" w:space="0" w:color="auto"/>
      </w:divBdr>
    </w:div>
    <w:div w:id="950933714">
      <w:bodyDiv w:val="1"/>
      <w:marLeft w:val="0"/>
      <w:marRight w:val="0"/>
      <w:marTop w:val="0"/>
      <w:marBottom w:val="0"/>
      <w:divBdr>
        <w:top w:val="none" w:sz="0" w:space="0" w:color="auto"/>
        <w:left w:val="none" w:sz="0" w:space="0" w:color="auto"/>
        <w:bottom w:val="none" w:sz="0" w:space="0" w:color="auto"/>
        <w:right w:val="none" w:sz="0" w:space="0" w:color="auto"/>
      </w:divBdr>
    </w:div>
    <w:div w:id="951091090">
      <w:bodyDiv w:val="1"/>
      <w:marLeft w:val="0"/>
      <w:marRight w:val="0"/>
      <w:marTop w:val="0"/>
      <w:marBottom w:val="0"/>
      <w:divBdr>
        <w:top w:val="none" w:sz="0" w:space="0" w:color="auto"/>
        <w:left w:val="none" w:sz="0" w:space="0" w:color="auto"/>
        <w:bottom w:val="none" w:sz="0" w:space="0" w:color="auto"/>
        <w:right w:val="none" w:sz="0" w:space="0" w:color="auto"/>
      </w:divBdr>
    </w:div>
    <w:div w:id="952522032">
      <w:bodyDiv w:val="1"/>
      <w:marLeft w:val="0"/>
      <w:marRight w:val="0"/>
      <w:marTop w:val="0"/>
      <w:marBottom w:val="0"/>
      <w:divBdr>
        <w:top w:val="none" w:sz="0" w:space="0" w:color="auto"/>
        <w:left w:val="none" w:sz="0" w:space="0" w:color="auto"/>
        <w:bottom w:val="none" w:sz="0" w:space="0" w:color="auto"/>
        <w:right w:val="none" w:sz="0" w:space="0" w:color="auto"/>
      </w:divBdr>
    </w:div>
    <w:div w:id="955480735">
      <w:bodyDiv w:val="1"/>
      <w:marLeft w:val="0"/>
      <w:marRight w:val="0"/>
      <w:marTop w:val="0"/>
      <w:marBottom w:val="0"/>
      <w:divBdr>
        <w:top w:val="none" w:sz="0" w:space="0" w:color="auto"/>
        <w:left w:val="none" w:sz="0" w:space="0" w:color="auto"/>
        <w:bottom w:val="none" w:sz="0" w:space="0" w:color="auto"/>
        <w:right w:val="none" w:sz="0" w:space="0" w:color="auto"/>
      </w:divBdr>
    </w:div>
    <w:div w:id="957179584">
      <w:bodyDiv w:val="1"/>
      <w:marLeft w:val="0"/>
      <w:marRight w:val="0"/>
      <w:marTop w:val="0"/>
      <w:marBottom w:val="0"/>
      <w:divBdr>
        <w:top w:val="none" w:sz="0" w:space="0" w:color="auto"/>
        <w:left w:val="none" w:sz="0" w:space="0" w:color="auto"/>
        <w:bottom w:val="none" w:sz="0" w:space="0" w:color="auto"/>
        <w:right w:val="none" w:sz="0" w:space="0" w:color="auto"/>
      </w:divBdr>
    </w:div>
    <w:div w:id="960183482">
      <w:bodyDiv w:val="1"/>
      <w:marLeft w:val="0"/>
      <w:marRight w:val="0"/>
      <w:marTop w:val="0"/>
      <w:marBottom w:val="0"/>
      <w:divBdr>
        <w:top w:val="none" w:sz="0" w:space="0" w:color="auto"/>
        <w:left w:val="none" w:sz="0" w:space="0" w:color="auto"/>
        <w:bottom w:val="none" w:sz="0" w:space="0" w:color="auto"/>
        <w:right w:val="none" w:sz="0" w:space="0" w:color="auto"/>
      </w:divBdr>
    </w:div>
    <w:div w:id="960693215">
      <w:bodyDiv w:val="1"/>
      <w:marLeft w:val="0"/>
      <w:marRight w:val="0"/>
      <w:marTop w:val="0"/>
      <w:marBottom w:val="0"/>
      <w:divBdr>
        <w:top w:val="none" w:sz="0" w:space="0" w:color="auto"/>
        <w:left w:val="none" w:sz="0" w:space="0" w:color="auto"/>
        <w:bottom w:val="none" w:sz="0" w:space="0" w:color="auto"/>
        <w:right w:val="none" w:sz="0" w:space="0" w:color="auto"/>
      </w:divBdr>
    </w:div>
    <w:div w:id="961031733">
      <w:bodyDiv w:val="1"/>
      <w:marLeft w:val="0"/>
      <w:marRight w:val="0"/>
      <w:marTop w:val="0"/>
      <w:marBottom w:val="0"/>
      <w:divBdr>
        <w:top w:val="none" w:sz="0" w:space="0" w:color="auto"/>
        <w:left w:val="none" w:sz="0" w:space="0" w:color="auto"/>
        <w:bottom w:val="none" w:sz="0" w:space="0" w:color="auto"/>
        <w:right w:val="none" w:sz="0" w:space="0" w:color="auto"/>
      </w:divBdr>
    </w:div>
    <w:div w:id="961304293">
      <w:bodyDiv w:val="1"/>
      <w:marLeft w:val="0"/>
      <w:marRight w:val="0"/>
      <w:marTop w:val="0"/>
      <w:marBottom w:val="0"/>
      <w:divBdr>
        <w:top w:val="none" w:sz="0" w:space="0" w:color="auto"/>
        <w:left w:val="none" w:sz="0" w:space="0" w:color="auto"/>
        <w:bottom w:val="none" w:sz="0" w:space="0" w:color="auto"/>
        <w:right w:val="none" w:sz="0" w:space="0" w:color="auto"/>
      </w:divBdr>
    </w:div>
    <w:div w:id="961498102">
      <w:bodyDiv w:val="1"/>
      <w:marLeft w:val="0"/>
      <w:marRight w:val="0"/>
      <w:marTop w:val="0"/>
      <w:marBottom w:val="0"/>
      <w:divBdr>
        <w:top w:val="none" w:sz="0" w:space="0" w:color="auto"/>
        <w:left w:val="none" w:sz="0" w:space="0" w:color="auto"/>
        <w:bottom w:val="none" w:sz="0" w:space="0" w:color="auto"/>
        <w:right w:val="none" w:sz="0" w:space="0" w:color="auto"/>
      </w:divBdr>
    </w:div>
    <w:div w:id="961617619">
      <w:bodyDiv w:val="1"/>
      <w:marLeft w:val="0"/>
      <w:marRight w:val="0"/>
      <w:marTop w:val="0"/>
      <w:marBottom w:val="0"/>
      <w:divBdr>
        <w:top w:val="none" w:sz="0" w:space="0" w:color="auto"/>
        <w:left w:val="none" w:sz="0" w:space="0" w:color="auto"/>
        <w:bottom w:val="none" w:sz="0" w:space="0" w:color="auto"/>
        <w:right w:val="none" w:sz="0" w:space="0" w:color="auto"/>
      </w:divBdr>
    </w:div>
    <w:div w:id="962076524">
      <w:bodyDiv w:val="1"/>
      <w:marLeft w:val="0"/>
      <w:marRight w:val="0"/>
      <w:marTop w:val="0"/>
      <w:marBottom w:val="0"/>
      <w:divBdr>
        <w:top w:val="none" w:sz="0" w:space="0" w:color="auto"/>
        <w:left w:val="none" w:sz="0" w:space="0" w:color="auto"/>
        <w:bottom w:val="none" w:sz="0" w:space="0" w:color="auto"/>
        <w:right w:val="none" w:sz="0" w:space="0" w:color="auto"/>
      </w:divBdr>
    </w:div>
    <w:div w:id="962494104">
      <w:bodyDiv w:val="1"/>
      <w:marLeft w:val="0"/>
      <w:marRight w:val="0"/>
      <w:marTop w:val="0"/>
      <w:marBottom w:val="0"/>
      <w:divBdr>
        <w:top w:val="none" w:sz="0" w:space="0" w:color="auto"/>
        <w:left w:val="none" w:sz="0" w:space="0" w:color="auto"/>
        <w:bottom w:val="none" w:sz="0" w:space="0" w:color="auto"/>
        <w:right w:val="none" w:sz="0" w:space="0" w:color="auto"/>
      </w:divBdr>
    </w:div>
    <w:div w:id="963198113">
      <w:bodyDiv w:val="1"/>
      <w:marLeft w:val="0"/>
      <w:marRight w:val="0"/>
      <w:marTop w:val="0"/>
      <w:marBottom w:val="0"/>
      <w:divBdr>
        <w:top w:val="none" w:sz="0" w:space="0" w:color="auto"/>
        <w:left w:val="none" w:sz="0" w:space="0" w:color="auto"/>
        <w:bottom w:val="none" w:sz="0" w:space="0" w:color="auto"/>
        <w:right w:val="none" w:sz="0" w:space="0" w:color="auto"/>
      </w:divBdr>
    </w:div>
    <w:div w:id="963731526">
      <w:bodyDiv w:val="1"/>
      <w:marLeft w:val="0"/>
      <w:marRight w:val="0"/>
      <w:marTop w:val="0"/>
      <w:marBottom w:val="0"/>
      <w:divBdr>
        <w:top w:val="none" w:sz="0" w:space="0" w:color="auto"/>
        <w:left w:val="none" w:sz="0" w:space="0" w:color="auto"/>
        <w:bottom w:val="none" w:sz="0" w:space="0" w:color="auto"/>
        <w:right w:val="none" w:sz="0" w:space="0" w:color="auto"/>
      </w:divBdr>
    </w:div>
    <w:div w:id="964165953">
      <w:bodyDiv w:val="1"/>
      <w:marLeft w:val="0"/>
      <w:marRight w:val="0"/>
      <w:marTop w:val="0"/>
      <w:marBottom w:val="0"/>
      <w:divBdr>
        <w:top w:val="none" w:sz="0" w:space="0" w:color="auto"/>
        <w:left w:val="none" w:sz="0" w:space="0" w:color="auto"/>
        <w:bottom w:val="none" w:sz="0" w:space="0" w:color="auto"/>
        <w:right w:val="none" w:sz="0" w:space="0" w:color="auto"/>
      </w:divBdr>
    </w:div>
    <w:div w:id="964700184">
      <w:bodyDiv w:val="1"/>
      <w:marLeft w:val="0"/>
      <w:marRight w:val="0"/>
      <w:marTop w:val="0"/>
      <w:marBottom w:val="0"/>
      <w:divBdr>
        <w:top w:val="none" w:sz="0" w:space="0" w:color="auto"/>
        <w:left w:val="none" w:sz="0" w:space="0" w:color="auto"/>
        <w:bottom w:val="none" w:sz="0" w:space="0" w:color="auto"/>
        <w:right w:val="none" w:sz="0" w:space="0" w:color="auto"/>
      </w:divBdr>
    </w:div>
    <w:div w:id="964968319">
      <w:bodyDiv w:val="1"/>
      <w:marLeft w:val="0"/>
      <w:marRight w:val="0"/>
      <w:marTop w:val="0"/>
      <w:marBottom w:val="0"/>
      <w:divBdr>
        <w:top w:val="none" w:sz="0" w:space="0" w:color="auto"/>
        <w:left w:val="none" w:sz="0" w:space="0" w:color="auto"/>
        <w:bottom w:val="none" w:sz="0" w:space="0" w:color="auto"/>
        <w:right w:val="none" w:sz="0" w:space="0" w:color="auto"/>
      </w:divBdr>
    </w:div>
    <w:div w:id="965237894">
      <w:bodyDiv w:val="1"/>
      <w:marLeft w:val="0"/>
      <w:marRight w:val="0"/>
      <w:marTop w:val="0"/>
      <w:marBottom w:val="0"/>
      <w:divBdr>
        <w:top w:val="none" w:sz="0" w:space="0" w:color="auto"/>
        <w:left w:val="none" w:sz="0" w:space="0" w:color="auto"/>
        <w:bottom w:val="none" w:sz="0" w:space="0" w:color="auto"/>
        <w:right w:val="none" w:sz="0" w:space="0" w:color="auto"/>
      </w:divBdr>
    </w:div>
    <w:div w:id="966083875">
      <w:bodyDiv w:val="1"/>
      <w:marLeft w:val="0"/>
      <w:marRight w:val="0"/>
      <w:marTop w:val="0"/>
      <w:marBottom w:val="0"/>
      <w:divBdr>
        <w:top w:val="none" w:sz="0" w:space="0" w:color="auto"/>
        <w:left w:val="none" w:sz="0" w:space="0" w:color="auto"/>
        <w:bottom w:val="none" w:sz="0" w:space="0" w:color="auto"/>
        <w:right w:val="none" w:sz="0" w:space="0" w:color="auto"/>
      </w:divBdr>
    </w:div>
    <w:div w:id="966083975">
      <w:bodyDiv w:val="1"/>
      <w:marLeft w:val="0"/>
      <w:marRight w:val="0"/>
      <w:marTop w:val="0"/>
      <w:marBottom w:val="0"/>
      <w:divBdr>
        <w:top w:val="none" w:sz="0" w:space="0" w:color="auto"/>
        <w:left w:val="none" w:sz="0" w:space="0" w:color="auto"/>
        <w:bottom w:val="none" w:sz="0" w:space="0" w:color="auto"/>
        <w:right w:val="none" w:sz="0" w:space="0" w:color="auto"/>
      </w:divBdr>
    </w:div>
    <w:div w:id="967010790">
      <w:bodyDiv w:val="1"/>
      <w:marLeft w:val="0"/>
      <w:marRight w:val="0"/>
      <w:marTop w:val="0"/>
      <w:marBottom w:val="0"/>
      <w:divBdr>
        <w:top w:val="none" w:sz="0" w:space="0" w:color="auto"/>
        <w:left w:val="none" w:sz="0" w:space="0" w:color="auto"/>
        <w:bottom w:val="none" w:sz="0" w:space="0" w:color="auto"/>
        <w:right w:val="none" w:sz="0" w:space="0" w:color="auto"/>
      </w:divBdr>
    </w:div>
    <w:div w:id="968165620">
      <w:bodyDiv w:val="1"/>
      <w:marLeft w:val="0"/>
      <w:marRight w:val="0"/>
      <w:marTop w:val="0"/>
      <w:marBottom w:val="0"/>
      <w:divBdr>
        <w:top w:val="none" w:sz="0" w:space="0" w:color="auto"/>
        <w:left w:val="none" w:sz="0" w:space="0" w:color="auto"/>
        <w:bottom w:val="none" w:sz="0" w:space="0" w:color="auto"/>
        <w:right w:val="none" w:sz="0" w:space="0" w:color="auto"/>
      </w:divBdr>
    </w:div>
    <w:div w:id="970398316">
      <w:bodyDiv w:val="1"/>
      <w:marLeft w:val="0"/>
      <w:marRight w:val="0"/>
      <w:marTop w:val="0"/>
      <w:marBottom w:val="0"/>
      <w:divBdr>
        <w:top w:val="none" w:sz="0" w:space="0" w:color="auto"/>
        <w:left w:val="none" w:sz="0" w:space="0" w:color="auto"/>
        <w:bottom w:val="none" w:sz="0" w:space="0" w:color="auto"/>
        <w:right w:val="none" w:sz="0" w:space="0" w:color="auto"/>
      </w:divBdr>
    </w:div>
    <w:div w:id="971328929">
      <w:bodyDiv w:val="1"/>
      <w:marLeft w:val="0"/>
      <w:marRight w:val="0"/>
      <w:marTop w:val="0"/>
      <w:marBottom w:val="0"/>
      <w:divBdr>
        <w:top w:val="none" w:sz="0" w:space="0" w:color="auto"/>
        <w:left w:val="none" w:sz="0" w:space="0" w:color="auto"/>
        <w:bottom w:val="none" w:sz="0" w:space="0" w:color="auto"/>
        <w:right w:val="none" w:sz="0" w:space="0" w:color="auto"/>
      </w:divBdr>
    </w:div>
    <w:div w:id="972365455">
      <w:bodyDiv w:val="1"/>
      <w:marLeft w:val="0"/>
      <w:marRight w:val="0"/>
      <w:marTop w:val="0"/>
      <w:marBottom w:val="0"/>
      <w:divBdr>
        <w:top w:val="none" w:sz="0" w:space="0" w:color="auto"/>
        <w:left w:val="none" w:sz="0" w:space="0" w:color="auto"/>
        <w:bottom w:val="none" w:sz="0" w:space="0" w:color="auto"/>
        <w:right w:val="none" w:sz="0" w:space="0" w:color="auto"/>
      </w:divBdr>
    </w:div>
    <w:div w:id="972642159">
      <w:bodyDiv w:val="1"/>
      <w:marLeft w:val="0"/>
      <w:marRight w:val="0"/>
      <w:marTop w:val="0"/>
      <w:marBottom w:val="0"/>
      <w:divBdr>
        <w:top w:val="none" w:sz="0" w:space="0" w:color="auto"/>
        <w:left w:val="none" w:sz="0" w:space="0" w:color="auto"/>
        <w:bottom w:val="none" w:sz="0" w:space="0" w:color="auto"/>
        <w:right w:val="none" w:sz="0" w:space="0" w:color="auto"/>
      </w:divBdr>
    </w:div>
    <w:div w:id="972710958">
      <w:bodyDiv w:val="1"/>
      <w:marLeft w:val="0"/>
      <w:marRight w:val="0"/>
      <w:marTop w:val="0"/>
      <w:marBottom w:val="0"/>
      <w:divBdr>
        <w:top w:val="none" w:sz="0" w:space="0" w:color="auto"/>
        <w:left w:val="none" w:sz="0" w:space="0" w:color="auto"/>
        <w:bottom w:val="none" w:sz="0" w:space="0" w:color="auto"/>
        <w:right w:val="none" w:sz="0" w:space="0" w:color="auto"/>
      </w:divBdr>
    </w:div>
    <w:div w:id="972951926">
      <w:bodyDiv w:val="1"/>
      <w:marLeft w:val="0"/>
      <w:marRight w:val="0"/>
      <w:marTop w:val="0"/>
      <w:marBottom w:val="0"/>
      <w:divBdr>
        <w:top w:val="none" w:sz="0" w:space="0" w:color="auto"/>
        <w:left w:val="none" w:sz="0" w:space="0" w:color="auto"/>
        <w:bottom w:val="none" w:sz="0" w:space="0" w:color="auto"/>
        <w:right w:val="none" w:sz="0" w:space="0" w:color="auto"/>
      </w:divBdr>
    </w:div>
    <w:div w:id="974867418">
      <w:bodyDiv w:val="1"/>
      <w:marLeft w:val="0"/>
      <w:marRight w:val="0"/>
      <w:marTop w:val="0"/>
      <w:marBottom w:val="0"/>
      <w:divBdr>
        <w:top w:val="none" w:sz="0" w:space="0" w:color="auto"/>
        <w:left w:val="none" w:sz="0" w:space="0" w:color="auto"/>
        <w:bottom w:val="none" w:sz="0" w:space="0" w:color="auto"/>
        <w:right w:val="none" w:sz="0" w:space="0" w:color="auto"/>
      </w:divBdr>
    </w:div>
    <w:div w:id="976032279">
      <w:bodyDiv w:val="1"/>
      <w:marLeft w:val="0"/>
      <w:marRight w:val="0"/>
      <w:marTop w:val="0"/>
      <w:marBottom w:val="0"/>
      <w:divBdr>
        <w:top w:val="none" w:sz="0" w:space="0" w:color="auto"/>
        <w:left w:val="none" w:sz="0" w:space="0" w:color="auto"/>
        <w:bottom w:val="none" w:sz="0" w:space="0" w:color="auto"/>
        <w:right w:val="none" w:sz="0" w:space="0" w:color="auto"/>
      </w:divBdr>
    </w:div>
    <w:div w:id="976371138">
      <w:bodyDiv w:val="1"/>
      <w:marLeft w:val="0"/>
      <w:marRight w:val="0"/>
      <w:marTop w:val="0"/>
      <w:marBottom w:val="0"/>
      <w:divBdr>
        <w:top w:val="none" w:sz="0" w:space="0" w:color="auto"/>
        <w:left w:val="none" w:sz="0" w:space="0" w:color="auto"/>
        <w:bottom w:val="none" w:sz="0" w:space="0" w:color="auto"/>
        <w:right w:val="none" w:sz="0" w:space="0" w:color="auto"/>
      </w:divBdr>
    </w:div>
    <w:div w:id="977490551">
      <w:bodyDiv w:val="1"/>
      <w:marLeft w:val="0"/>
      <w:marRight w:val="0"/>
      <w:marTop w:val="0"/>
      <w:marBottom w:val="0"/>
      <w:divBdr>
        <w:top w:val="none" w:sz="0" w:space="0" w:color="auto"/>
        <w:left w:val="none" w:sz="0" w:space="0" w:color="auto"/>
        <w:bottom w:val="none" w:sz="0" w:space="0" w:color="auto"/>
        <w:right w:val="none" w:sz="0" w:space="0" w:color="auto"/>
      </w:divBdr>
    </w:div>
    <w:div w:id="977996749">
      <w:bodyDiv w:val="1"/>
      <w:marLeft w:val="0"/>
      <w:marRight w:val="0"/>
      <w:marTop w:val="0"/>
      <w:marBottom w:val="0"/>
      <w:divBdr>
        <w:top w:val="none" w:sz="0" w:space="0" w:color="auto"/>
        <w:left w:val="none" w:sz="0" w:space="0" w:color="auto"/>
        <w:bottom w:val="none" w:sz="0" w:space="0" w:color="auto"/>
        <w:right w:val="none" w:sz="0" w:space="0" w:color="auto"/>
      </w:divBdr>
    </w:div>
    <w:div w:id="977999488">
      <w:bodyDiv w:val="1"/>
      <w:marLeft w:val="0"/>
      <w:marRight w:val="0"/>
      <w:marTop w:val="0"/>
      <w:marBottom w:val="0"/>
      <w:divBdr>
        <w:top w:val="none" w:sz="0" w:space="0" w:color="auto"/>
        <w:left w:val="none" w:sz="0" w:space="0" w:color="auto"/>
        <w:bottom w:val="none" w:sz="0" w:space="0" w:color="auto"/>
        <w:right w:val="none" w:sz="0" w:space="0" w:color="auto"/>
      </w:divBdr>
    </w:div>
    <w:div w:id="978728668">
      <w:bodyDiv w:val="1"/>
      <w:marLeft w:val="0"/>
      <w:marRight w:val="0"/>
      <w:marTop w:val="0"/>
      <w:marBottom w:val="0"/>
      <w:divBdr>
        <w:top w:val="none" w:sz="0" w:space="0" w:color="auto"/>
        <w:left w:val="none" w:sz="0" w:space="0" w:color="auto"/>
        <w:bottom w:val="none" w:sz="0" w:space="0" w:color="auto"/>
        <w:right w:val="none" w:sz="0" w:space="0" w:color="auto"/>
      </w:divBdr>
    </w:div>
    <w:div w:id="979111450">
      <w:bodyDiv w:val="1"/>
      <w:marLeft w:val="0"/>
      <w:marRight w:val="0"/>
      <w:marTop w:val="0"/>
      <w:marBottom w:val="0"/>
      <w:divBdr>
        <w:top w:val="none" w:sz="0" w:space="0" w:color="auto"/>
        <w:left w:val="none" w:sz="0" w:space="0" w:color="auto"/>
        <w:bottom w:val="none" w:sz="0" w:space="0" w:color="auto"/>
        <w:right w:val="none" w:sz="0" w:space="0" w:color="auto"/>
      </w:divBdr>
    </w:div>
    <w:div w:id="979921718">
      <w:bodyDiv w:val="1"/>
      <w:marLeft w:val="0"/>
      <w:marRight w:val="0"/>
      <w:marTop w:val="0"/>
      <w:marBottom w:val="0"/>
      <w:divBdr>
        <w:top w:val="none" w:sz="0" w:space="0" w:color="auto"/>
        <w:left w:val="none" w:sz="0" w:space="0" w:color="auto"/>
        <w:bottom w:val="none" w:sz="0" w:space="0" w:color="auto"/>
        <w:right w:val="none" w:sz="0" w:space="0" w:color="auto"/>
      </w:divBdr>
    </w:div>
    <w:div w:id="980504436">
      <w:bodyDiv w:val="1"/>
      <w:marLeft w:val="0"/>
      <w:marRight w:val="0"/>
      <w:marTop w:val="0"/>
      <w:marBottom w:val="0"/>
      <w:divBdr>
        <w:top w:val="none" w:sz="0" w:space="0" w:color="auto"/>
        <w:left w:val="none" w:sz="0" w:space="0" w:color="auto"/>
        <w:bottom w:val="none" w:sz="0" w:space="0" w:color="auto"/>
        <w:right w:val="none" w:sz="0" w:space="0" w:color="auto"/>
      </w:divBdr>
    </w:div>
    <w:div w:id="981544183">
      <w:bodyDiv w:val="1"/>
      <w:marLeft w:val="0"/>
      <w:marRight w:val="0"/>
      <w:marTop w:val="0"/>
      <w:marBottom w:val="0"/>
      <w:divBdr>
        <w:top w:val="none" w:sz="0" w:space="0" w:color="auto"/>
        <w:left w:val="none" w:sz="0" w:space="0" w:color="auto"/>
        <w:bottom w:val="none" w:sz="0" w:space="0" w:color="auto"/>
        <w:right w:val="none" w:sz="0" w:space="0" w:color="auto"/>
      </w:divBdr>
    </w:div>
    <w:div w:id="981731061">
      <w:bodyDiv w:val="1"/>
      <w:marLeft w:val="0"/>
      <w:marRight w:val="0"/>
      <w:marTop w:val="0"/>
      <w:marBottom w:val="0"/>
      <w:divBdr>
        <w:top w:val="none" w:sz="0" w:space="0" w:color="auto"/>
        <w:left w:val="none" w:sz="0" w:space="0" w:color="auto"/>
        <w:bottom w:val="none" w:sz="0" w:space="0" w:color="auto"/>
        <w:right w:val="none" w:sz="0" w:space="0" w:color="auto"/>
      </w:divBdr>
    </w:div>
    <w:div w:id="983120870">
      <w:bodyDiv w:val="1"/>
      <w:marLeft w:val="0"/>
      <w:marRight w:val="0"/>
      <w:marTop w:val="0"/>
      <w:marBottom w:val="0"/>
      <w:divBdr>
        <w:top w:val="none" w:sz="0" w:space="0" w:color="auto"/>
        <w:left w:val="none" w:sz="0" w:space="0" w:color="auto"/>
        <w:bottom w:val="none" w:sz="0" w:space="0" w:color="auto"/>
        <w:right w:val="none" w:sz="0" w:space="0" w:color="auto"/>
      </w:divBdr>
    </w:div>
    <w:div w:id="985858959">
      <w:bodyDiv w:val="1"/>
      <w:marLeft w:val="0"/>
      <w:marRight w:val="0"/>
      <w:marTop w:val="0"/>
      <w:marBottom w:val="0"/>
      <w:divBdr>
        <w:top w:val="none" w:sz="0" w:space="0" w:color="auto"/>
        <w:left w:val="none" w:sz="0" w:space="0" w:color="auto"/>
        <w:bottom w:val="none" w:sz="0" w:space="0" w:color="auto"/>
        <w:right w:val="none" w:sz="0" w:space="0" w:color="auto"/>
      </w:divBdr>
    </w:div>
    <w:div w:id="986472866">
      <w:bodyDiv w:val="1"/>
      <w:marLeft w:val="0"/>
      <w:marRight w:val="0"/>
      <w:marTop w:val="0"/>
      <w:marBottom w:val="0"/>
      <w:divBdr>
        <w:top w:val="none" w:sz="0" w:space="0" w:color="auto"/>
        <w:left w:val="none" w:sz="0" w:space="0" w:color="auto"/>
        <w:bottom w:val="none" w:sz="0" w:space="0" w:color="auto"/>
        <w:right w:val="none" w:sz="0" w:space="0" w:color="auto"/>
      </w:divBdr>
    </w:div>
    <w:div w:id="987396722">
      <w:bodyDiv w:val="1"/>
      <w:marLeft w:val="0"/>
      <w:marRight w:val="0"/>
      <w:marTop w:val="0"/>
      <w:marBottom w:val="0"/>
      <w:divBdr>
        <w:top w:val="none" w:sz="0" w:space="0" w:color="auto"/>
        <w:left w:val="none" w:sz="0" w:space="0" w:color="auto"/>
        <w:bottom w:val="none" w:sz="0" w:space="0" w:color="auto"/>
        <w:right w:val="none" w:sz="0" w:space="0" w:color="auto"/>
      </w:divBdr>
    </w:div>
    <w:div w:id="987711508">
      <w:bodyDiv w:val="1"/>
      <w:marLeft w:val="0"/>
      <w:marRight w:val="0"/>
      <w:marTop w:val="0"/>
      <w:marBottom w:val="0"/>
      <w:divBdr>
        <w:top w:val="none" w:sz="0" w:space="0" w:color="auto"/>
        <w:left w:val="none" w:sz="0" w:space="0" w:color="auto"/>
        <w:bottom w:val="none" w:sz="0" w:space="0" w:color="auto"/>
        <w:right w:val="none" w:sz="0" w:space="0" w:color="auto"/>
      </w:divBdr>
    </w:div>
    <w:div w:id="988050204">
      <w:bodyDiv w:val="1"/>
      <w:marLeft w:val="0"/>
      <w:marRight w:val="0"/>
      <w:marTop w:val="0"/>
      <w:marBottom w:val="0"/>
      <w:divBdr>
        <w:top w:val="none" w:sz="0" w:space="0" w:color="auto"/>
        <w:left w:val="none" w:sz="0" w:space="0" w:color="auto"/>
        <w:bottom w:val="none" w:sz="0" w:space="0" w:color="auto"/>
        <w:right w:val="none" w:sz="0" w:space="0" w:color="auto"/>
      </w:divBdr>
    </w:div>
    <w:div w:id="988169391">
      <w:bodyDiv w:val="1"/>
      <w:marLeft w:val="0"/>
      <w:marRight w:val="0"/>
      <w:marTop w:val="0"/>
      <w:marBottom w:val="0"/>
      <w:divBdr>
        <w:top w:val="none" w:sz="0" w:space="0" w:color="auto"/>
        <w:left w:val="none" w:sz="0" w:space="0" w:color="auto"/>
        <w:bottom w:val="none" w:sz="0" w:space="0" w:color="auto"/>
        <w:right w:val="none" w:sz="0" w:space="0" w:color="auto"/>
      </w:divBdr>
    </w:div>
    <w:div w:id="988745983">
      <w:bodyDiv w:val="1"/>
      <w:marLeft w:val="0"/>
      <w:marRight w:val="0"/>
      <w:marTop w:val="0"/>
      <w:marBottom w:val="0"/>
      <w:divBdr>
        <w:top w:val="none" w:sz="0" w:space="0" w:color="auto"/>
        <w:left w:val="none" w:sz="0" w:space="0" w:color="auto"/>
        <w:bottom w:val="none" w:sz="0" w:space="0" w:color="auto"/>
        <w:right w:val="none" w:sz="0" w:space="0" w:color="auto"/>
      </w:divBdr>
    </w:div>
    <w:div w:id="989209542">
      <w:bodyDiv w:val="1"/>
      <w:marLeft w:val="0"/>
      <w:marRight w:val="0"/>
      <w:marTop w:val="0"/>
      <w:marBottom w:val="0"/>
      <w:divBdr>
        <w:top w:val="none" w:sz="0" w:space="0" w:color="auto"/>
        <w:left w:val="none" w:sz="0" w:space="0" w:color="auto"/>
        <w:bottom w:val="none" w:sz="0" w:space="0" w:color="auto"/>
        <w:right w:val="none" w:sz="0" w:space="0" w:color="auto"/>
      </w:divBdr>
    </w:div>
    <w:div w:id="990136174">
      <w:bodyDiv w:val="1"/>
      <w:marLeft w:val="0"/>
      <w:marRight w:val="0"/>
      <w:marTop w:val="0"/>
      <w:marBottom w:val="0"/>
      <w:divBdr>
        <w:top w:val="none" w:sz="0" w:space="0" w:color="auto"/>
        <w:left w:val="none" w:sz="0" w:space="0" w:color="auto"/>
        <w:bottom w:val="none" w:sz="0" w:space="0" w:color="auto"/>
        <w:right w:val="none" w:sz="0" w:space="0" w:color="auto"/>
      </w:divBdr>
    </w:div>
    <w:div w:id="990720347">
      <w:bodyDiv w:val="1"/>
      <w:marLeft w:val="0"/>
      <w:marRight w:val="0"/>
      <w:marTop w:val="0"/>
      <w:marBottom w:val="0"/>
      <w:divBdr>
        <w:top w:val="none" w:sz="0" w:space="0" w:color="auto"/>
        <w:left w:val="none" w:sz="0" w:space="0" w:color="auto"/>
        <w:bottom w:val="none" w:sz="0" w:space="0" w:color="auto"/>
        <w:right w:val="none" w:sz="0" w:space="0" w:color="auto"/>
      </w:divBdr>
    </w:div>
    <w:div w:id="990864678">
      <w:bodyDiv w:val="1"/>
      <w:marLeft w:val="0"/>
      <w:marRight w:val="0"/>
      <w:marTop w:val="0"/>
      <w:marBottom w:val="0"/>
      <w:divBdr>
        <w:top w:val="none" w:sz="0" w:space="0" w:color="auto"/>
        <w:left w:val="none" w:sz="0" w:space="0" w:color="auto"/>
        <w:bottom w:val="none" w:sz="0" w:space="0" w:color="auto"/>
        <w:right w:val="none" w:sz="0" w:space="0" w:color="auto"/>
      </w:divBdr>
    </w:div>
    <w:div w:id="990987475">
      <w:bodyDiv w:val="1"/>
      <w:marLeft w:val="0"/>
      <w:marRight w:val="0"/>
      <w:marTop w:val="0"/>
      <w:marBottom w:val="0"/>
      <w:divBdr>
        <w:top w:val="none" w:sz="0" w:space="0" w:color="auto"/>
        <w:left w:val="none" w:sz="0" w:space="0" w:color="auto"/>
        <w:bottom w:val="none" w:sz="0" w:space="0" w:color="auto"/>
        <w:right w:val="none" w:sz="0" w:space="0" w:color="auto"/>
      </w:divBdr>
    </w:div>
    <w:div w:id="991451399">
      <w:bodyDiv w:val="1"/>
      <w:marLeft w:val="0"/>
      <w:marRight w:val="0"/>
      <w:marTop w:val="0"/>
      <w:marBottom w:val="0"/>
      <w:divBdr>
        <w:top w:val="none" w:sz="0" w:space="0" w:color="auto"/>
        <w:left w:val="none" w:sz="0" w:space="0" w:color="auto"/>
        <w:bottom w:val="none" w:sz="0" w:space="0" w:color="auto"/>
        <w:right w:val="none" w:sz="0" w:space="0" w:color="auto"/>
      </w:divBdr>
    </w:div>
    <w:div w:id="991983322">
      <w:bodyDiv w:val="1"/>
      <w:marLeft w:val="0"/>
      <w:marRight w:val="0"/>
      <w:marTop w:val="0"/>
      <w:marBottom w:val="0"/>
      <w:divBdr>
        <w:top w:val="none" w:sz="0" w:space="0" w:color="auto"/>
        <w:left w:val="none" w:sz="0" w:space="0" w:color="auto"/>
        <w:bottom w:val="none" w:sz="0" w:space="0" w:color="auto"/>
        <w:right w:val="none" w:sz="0" w:space="0" w:color="auto"/>
      </w:divBdr>
    </w:div>
    <w:div w:id="992295365">
      <w:bodyDiv w:val="1"/>
      <w:marLeft w:val="0"/>
      <w:marRight w:val="0"/>
      <w:marTop w:val="0"/>
      <w:marBottom w:val="0"/>
      <w:divBdr>
        <w:top w:val="none" w:sz="0" w:space="0" w:color="auto"/>
        <w:left w:val="none" w:sz="0" w:space="0" w:color="auto"/>
        <w:bottom w:val="none" w:sz="0" w:space="0" w:color="auto"/>
        <w:right w:val="none" w:sz="0" w:space="0" w:color="auto"/>
      </w:divBdr>
    </w:div>
    <w:div w:id="992417423">
      <w:bodyDiv w:val="1"/>
      <w:marLeft w:val="0"/>
      <w:marRight w:val="0"/>
      <w:marTop w:val="0"/>
      <w:marBottom w:val="0"/>
      <w:divBdr>
        <w:top w:val="none" w:sz="0" w:space="0" w:color="auto"/>
        <w:left w:val="none" w:sz="0" w:space="0" w:color="auto"/>
        <w:bottom w:val="none" w:sz="0" w:space="0" w:color="auto"/>
        <w:right w:val="none" w:sz="0" w:space="0" w:color="auto"/>
      </w:divBdr>
    </w:div>
    <w:div w:id="993678617">
      <w:bodyDiv w:val="1"/>
      <w:marLeft w:val="0"/>
      <w:marRight w:val="0"/>
      <w:marTop w:val="0"/>
      <w:marBottom w:val="0"/>
      <w:divBdr>
        <w:top w:val="none" w:sz="0" w:space="0" w:color="auto"/>
        <w:left w:val="none" w:sz="0" w:space="0" w:color="auto"/>
        <w:bottom w:val="none" w:sz="0" w:space="0" w:color="auto"/>
        <w:right w:val="none" w:sz="0" w:space="0" w:color="auto"/>
      </w:divBdr>
    </w:div>
    <w:div w:id="994186494">
      <w:bodyDiv w:val="1"/>
      <w:marLeft w:val="0"/>
      <w:marRight w:val="0"/>
      <w:marTop w:val="0"/>
      <w:marBottom w:val="0"/>
      <w:divBdr>
        <w:top w:val="none" w:sz="0" w:space="0" w:color="auto"/>
        <w:left w:val="none" w:sz="0" w:space="0" w:color="auto"/>
        <w:bottom w:val="none" w:sz="0" w:space="0" w:color="auto"/>
        <w:right w:val="none" w:sz="0" w:space="0" w:color="auto"/>
      </w:divBdr>
    </w:div>
    <w:div w:id="994337018">
      <w:bodyDiv w:val="1"/>
      <w:marLeft w:val="0"/>
      <w:marRight w:val="0"/>
      <w:marTop w:val="0"/>
      <w:marBottom w:val="0"/>
      <w:divBdr>
        <w:top w:val="none" w:sz="0" w:space="0" w:color="auto"/>
        <w:left w:val="none" w:sz="0" w:space="0" w:color="auto"/>
        <w:bottom w:val="none" w:sz="0" w:space="0" w:color="auto"/>
        <w:right w:val="none" w:sz="0" w:space="0" w:color="auto"/>
      </w:divBdr>
    </w:div>
    <w:div w:id="996108212">
      <w:bodyDiv w:val="1"/>
      <w:marLeft w:val="0"/>
      <w:marRight w:val="0"/>
      <w:marTop w:val="0"/>
      <w:marBottom w:val="0"/>
      <w:divBdr>
        <w:top w:val="none" w:sz="0" w:space="0" w:color="auto"/>
        <w:left w:val="none" w:sz="0" w:space="0" w:color="auto"/>
        <w:bottom w:val="none" w:sz="0" w:space="0" w:color="auto"/>
        <w:right w:val="none" w:sz="0" w:space="0" w:color="auto"/>
      </w:divBdr>
    </w:div>
    <w:div w:id="996883241">
      <w:bodyDiv w:val="1"/>
      <w:marLeft w:val="0"/>
      <w:marRight w:val="0"/>
      <w:marTop w:val="0"/>
      <w:marBottom w:val="0"/>
      <w:divBdr>
        <w:top w:val="none" w:sz="0" w:space="0" w:color="auto"/>
        <w:left w:val="none" w:sz="0" w:space="0" w:color="auto"/>
        <w:bottom w:val="none" w:sz="0" w:space="0" w:color="auto"/>
        <w:right w:val="none" w:sz="0" w:space="0" w:color="auto"/>
      </w:divBdr>
    </w:div>
    <w:div w:id="997539336">
      <w:bodyDiv w:val="1"/>
      <w:marLeft w:val="0"/>
      <w:marRight w:val="0"/>
      <w:marTop w:val="0"/>
      <w:marBottom w:val="0"/>
      <w:divBdr>
        <w:top w:val="none" w:sz="0" w:space="0" w:color="auto"/>
        <w:left w:val="none" w:sz="0" w:space="0" w:color="auto"/>
        <w:bottom w:val="none" w:sz="0" w:space="0" w:color="auto"/>
        <w:right w:val="none" w:sz="0" w:space="0" w:color="auto"/>
      </w:divBdr>
    </w:div>
    <w:div w:id="998462111">
      <w:bodyDiv w:val="1"/>
      <w:marLeft w:val="0"/>
      <w:marRight w:val="0"/>
      <w:marTop w:val="0"/>
      <w:marBottom w:val="0"/>
      <w:divBdr>
        <w:top w:val="none" w:sz="0" w:space="0" w:color="auto"/>
        <w:left w:val="none" w:sz="0" w:space="0" w:color="auto"/>
        <w:bottom w:val="none" w:sz="0" w:space="0" w:color="auto"/>
        <w:right w:val="none" w:sz="0" w:space="0" w:color="auto"/>
      </w:divBdr>
    </w:div>
    <w:div w:id="998922264">
      <w:bodyDiv w:val="1"/>
      <w:marLeft w:val="0"/>
      <w:marRight w:val="0"/>
      <w:marTop w:val="0"/>
      <w:marBottom w:val="0"/>
      <w:divBdr>
        <w:top w:val="none" w:sz="0" w:space="0" w:color="auto"/>
        <w:left w:val="none" w:sz="0" w:space="0" w:color="auto"/>
        <w:bottom w:val="none" w:sz="0" w:space="0" w:color="auto"/>
        <w:right w:val="none" w:sz="0" w:space="0" w:color="auto"/>
      </w:divBdr>
    </w:div>
    <w:div w:id="999234947">
      <w:bodyDiv w:val="1"/>
      <w:marLeft w:val="0"/>
      <w:marRight w:val="0"/>
      <w:marTop w:val="0"/>
      <w:marBottom w:val="0"/>
      <w:divBdr>
        <w:top w:val="none" w:sz="0" w:space="0" w:color="auto"/>
        <w:left w:val="none" w:sz="0" w:space="0" w:color="auto"/>
        <w:bottom w:val="none" w:sz="0" w:space="0" w:color="auto"/>
        <w:right w:val="none" w:sz="0" w:space="0" w:color="auto"/>
      </w:divBdr>
    </w:div>
    <w:div w:id="1000156510">
      <w:bodyDiv w:val="1"/>
      <w:marLeft w:val="0"/>
      <w:marRight w:val="0"/>
      <w:marTop w:val="0"/>
      <w:marBottom w:val="0"/>
      <w:divBdr>
        <w:top w:val="none" w:sz="0" w:space="0" w:color="auto"/>
        <w:left w:val="none" w:sz="0" w:space="0" w:color="auto"/>
        <w:bottom w:val="none" w:sz="0" w:space="0" w:color="auto"/>
        <w:right w:val="none" w:sz="0" w:space="0" w:color="auto"/>
      </w:divBdr>
    </w:div>
    <w:div w:id="1000424636">
      <w:bodyDiv w:val="1"/>
      <w:marLeft w:val="0"/>
      <w:marRight w:val="0"/>
      <w:marTop w:val="0"/>
      <w:marBottom w:val="0"/>
      <w:divBdr>
        <w:top w:val="none" w:sz="0" w:space="0" w:color="auto"/>
        <w:left w:val="none" w:sz="0" w:space="0" w:color="auto"/>
        <w:bottom w:val="none" w:sz="0" w:space="0" w:color="auto"/>
        <w:right w:val="none" w:sz="0" w:space="0" w:color="auto"/>
      </w:divBdr>
    </w:div>
    <w:div w:id="1000501603">
      <w:bodyDiv w:val="1"/>
      <w:marLeft w:val="0"/>
      <w:marRight w:val="0"/>
      <w:marTop w:val="0"/>
      <w:marBottom w:val="0"/>
      <w:divBdr>
        <w:top w:val="none" w:sz="0" w:space="0" w:color="auto"/>
        <w:left w:val="none" w:sz="0" w:space="0" w:color="auto"/>
        <w:bottom w:val="none" w:sz="0" w:space="0" w:color="auto"/>
        <w:right w:val="none" w:sz="0" w:space="0" w:color="auto"/>
      </w:divBdr>
    </w:div>
    <w:div w:id="1000961492">
      <w:bodyDiv w:val="1"/>
      <w:marLeft w:val="0"/>
      <w:marRight w:val="0"/>
      <w:marTop w:val="0"/>
      <w:marBottom w:val="0"/>
      <w:divBdr>
        <w:top w:val="none" w:sz="0" w:space="0" w:color="auto"/>
        <w:left w:val="none" w:sz="0" w:space="0" w:color="auto"/>
        <w:bottom w:val="none" w:sz="0" w:space="0" w:color="auto"/>
        <w:right w:val="none" w:sz="0" w:space="0" w:color="auto"/>
      </w:divBdr>
    </w:div>
    <w:div w:id="1001737242">
      <w:bodyDiv w:val="1"/>
      <w:marLeft w:val="0"/>
      <w:marRight w:val="0"/>
      <w:marTop w:val="0"/>
      <w:marBottom w:val="0"/>
      <w:divBdr>
        <w:top w:val="none" w:sz="0" w:space="0" w:color="auto"/>
        <w:left w:val="none" w:sz="0" w:space="0" w:color="auto"/>
        <w:bottom w:val="none" w:sz="0" w:space="0" w:color="auto"/>
        <w:right w:val="none" w:sz="0" w:space="0" w:color="auto"/>
      </w:divBdr>
    </w:div>
    <w:div w:id="1002778508">
      <w:bodyDiv w:val="1"/>
      <w:marLeft w:val="0"/>
      <w:marRight w:val="0"/>
      <w:marTop w:val="0"/>
      <w:marBottom w:val="0"/>
      <w:divBdr>
        <w:top w:val="none" w:sz="0" w:space="0" w:color="auto"/>
        <w:left w:val="none" w:sz="0" w:space="0" w:color="auto"/>
        <w:bottom w:val="none" w:sz="0" w:space="0" w:color="auto"/>
        <w:right w:val="none" w:sz="0" w:space="0" w:color="auto"/>
      </w:divBdr>
    </w:div>
    <w:div w:id="1003775638">
      <w:bodyDiv w:val="1"/>
      <w:marLeft w:val="0"/>
      <w:marRight w:val="0"/>
      <w:marTop w:val="0"/>
      <w:marBottom w:val="0"/>
      <w:divBdr>
        <w:top w:val="none" w:sz="0" w:space="0" w:color="auto"/>
        <w:left w:val="none" w:sz="0" w:space="0" w:color="auto"/>
        <w:bottom w:val="none" w:sz="0" w:space="0" w:color="auto"/>
        <w:right w:val="none" w:sz="0" w:space="0" w:color="auto"/>
      </w:divBdr>
    </w:div>
    <w:div w:id="1004011947">
      <w:bodyDiv w:val="1"/>
      <w:marLeft w:val="0"/>
      <w:marRight w:val="0"/>
      <w:marTop w:val="0"/>
      <w:marBottom w:val="0"/>
      <w:divBdr>
        <w:top w:val="none" w:sz="0" w:space="0" w:color="auto"/>
        <w:left w:val="none" w:sz="0" w:space="0" w:color="auto"/>
        <w:bottom w:val="none" w:sz="0" w:space="0" w:color="auto"/>
        <w:right w:val="none" w:sz="0" w:space="0" w:color="auto"/>
      </w:divBdr>
    </w:div>
    <w:div w:id="1004432695">
      <w:bodyDiv w:val="1"/>
      <w:marLeft w:val="0"/>
      <w:marRight w:val="0"/>
      <w:marTop w:val="0"/>
      <w:marBottom w:val="0"/>
      <w:divBdr>
        <w:top w:val="none" w:sz="0" w:space="0" w:color="auto"/>
        <w:left w:val="none" w:sz="0" w:space="0" w:color="auto"/>
        <w:bottom w:val="none" w:sz="0" w:space="0" w:color="auto"/>
        <w:right w:val="none" w:sz="0" w:space="0" w:color="auto"/>
      </w:divBdr>
    </w:div>
    <w:div w:id="1005085546">
      <w:bodyDiv w:val="1"/>
      <w:marLeft w:val="0"/>
      <w:marRight w:val="0"/>
      <w:marTop w:val="0"/>
      <w:marBottom w:val="0"/>
      <w:divBdr>
        <w:top w:val="none" w:sz="0" w:space="0" w:color="auto"/>
        <w:left w:val="none" w:sz="0" w:space="0" w:color="auto"/>
        <w:bottom w:val="none" w:sz="0" w:space="0" w:color="auto"/>
        <w:right w:val="none" w:sz="0" w:space="0" w:color="auto"/>
      </w:divBdr>
    </w:div>
    <w:div w:id="1005208682">
      <w:bodyDiv w:val="1"/>
      <w:marLeft w:val="0"/>
      <w:marRight w:val="0"/>
      <w:marTop w:val="0"/>
      <w:marBottom w:val="0"/>
      <w:divBdr>
        <w:top w:val="none" w:sz="0" w:space="0" w:color="auto"/>
        <w:left w:val="none" w:sz="0" w:space="0" w:color="auto"/>
        <w:bottom w:val="none" w:sz="0" w:space="0" w:color="auto"/>
        <w:right w:val="none" w:sz="0" w:space="0" w:color="auto"/>
      </w:divBdr>
    </w:div>
    <w:div w:id="1005211687">
      <w:bodyDiv w:val="1"/>
      <w:marLeft w:val="0"/>
      <w:marRight w:val="0"/>
      <w:marTop w:val="0"/>
      <w:marBottom w:val="0"/>
      <w:divBdr>
        <w:top w:val="none" w:sz="0" w:space="0" w:color="auto"/>
        <w:left w:val="none" w:sz="0" w:space="0" w:color="auto"/>
        <w:bottom w:val="none" w:sz="0" w:space="0" w:color="auto"/>
        <w:right w:val="none" w:sz="0" w:space="0" w:color="auto"/>
      </w:divBdr>
    </w:div>
    <w:div w:id="1005936428">
      <w:bodyDiv w:val="1"/>
      <w:marLeft w:val="0"/>
      <w:marRight w:val="0"/>
      <w:marTop w:val="0"/>
      <w:marBottom w:val="0"/>
      <w:divBdr>
        <w:top w:val="none" w:sz="0" w:space="0" w:color="auto"/>
        <w:left w:val="none" w:sz="0" w:space="0" w:color="auto"/>
        <w:bottom w:val="none" w:sz="0" w:space="0" w:color="auto"/>
        <w:right w:val="none" w:sz="0" w:space="0" w:color="auto"/>
      </w:divBdr>
    </w:div>
    <w:div w:id="1006521269">
      <w:bodyDiv w:val="1"/>
      <w:marLeft w:val="0"/>
      <w:marRight w:val="0"/>
      <w:marTop w:val="0"/>
      <w:marBottom w:val="0"/>
      <w:divBdr>
        <w:top w:val="none" w:sz="0" w:space="0" w:color="auto"/>
        <w:left w:val="none" w:sz="0" w:space="0" w:color="auto"/>
        <w:bottom w:val="none" w:sz="0" w:space="0" w:color="auto"/>
        <w:right w:val="none" w:sz="0" w:space="0" w:color="auto"/>
      </w:divBdr>
    </w:div>
    <w:div w:id="1006522439">
      <w:bodyDiv w:val="1"/>
      <w:marLeft w:val="0"/>
      <w:marRight w:val="0"/>
      <w:marTop w:val="0"/>
      <w:marBottom w:val="0"/>
      <w:divBdr>
        <w:top w:val="none" w:sz="0" w:space="0" w:color="auto"/>
        <w:left w:val="none" w:sz="0" w:space="0" w:color="auto"/>
        <w:bottom w:val="none" w:sz="0" w:space="0" w:color="auto"/>
        <w:right w:val="none" w:sz="0" w:space="0" w:color="auto"/>
      </w:divBdr>
    </w:div>
    <w:div w:id="1007291557">
      <w:bodyDiv w:val="1"/>
      <w:marLeft w:val="0"/>
      <w:marRight w:val="0"/>
      <w:marTop w:val="0"/>
      <w:marBottom w:val="0"/>
      <w:divBdr>
        <w:top w:val="none" w:sz="0" w:space="0" w:color="auto"/>
        <w:left w:val="none" w:sz="0" w:space="0" w:color="auto"/>
        <w:bottom w:val="none" w:sz="0" w:space="0" w:color="auto"/>
        <w:right w:val="none" w:sz="0" w:space="0" w:color="auto"/>
      </w:divBdr>
    </w:div>
    <w:div w:id="1007368420">
      <w:bodyDiv w:val="1"/>
      <w:marLeft w:val="0"/>
      <w:marRight w:val="0"/>
      <w:marTop w:val="0"/>
      <w:marBottom w:val="0"/>
      <w:divBdr>
        <w:top w:val="none" w:sz="0" w:space="0" w:color="auto"/>
        <w:left w:val="none" w:sz="0" w:space="0" w:color="auto"/>
        <w:bottom w:val="none" w:sz="0" w:space="0" w:color="auto"/>
        <w:right w:val="none" w:sz="0" w:space="0" w:color="auto"/>
      </w:divBdr>
    </w:div>
    <w:div w:id="1007515748">
      <w:bodyDiv w:val="1"/>
      <w:marLeft w:val="0"/>
      <w:marRight w:val="0"/>
      <w:marTop w:val="0"/>
      <w:marBottom w:val="0"/>
      <w:divBdr>
        <w:top w:val="none" w:sz="0" w:space="0" w:color="auto"/>
        <w:left w:val="none" w:sz="0" w:space="0" w:color="auto"/>
        <w:bottom w:val="none" w:sz="0" w:space="0" w:color="auto"/>
        <w:right w:val="none" w:sz="0" w:space="0" w:color="auto"/>
      </w:divBdr>
    </w:div>
    <w:div w:id="1008213740">
      <w:bodyDiv w:val="1"/>
      <w:marLeft w:val="0"/>
      <w:marRight w:val="0"/>
      <w:marTop w:val="0"/>
      <w:marBottom w:val="0"/>
      <w:divBdr>
        <w:top w:val="none" w:sz="0" w:space="0" w:color="auto"/>
        <w:left w:val="none" w:sz="0" w:space="0" w:color="auto"/>
        <w:bottom w:val="none" w:sz="0" w:space="0" w:color="auto"/>
        <w:right w:val="none" w:sz="0" w:space="0" w:color="auto"/>
      </w:divBdr>
    </w:div>
    <w:div w:id="1008750214">
      <w:bodyDiv w:val="1"/>
      <w:marLeft w:val="0"/>
      <w:marRight w:val="0"/>
      <w:marTop w:val="0"/>
      <w:marBottom w:val="0"/>
      <w:divBdr>
        <w:top w:val="none" w:sz="0" w:space="0" w:color="auto"/>
        <w:left w:val="none" w:sz="0" w:space="0" w:color="auto"/>
        <w:bottom w:val="none" w:sz="0" w:space="0" w:color="auto"/>
        <w:right w:val="none" w:sz="0" w:space="0" w:color="auto"/>
      </w:divBdr>
    </w:div>
    <w:div w:id="1009917083">
      <w:bodyDiv w:val="1"/>
      <w:marLeft w:val="0"/>
      <w:marRight w:val="0"/>
      <w:marTop w:val="0"/>
      <w:marBottom w:val="0"/>
      <w:divBdr>
        <w:top w:val="none" w:sz="0" w:space="0" w:color="auto"/>
        <w:left w:val="none" w:sz="0" w:space="0" w:color="auto"/>
        <w:bottom w:val="none" w:sz="0" w:space="0" w:color="auto"/>
        <w:right w:val="none" w:sz="0" w:space="0" w:color="auto"/>
      </w:divBdr>
    </w:div>
    <w:div w:id="1009986975">
      <w:bodyDiv w:val="1"/>
      <w:marLeft w:val="0"/>
      <w:marRight w:val="0"/>
      <w:marTop w:val="0"/>
      <w:marBottom w:val="0"/>
      <w:divBdr>
        <w:top w:val="none" w:sz="0" w:space="0" w:color="auto"/>
        <w:left w:val="none" w:sz="0" w:space="0" w:color="auto"/>
        <w:bottom w:val="none" w:sz="0" w:space="0" w:color="auto"/>
        <w:right w:val="none" w:sz="0" w:space="0" w:color="auto"/>
      </w:divBdr>
    </w:div>
    <w:div w:id="1010638850">
      <w:bodyDiv w:val="1"/>
      <w:marLeft w:val="0"/>
      <w:marRight w:val="0"/>
      <w:marTop w:val="0"/>
      <w:marBottom w:val="0"/>
      <w:divBdr>
        <w:top w:val="none" w:sz="0" w:space="0" w:color="auto"/>
        <w:left w:val="none" w:sz="0" w:space="0" w:color="auto"/>
        <w:bottom w:val="none" w:sz="0" w:space="0" w:color="auto"/>
        <w:right w:val="none" w:sz="0" w:space="0" w:color="auto"/>
      </w:divBdr>
    </w:div>
    <w:div w:id="1011224390">
      <w:bodyDiv w:val="1"/>
      <w:marLeft w:val="0"/>
      <w:marRight w:val="0"/>
      <w:marTop w:val="0"/>
      <w:marBottom w:val="0"/>
      <w:divBdr>
        <w:top w:val="none" w:sz="0" w:space="0" w:color="auto"/>
        <w:left w:val="none" w:sz="0" w:space="0" w:color="auto"/>
        <w:bottom w:val="none" w:sz="0" w:space="0" w:color="auto"/>
        <w:right w:val="none" w:sz="0" w:space="0" w:color="auto"/>
      </w:divBdr>
    </w:div>
    <w:div w:id="1011489130">
      <w:bodyDiv w:val="1"/>
      <w:marLeft w:val="0"/>
      <w:marRight w:val="0"/>
      <w:marTop w:val="0"/>
      <w:marBottom w:val="0"/>
      <w:divBdr>
        <w:top w:val="none" w:sz="0" w:space="0" w:color="auto"/>
        <w:left w:val="none" w:sz="0" w:space="0" w:color="auto"/>
        <w:bottom w:val="none" w:sz="0" w:space="0" w:color="auto"/>
        <w:right w:val="none" w:sz="0" w:space="0" w:color="auto"/>
      </w:divBdr>
    </w:div>
    <w:div w:id="1011569128">
      <w:bodyDiv w:val="1"/>
      <w:marLeft w:val="0"/>
      <w:marRight w:val="0"/>
      <w:marTop w:val="0"/>
      <w:marBottom w:val="0"/>
      <w:divBdr>
        <w:top w:val="none" w:sz="0" w:space="0" w:color="auto"/>
        <w:left w:val="none" w:sz="0" w:space="0" w:color="auto"/>
        <w:bottom w:val="none" w:sz="0" w:space="0" w:color="auto"/>
        <w:right w:val="none" w:sz="0" w:space="0" w:color="auto"/>
      </w:divBdr>
    </w:div>
    <w:div w:id="1011955271">
      <w:bodyDiv w:val="1"/>
      <w:marLeft w:val="0"/>
      <w:marRight w:val="0"/>
      <w:marTop w:val="0"/>
      <w:marBottom w:val="0"/>
      <w:divBdr>
        <w:top w:val="none" w:sz="0" w:space="0" w:color="auto"/>
        <w:left w:val="none" w:sz="0" w:space="0" w:color="auto"/>
        <w:bottom w:val="none" w:sz="0" w:space="0" w:color="auto"/>
        <w:right w:val="none" w:sz="0" w:space="0" w:color="auto"/>
      </w:divBdr>
    </w:div>
    <w:div w:id="1012341504">
      <w:bodyDiv w:val="1"/>
      <w:marLeft w:val="0"/>
      <w:marRight w:val="0"/>
      <w:marTop w:val="0"/>
      <w:marBottom w:val="0"/>
      <w:divBdr>
        <w:top w:val="none" w:sz="0" w:space="0" w:color="auto"/>
        <w:left w:val="none" w:sz="0" w:space="0" w:color="auto"/>
        <w:bottom w:val="none" w:sz="0" w:space="0" w:color="auto"/>
        <w:right w:val="none" w:sz="0" w:space="0" w:color="auto"/>
      </w:divBdr>
    </w:div>
    <w:div w:id="1012684646">
      <w:bodyDiv w:val="1"/>
      <w:marLeft w:val="0"/>
      <w:marRight w:val="0"/>
      <w:marTop w:val="0"/>
      <w:marBottom w:val="0"/>
      <w:divBdr>
        <w:top w:val="none" w:sz="0" w:space="0" w:color="auto"/>
        <w:left w:val="none" w:sz="0" w:space="0" w:color="auto"/>
        <w:bottom w:val="none" w:sz="0" w:space="0" w:color="auto"/>
        <w:right w:val="none" w:sz="0" w:space="0" w:color="auto"/>
      </w:divBdr>
    </w:div>
    <w:div w:id="1014259131">
      <w:bodyDiv w:val="1"/>
      <w:marLeft w:val="0"/>
      <w:marRight w:val="0"/>
      <w:marTop w:val="0"/>
      <w:marBottom w:val="0"/>
      <w:divBdr>
        <w:top w:val="none" w:sz="0" w:space="0" w:color="auto"/>
        <w:left w:val="none" w:sz="0" w:space="0" w:color="auto"/>
        <w:bottom w:val="none" w:sz="0" w:space="0" w:color="auto"/>
        <w:right w:val="none" w:sz="0" w:space="0" w:color="auto"/>
      </w:divBdr>
    </w:div>
    <w:div w:id="1014844607">
      <w:bodyDiv w:val="1"/>
      <w:marLeft w:val="0"/>
      <w:marRight w:val="0"/>
      <w:marTop w:val="0"/>
      <w:marBottom w:val="0"/>
      <w:divBdr>
        <w:top w:val="none" w:sz="0" w:space="0" w:color="auto"/>
        <w:left w:val="none" w:sz="0" w:space="0" w:color="auto"/>
        <w:bottom w:val="none" w:sz="0" w:space="0" w:color="auto"/>
        <w:right w:val="none" w:sz="0" w:space="0" w:color="auto"/>
      </w:divBdr>
    </w:div>
    <w:div w:id="1015158990">
      <w:bodyDiv w:val="1"/>
      <w:marLeft w:val="0"/>
      <w:marRight w:val="0"/>
      <w:marTop w:val="0"/>
      <w:marBottom w:val="0"/>
      <w:divBdr>
        <w:top w:val="none" w:sz="0" w:space="0" w:color="auto"/>
        <w:left w:val="none" w:sz="0" w:space="0" w:color="auto"/>
        <w:bottom w:val="none" w:sz="0" w:space="0" w:color="auto"/>
        <w:right w:val="none" w:sz="0" w:space="0" w:color="auto"/>
      </w:divBdr>
    </w:div>
    <w:div w:id="1016690189">
      <w:bodyDiv w:val="1"/>
      <w:marLeft w:val="0"/>
      <w:marRight w:val="0"/>
      <w:marTop w:val="0"/>
      <w:marBottom w:val="0"/>
      <w:divBdr>
        <w:top w:val="none" w:sz="0" w:space="0" w:color="auto"/>
        <w:left w:val="none" w:sz="0" w:space="0" w:color="auto"/>
        <w:bottom w:val="none" w:sz="0" w:space="0" w:color="auto"/>
        <w:right w:val="none" w:sz="0" w:space="0" w:color="auto"/>
      </w:divBdr>
    </w:div>
    <w:div w:id="1017462415">
      <w:bodyDiv w:val="1"/>
      <w:marLeft w:val="0"/>
      <w:marRight w:val="0"/>
      <w:marTop w:val="0"/>
      <w:marBottom w:val="0"/>
      <w:divBdr>
        <w:top w:val="none" w:sz="0" w:space="0" w:color="auto"/>
        <w:left w:val="none" w:sz="0" w:space="0" w:color="auto"/>
        <w:bottom w:val="none" w:sz="0" w:space="0" w:color="auto"/>
        <w:right w:val="none" w:sz="0" w:space="0" w:color="auto"/>
      </w:divBdr>
    </w:div>
    <w:div w:id="1019240675">
      <w:bodyDiv w:val="1"/>
      <w:marLeft w:val="0"/>
      <w:marRight w:val="0"/>
      <w:marTop w:val="0"/>
      <w:marBottom w:val="0"/>
      <w:divBdr>
        <w:top w:val="none" w:sz="0" w:space="0" w:color="auto"/>
        <w:left w:val="none" w:sz="0" w:space="0" w:color="auto"/>
        <w:bottom w:val="none" w:sz="0" w:space="0" w:color="auto"/>
        <w:right w:val="none" w:sz="0" w:space="0" w:color="auto"/>
      </w:divBdr>
    </w:div>
    <w:div w:id="1019504686">
      <w:bodyDiv w:val="1"/>
      <w:marLeft w:val="0"/>
      <w:marRight w:val="0"/>
      <w:marTop w:val="0"/>
      <w:marBottom w:val="0"/>
      <w:divBdr>
        <w:top w:val="none" w:sz="0" w:space="0" w:color="auto"/>
        <w:left w:val="none" w:sz="0" w:space="0" w:color="auto"/>
        <w:bottom w:val="none" w:sz="0" w:space="0" w:color="auto"/>
        <w:right w:val="none" w:sz="0" w:space="0" w:color="auto"/>
      </w:divBdr>
    </w:div>
    <w:div w:id="1019771886">
      <w:bodyDiv w:val="1"/>
      <w:marLeft w:val="0"/>
      <w:marRight w:val="0"/>
      <w:marTop w:val="0"/>
      <w:marBottom w:val="0"/>
      <w:divBdr>
        <w:top w:val="none" w:sz="0" w:space="0" w:color="auto"/>
        <w:left w:val="none" w:sz="0" w:space="0" w:color="auto"/>
        <w:bottom w:val="none" w:sz="0" w:space="0" w:color="auto"/>
        <w:right w:val="none" w:sz="0" w:space="0" w:color="auto"/>
      </w:divBdr>
    </w:div>
    <w:div w:id="1020856316">
      <w:bodyDiv w:val="1"/>
      <w:marLeft w:val="0"/>
      <w:marRight w:val="0"/>
      <w:marTop w:val="0"/>
      <w:marBottom w:val="0"/>
      <w:divBdr>
        <w:top w:val="none" w:sz="0" w:space="0" w:color="auto"/>
        <w:left w:val="none" w:sz="0" w:space="0" w:color="auto"/>
        <w:bottom w:val="none" w:sz="0" w:space="0" w:color="auto"/>
        <w:right w:val="none" w:sz="0" w:space="0" w:color="auto"/>
      </w:divBdr>
    </w:div>
    <w:div w:id="1021467756">
      <w:bodyDiv w:val="1"/>
      <w:marLeft w:val="0"/>
      <w:marRight w:val="0"/>
      <w:marTop w:val="0"/>
      <w:marBottom w:val="0"/>
      <w:divBdr>
        <w:top w:val="none" w:sz="0" w:space="0" w:color="auto"/>
        <w:left w:val="none" w:sz="0" w:space="0" w:color="auto"/>
        <w:bottom w:val="none" w:sz="0" w:space="0" w:color="auto"/>
        <w:right w:val="none" w:sz="0" w:space="0" w:color="auto"/>
      </w:divBdr>
    </w:div>
    <w:div w:id="1021855487">
      <w:bodyDiv w:val="1"/>
      <w:marLeft w:val="0"/>
      <w:marRight w:val="0"/>
      <w:marTop w:val="0"/>
      <w:marBottom w:val="0"/>
      <w:divBdr>
        <w:top w:val="none" w:sz="0" w:space="0" w:color="auto"/>
        <w:left w:val="none" w:sz="0" w:space="0" w:color="auto"/>
        <w:bottom w:val="none" w:sz="0" w:space="0" w:color="auto"/>
        <w:right w:val="none" w:sz="0" w:space="0" w:color="auto"/>
      </w:divBdr>
    </w:div>
    <w:div w:id="1022054172">
      <w:bodyDiv w:val="1"/>
      <w:marLeft w:val="0"/>
      <w:marRight w:val="0"/>
      <w:marTop w:val="0"/>
      <w:marBottom w:val="0"/>
      <w:divBdr>
        <w:top w:val="none" w:sz="0" w:space="0" w:color="auto"/>
        <w:left w:val="none" w:sz="0" w:space="0" w:color="auto"/>
        <w:bottom w:val="none" w:sz="0" w:space="0" w:color="auto"/>
        <w:right w:val="none" w:sz="0" w:space="0" w:color="auto"/>
      </w:divBdr>
    </w:div>
    <w:div w:id="1022054242">
      <w:bodyDiv w:val="1"/>
      <w:marLeft w:val="0"/>
      <w:marRight w:val="0"/>
      <w:marTop w:val="0"/>
      <w:marBottom w:val="0"/>
      <w:divBdr>
        <w:top w:val="none" w:sz="0" w:space="0" w:color="auto"/>
        <w:left w:val="none" w:sz="0" w:space="0" w:color="auto"/>
        <w:bottom w:val="none" w:sz="0" w:space="0" w:color="auto"/>
        <w:right w:val="none" w:sz="0" w:space="0" w:color="auto"/>
      </w:divBdr>
    </w:div>
    <w:div w:id="1023097958">
      <w:bodyDiv w:val="1"/>
      <w:marLeft w:val="0"/>
      <w:marRight w:val="0"/>
      <w:marTop w:val="0"/>
      <w:marBottom w:val="0"/>
      <w:divBdr>
        <w:top w:val="none" w:sz="0" w:space="0" w:color="auto"/>
        <w:left w:val="none" w:sz="0" w:space="0" w:color="auto"/>
        <w:bottom w:val="none" w:sz="0" w:space="0" w:color="auto"/>
        <w:right w:val="none" w:sz="0" w:space="0" w:color="auto"/>
      </w:divBdr>
    </w:div>
    <w:div w:id="1023239378">
      <w:bodyDiv w:val="1"/>
      <w:marLeft w:val="0"/>
      <w:marRight w:val="0"/>
      <w:marTop w:val="0"/>
      <w:marBottom w:val="0"/>
      <w:divBdr>
        <w:top w:val="none" w:sz="0" w:space="0" w:color="auto"/>
        <w:left w:val="none" w:sz="0" w:space="0" w:color="auto"/>
        <w:bottom w:val="none" w:sz="0" w:space="0" w:color="auto"/>
        <w:right w:val="none" w:sz="0" w:space="0" w:color="auto"/>
      </w:divBdr>
    </w:div>
    <w:div w:id="1023243600">
      <w:bodyDiv w:val="1"/>
      <w:marLeft w:val="0"/>
      <w:marRight w:val="0"/>
      <w:marTop w:val="0"/>
      <w:marBottom w:val="0"/>
      <w:divBdr>
        <w:top w:val="none" w:sz="0" w:space="0" w:color="auto"/>
        <w:left w:val="none" w:sz="0" w:space="0" w:color="auto"/>
        <w:bottom w:val="none" w:sz="0" w:space="0" w:color="auto"/>
        <w:right w:val="none" w:sz="0" w:space="0" w:color="auto"/>
      </w:divBdr>
    </w:div>
    <w:div w:id="1023507690">
      <w:bodyDiv w:val="1"/>
      <w:marLeft w:val="0"/>
      <w:marRight w:val="0"/>
      <w:marTop w:val="0"/>
      <w:marBottom w:val="0"/>
      <w:divBdr>
        <w:top w:val="none" w:sz="0" w:space="0" w:color="auto"/>
        <w:left w:val="none" w:sz="0" w:space="0" w:color="auto"/>
        <w:bottom w:val="none" w:sz="0" w:space="0" w:color="auto"/>
        <w:right w:val="none" w:sz="0" w:space="0" w:color="auto"/>
      </w:divBdr>
    </w:div>
    <w:div w:id="1024332420">
      <w:bodyDiv w:val="1"/>
      <w:marLeft w:val="0"/>
      <w:marRight w:val="0"/>
      <w:marTop w:val="0"/>
      <w:marBottom w:val="0"/>
      <w:divBdr>
        <w:top w:val="none" w:sz="0" w:space="0" w:color="auto"/>
        <w:left w:val="none" w:sz="0" w:space="0" w:color="auto"/>
        <w:bottom w:val="none" w:sz="0" w:space="0" w:color="auto"/>
        <w:right w:val="none" w:sz="0" w:space="0" w:color="auto"/>
      </w:divBdr>
    </w:div>
    <w:div w:id="1025792634">
      <w:bodyDiv w:val="1"/>
      <w:marLeft w:val="0"/>
      <w:marRight w:val="0"/>
      <w:marTop w:val="0"/>
      <w:marBottom w:val="0"/>
      <w:divBdr>
        <w:top w:val="none" w:sz="0" w:space="0" w:color="auto"/>
        <w:left w:val="none" w:sz="0" w:space="0" w:color="auto"/>
        <w:bottom w:val="none" w:sz="0" w:space="0" w:color="auto"/>
        <w:right w:val="none" w:sz="0" w:space="0" w:color="auto"/>
      </w:divBdr>
    </w:div>
    <w:div w:id="1026247827">
      <w:bodyDiv w:val="1"/>
      <w:marLeft w:val="0"/>
      <w:marRight w:val="0"/>
      <w:marTop w:val="0"/>
      <w:marBottom w:val="0"/>
      <w:divBdr>
        <w:top w:val="none" w:sz="0" w:space="0" w:color="auto"/>
        <w:left w:val="none" w:sz="0" w:space="0" w:color="auto"/>
        <w:bottom w:val="none" w:sz="0" w:space="0" w:color="auto"/>
        <w:right w:val="none" w:sz="0" w:space="0" w:color="auto"/>
      </w:divBdr>
    </w:div>
    <w:div w:id="1026444564">
      <w:bodyDiv w:val="1"/>
      <w:marLeft w:val="0"/>
      <w:marRight w:val="0"/>
      <w:marTop w:val="0"/>
      <w:marBottom w:val="0"/>
      <w:divBdr>
        <w:top w:val="none" w:sz="0" w:space="0" w:color="auto"/>
        <w:left w:val="none" w:sz="0" w:space="0" w:color="auto"/>
        <w:bottom w:val="none" w:sz="0" w:space="0" w:color="auto"/>
        <w:right w:val="none" w:sz="0" w:space="0" w:color="auto"/>
      </w:divBdr>
    </w:div>
    <w:div w:id="1027486773">
      <w:bodyDiv w:val="1"/>
      <w:marLeft w:val="0"/>
      <w:marRight w:val="0"/>
      <w:marTop w:val="0"/>
      <w:marBottom w:val="0"/>
      <w:divBdr>
        <w:top w:val="none" w:sz="0" w:space="0" w:color="auto"/>
        <w:left w:val="none" w:sz="0" w:space="0" w:color="auto"/>
        <w:bottom w:val="none" w:sz="0" w:space="0" w:color="auto"/>
        <w:right w:val="none" w:sz="0" w:space="0" w:color="auto"/>
      </w:divBdr>
    </w:div>
    <w:div w:id="1028146901">
      <w:bodyDiv w:val="1"/>
      <w:marLeft w:val="0"/>
      <w:marRight w:val="0"/>
      <w:marTop w:val="0"/>
      <w:marBottom w:val="0"/>
      <w:divBdr>
        <w:top w:val="none" w:sz="0" w:space="0" w:color="auto"/>
        <w:left w:val="none" w:sz="0" w:space="0" w:color="auto"/>
        <w:bottom w:val="none" w:sz="0" w:space="0" w:color="auto"/>
        <w:right w:val="none" w:sz="0" w:space="0" w:color="auto"/>
      </w:divBdr>
    </w:div>
    <w:div w:id="1028676324">
      <w:bodyDiv w:val="1"/>
      <w:marLeft w:val="0"/>
      <w:marRight w:val="0"/>
      <w:marTop w:val="0"/>
      <w:marBottom w:val="0"/>
      <w:divBdr>
        <w:top w:val="none" w:sz="0" w:space="0" w:color="auto"/>
        <w:left w:val="none" w:sz="0" w:space="0" w:color="auto"/>
        <w:bottom w:val="none" w:sz="0" w:space="0" w:color="auto"/>
        <w:right w:val="none" w:sz="0" w:space="0" w:color="auto"/>
      </w:divBdr>
    </w:div>
    <w:div w:id="1029141473">
      <w:bodyDiv w:val="1"/>
      <w:marLeft w:val="0"/>
      <w:marRight w:val="0"/>
      <w:marTop w:val="0"/>
      <w:marBottom w:val="0"/>
      <w:divBdr>
        <w:top w:val="none" w:sz="0" w:space="0" w:color="auto"/>
        <w:left w:val="none" w:sz="0" w:space="0" w:color="auto"/>
        <w:bottom w:val="none" w:sz="0" w:space="0" w:color="auto"/>
        <w:right w:val="none" w:sz="0" w:space="0" w:color="auto"/>
      </w:divBdr>
    </w:div>
    <w:div w:id="1029260777">
      <w:bodyDiv w:val="1"/>
      <w:marLeft w:val="0"/>
      <w:marRight w:val="0"/>
      <w:marTop w:val="0"/>
      <w:marBottom w:val="0"/>
      <w:divBdr>
        <w:top w:val="none" w:sz="0" w:space="0" w:color="auto"/>
        <w:left w:val="none" w:sz="0" w:space="0" w:color="auto"/>
        <w:bottom w:val="none" w:sz="0" w:space="0" w:color="auto"/>
        <w:right w:val="none" w:sz="0" w:space="0" w:color="auto"/>
      </w:divBdr>
    </w:div>
    <w:div w:id="1029791794">
      <w:bodyDiv w:val="1"/>
      <w:marLeft w:val="0"/>
      <w:marRight w:val="0"/>
      <w:marTop w:val="0"/>
      <w:marBottom w:val="0"/>
      <w:divBdr>
        <w:top w:val="none" w:sz="0" w:space="0" w:color="auto"/>
        <w:left w:val="none" w:sz="0" w:space="0" w:color="auto"/>
        <w:bottom w:val="none" w:sz="0" w:space="0" w:color="auto"/>
        <w:right w:val="none" w:sz="0" w:space="0" w:color="auto"/>
      </w:divBdr>
    </w:div>
    <w:div w:id="1031807752">
      <w:bodyDiv w:val="1"/>
      <w:marLeft w:val="0"/>
      <w:marRight w:val="0"/>
      <w:marTop w:val="0"/>
      <w:marBottom w:val="0"/>
      <w:divBdr>
        <w:top w:val="none" w:sz="0" w:space="0" w:color="auto"/>
        <w:left w:val="none" w:sz="0" w:space="0" w:color="auto"/>
        <w:bottom w:val="none" w:sz="0" w:space="0" w:color="auto"/>
        <w:right w:val="none" w:sz="0" w:space="0" w:color="auto"/>
      </w:divBdr>
    </w:div>
    <w:div w:id="1032801583">
      <w:bodyDiv w:val="1"/>
      <w:marLeft w:val="0"/>
      <w:marRight w:val="0"/>
      <w:marTop w:val="0"/>
      <w:marBottom w:val="0"/>
      <w:divBdr>
        <w:top w:val="none" w:sz="0" w:space="0" w:color="auto"/>
        <w:left w:val="none" w:sz="0" w:space="0" w:color="auto"/>
        <w:bottom w:val="none" w:sz="0" w:space="0" w:color="auto"/>
        <w:right w:val="none" w:sz="0" w:space="0" w:color="auto"/>
      </w:divBdr>
    </w:div>
    <w:div w:id="1033648319">
      <w:bodyDiv w:val="1"/>
      <w:marLeft w:val="0"/>
      <w:marRight w:val="0"/>
      <w:marTop w:val="0"/>
      <w:marBottom w:val="0"/>
      <w:divBdr>
        <w:top w:val="none" w:sz="0" w:space="0" w:color="auto"/>
        <w:left w:val="none" w:sz="0" w:space="0" w:color="auto"/>
        <w:bottom w:val="none" w:sz="0" w:space="0" w:color="auto"/>
        <w:right w:val="none" w:sz="0" w:space="0" w:color="auto"/>
      </w:divBdr>
    </w:div>
    <w:div w:id="1034381528">
      <w:bodyDiv w:val="1"/>
      <w:marLeft w:val="0"/>
      <w:marRight w:val="0"/>
      <w:marTop w:val="0"/>
      <w:marBottom w:val="0"/>
      <w:divBdr>
        <w:top w:val="none" w:sz="0" w:space="0" w:color="auto"/>
        <w:left w:val="none" w:sz="0" w:space="0" w:color="auto"/>
        <w:bottom w:val="none" w:sz="0" w:space="0" w:color="auto"/>
        <w:right w:val="none" w:sz="0" w:space="0" w:color="auto"/>
      </w:divBdr>
    </w:div>
    <w:div w:id="1035420547">
      <w:bodyDiv w:val="1"/>
      <w:marLeft w:val="0"/>
      <w:marRight w:val="0"/>
      <w:marTop w:val="0"/>
      <w:marBottom w:val="0"/>
      <w:divBdr>
        <w:top w:val="none" w:sz="0" w:space="0" w:color="auto"/>
        <w:left w:val="none" w:sz="0" w:space="0" w:color="auto"/>
        <w:bottom w:val="none" w:sz="0" w:space="0" w:color="auto"/>
        <w:right w:val="none" w:sz="0" w:space="0" w:color="auto"/>
      </w:divBdr>
    </w:div>
    <w:div w:id="1035732418">
      <w:bodyDiv w:val="1"/>
      <w:marLeft w:val="0"/>
      <w:marRight w:val="0"/>
      <w:marTop w:val="0"/>
      <w:marBottom w:val="0"/>
      <w:divBdr>
        <w:top w:val="none" w:sz="0" w:space="0" w:color="auto"/>
        <w:left w:val="none" w:sz="0" w:space="0" w:color="auto"/>
        <w:bottom w:val="none" w:sz="0" w:space="0" w:color="auto"/>
        <w:right w:val="none" w:sz="0" w:space="0" w:color="auto"/>
      </w:divBdr>
    </w:div>
    <w:div w:id="1036006396">
      <w:bodyDiv w:val="1"/>
      <w:marLeft w:val="0"/>
      <w:marRight w:val="0"/>
      <w:marTop w:val="0"/>
      <w:marBottom w:val="0"/>
      <w:divBdr>
        <w:top w:val="none" w:sz="0" w:space="0" w:color="auto"/>
        <w:left w:val="none" w:sz="0" w:space="0" w:color="auto"/>
        <w:bottom w:val="none" w:sz="0" w:space="0" w:color="auto"/>
        <w:right w:val="none" w:sz="0" w:space="0" w:color="auto"/>
      </w:divBdr>
    </w:div>
    <w:div w:id="1036126623">
      <w:bodyDiv w:val="1"/>
      <w:marLeft w:val="0"/>
      <w:marRight w:val="0"/>
      <w:marTop w:val="0"/>
      <w:marBottom w:val="0"/>
      <w:divBdr>
        <w:top w:val="none" w:sz="0" w:space="0" w:color="auto"/>
        <w:left w:val="none" w:sz="0" w:space="0" w:color="auto"/>
        <w:bottom w:val="none" w:sz="0" w:space="0" w:color="auto"/>
        <w:right w:val="none" w:sz="0" w:space="0" w:color="auto"/>
      </w:divBdr>
    </w:div>
    <w:div w:id="1037466400">
      <w:bodyDiv w:val="1"/>
      <w:marLeft w:val="0"/>
      <w:marRight w:val="0"/>
      <w:marTop w:val="0"/>
      <w:marBottom w:val="0"/>
      <w:divBdr>
        <w:top w:val="none" w:sz="0" w:space="0" w:color="auto"/>
        <w:left w:val="none" w:sz="0" w:space="0" w:color="auto"/>
        <w:bottom w:val="none" w:sz="0" w:space="0" w:color="auto"/>
        <w:right w:val="none" w:sz="0" w:space="0" w:color="auto"/>
      </w:divBdr>
    </w:div>
    <w:div w:id="1037778164">
      <w:bodyDiv w:val="1"/>
      <w:marLeft w:val="0"/>
      <w:marRight w:val="0"/>
      <w:marTop w:val="0"/>
      <w:marBottom w:val="0"/>
      <w:divBdr>
        <w:top w:val="none" w:sz="0" w:space="0" w:color="auto"/>
        <w:left w:val="none" w:sz="0" w:space="0" w:color="auto"/>
        <w:bottom w:val="none" w:sz="0" w:space="0" w:color="auto"/>
        <w:right w:val="none" w:sz="0" w:space="0" w:color="auto"/>
      </w:divBdr>
    </w:div>
    <w:div w:id="1037782339">
      <w:bodyDiv w:val="1"/>
      <w:marLeft w:val="0"/>
      <w:marRight w:val="0"/>
      <w:marTop w:val="0"/>
      <w:marBottom w:val="0"/>
      <w:divBdr>
        <w:top w:val="none" w:sz="0" w:space="0" w:color="auto"/>
        <w:left w:val="none" w:sz="0" w:space="0" w:color="auto"/>
        <w:bottom w:val="none" w:sz="0" w:space="0" w:color="auto"/>
        <w:right w:val="none" w:sz="0" w:space="0" w:color="auto"/>
      </w:divBdr>
    </w:div>
    <w:div w:id="1039017268">
      <w:bodyDiv w:val="1"/>
      <w:marLeft w:val="0"/>
      <w:marRight w:val="0"/>
      <w:marTop w:val="0"/>
      <w:marBottom w:val="0"/>
      <w:divBdr>
        <w:top w:val="none" w:sz="0" w:space="0" w:color="auto"/>
        <w:left w:val="none" w:sz="0" w:space="0" w:color="auto"/>
        <w:bottom w:val="none" w:sz="0" w:space="0" w:color="auto"/>
        <w:right w:val="none" w:sz="0" w:space="0" w:color="auto"/>
      </w:divBdr>
    </w:div>
    <w:div w:id="1039626253">
      <w:bodyDiv w:val="1"/>
      <w:marLeft w:val="0"/>
      <w:marRight w:val="0"/>
      <w:marTop w:val="0"/>
      <w:marBottom w:val="0"/>
      <w:divBdr>
        <w:top w:val="none" w:sz="0" w:space="0" w:color="auto"/>
        <w:left w:val="none" w:sz="0" w:space="0" w:color="auto"/>
        <w:bottom w:val="none" w:sz="0" w:space="0" w:color="auto"/>
        <w:right w:val="none" w:sz="0" w:space="0" w:color="auto"/>
      </w:divBdr>
    </w:div>
    <w:div w:id="1039744866">
      <w:bodyDiv w:val="1"/>
      <w:marLeft w:val="0"/>
      <w:marRight w:val="0"/>
      <w:marTop w:val="0"/>
      <w:marBottom w:val="0"/>
      <w:divBdr>
        <w:top w:val="none" w:sz="0" w:space="0" w:color="auto"/>
        <w:left w:val="none" w:sz="0" w:space="0" w:color="auto"/>
        <w:bottom w:val="none" w:sz="0" w:space="0" w:color="auto"/>
        <w:right w:val="none" w:sz="0" w:space="0" w:color="auto"/>
      </w:divBdr>
    </w:div>
    <w:div w:id="1039862493">
      <w:bodyDiv w:val="1"/>
      <w:marLeft w:val="0"/>
      <w:marRight w:val="0"/>
      <w:marTop w:val="0"/>
      <w:marBottom w:val="0"/>
      <w:divBdr>
        <w:top w:val="none" w:sz="0" w:space="0" w:color="auto"/>
        <w:left w:val="none" w:sz="0" w:space="0" w:color="auto"/>
        <w:bottom w:val="none" w:sz="0" w:space="0" w:color="auto"/>
        <w:right w:val="none" w:sz="0" w:space="0" w:color="auto"/>
      </w:divBdr>
    </w:div>
    <w:div w:id="1040277250">
      <w:bodyDiv w:val="1"/>
      <w:marLeft w:val="0"/>
      <w:marRight w:val="0"/>
      <w:marTop w:val="0"/>
      <w:marBottom w:val="0"/>
      <w:divBdr>
        <w:top w:val="none" w:sz="0" w:space="0" w:color="auto"/>
        <w:left w:val="none" w:sz="0" w:space="0" w:color="auto"/>
        <w:bottom w:val="none" w:sz="0" w:space="0" w:color="auto"/>
        <w:right w:val="none" w:sz="0" w:space="0" w:color="auto"/>
      </w:divBdr>
    </w:div>
    <w:div w:id="1040320347">
      <w:bodyDiv w:val="1"/>
      <w:marLeft w:val="0"/>
      <w:marRight w:val="0"/>
      <w:marTop w:val="0"/>
      <w:marBottom w:val="0"/>
      <w:divBdr>
        <w:top w:val="none" w:sz="0" w:space="0" w:color="auto"/>
        <w:left w:val="none" w:sz="0" w:space="0" w:color="auto"/>
        <w:bottom w:val="none" w:sz="0" w:space="0" w:color="auto"/>
        <w:right w:val="none" w:sz="0" w:space="0" w:color="auto"/>
      </w:divBdr>
    </w:div>
    <w:div w:id="1040932553">
      <w:bodyDiv w:val="1"/>
      <w:marLeft w:val="0"/>
      <w:marRight w:val="0"/>
      <w:marTop w:val="0"/>
      <w:marBottom w:val="0"/>
      <w:divBdr>
        <w:top w:val="none" w:sz="0" w:space="0" w:color="auto"/>
        <w:left w:val="none" w:sz="0" w:space="0" w:color="auto"/>
        <w:bottom w:val="none" w:sz="0" w:space="0" w:color="auto"/>
        <w:right w:val="none" w:sz="0" w:space="0" w:color="auto"/>
      </w:divBdr>
    </w:div>
    <w:div w:id="1040978275">
      <w:bodyDiv w:val="1"/>
      <w:marLeft w:val="0"/>
      <w:marRight w:val="0"/>
      <w:marTop w:val="0"/>
      <w:marBottom w:val="0"/>
      <w:divBdr>
        <w:top w:val="none" w:sz="0" w:space="0" w:color="auto"/>
        <w:left w:val="none" w:sz="0" w:space="0" w:color="auto"/>
        <w:bottom w:val="none" w:sz="0" w:space="0" w:color="auto"/>
        <w:right w:val="none" w:sz="0" w:space="0" w:color="auto"/>
      </w:divBdr>
    </w:div>
    <w:div w:id="1042444152">
      <w:bodyDiv w:val="1"/>
      <w:marLeft w:val="0"/>
      <w:marRight w:val="0"/>
      <w:marTop w:val="0"/>
      <w:marBottom w:val="0"/>
      <w:divBdr>
        <w:top w:val="none" w:sz="0" w:space="0" w:color="auto"/>
        <w:left w:val="none" w:sz="0" w:space="0" w:color="auto"/>
        <w:bottom w:val="none" w:sz="0" w:space="0" w:color="auto"/>
        <w:right w:val="none" w:sz="0" w:space="0" w:color="auto"/>
      </w:divBdr>
    </w:div>
    <w:div w:id="1042705163">
      <w:bodyDiv w:val="1"/>
      <w:marLeft w:val="0"/>
      <w:marRight w:val="0"/>
      <w:marTop w:val="0"/>
      <w:marBottom w:val="0"/>
      <w:divBdr>
        <w:top w:val="none" w:sz="0" w:space="0" w:color="auto"/>
        <w:left w:val="none" w:sz="0" w:space="0" w:color="auto"/>
        <w:bottom w:val="none" w:sz="0" w:space="0" w:color="auto"/>
        <w:right w:val="none" w:sz="0" w:space="0" w:color="auto"/>
      </w:divBdr>
    </w:div>
    <w:div w:id="1042903969">
      <w:bodyDiv w:val="1"/>
      <w:marLeft w:val="0"/>
      <w:marRight w:val="0"/>
      <w:marTop w:val="0"/>
      <w:marBottom w:val="0"/>
      <w:divBdr>
        <w:top w:val="none" w:sz="0" w:space="0" w:color="auto"/>
        <w:left w:val="none" w:sz="0" w:space="0" w:color="auto"/>
        <w:bottom w:val="none" w:sz="0" w:space="0" w:color="auto"/>
        <w:right w:val="none" w:sz="0" w:space="0" w:color="auto"/>
      </w:divBdr>
    </w:div>
    <w:div w:id="1043365700">
      <w:bodyDiv w:val="1"/>
      <w:marLeft w:val="0"/>
      <w:marRight w:val="0"/>
      <w:marTop w:val="0"/>
      <w:marBottom w:val="0"/>
      <w:divBdr>
        <w:top w:val="none" w:sz="0" w:space="0" w:color="auto"/>
        <w:left w:val="none" w:sz="0" w:space="0" w:color="auto"/>
        <w:bottom w:val="none" w:sz="0" w:space="0" w:color="auto"/>
        <w:right w:val="none" w:sz="0" w:space="0" w:color="auto"/>
      </w:divBdr>
    </w:div>
    <w:div w:id="1043598885">
      <w:bodyDiv w:val="1"/>
      <w:marLeft w:val="0"/>
      <w:marRight w:val="0"/>
      <w:marTop w:val="0"/>
      <w:marBottom w:val="0"/>
      <w:divBdr>
        <w:top w:val="none" w:sz="0" w:space="0" w:color="auto"/>
        <w:left w:val="none" w:sz="0" w:space="0" w:color="auto"/>
        <w:bottom w:val="none" w:sz="0" w:space="0" w:color="auto"/>
        <w:right w:val="none" w:sz="0" w:space="0" w:color="auto"/>
      </w:divBdr>
    </w:div>
    <w:div w:id="1043748533">
      <w:bodyDiv w:val="1"/>
      <w:marLeft w:val="0"/>
      <w:marRight w:val="0"/>
      <w:marTop w:val="0"/>
      <w:marBottom w:val="0"/>
      <w:divBdr>
        <w:top w:val="none" w:sz="0" w:space="0" w:color="auto"/>
        <w:left w:val="none" w:sz="0" w:space="0" w:color="auto"/>
        <w:bottom w:val="none" w:sz="0" w:space="0" w:color="auto"/>
        <w:right w:val="none" w:sz="0" w:space="0" w:color="auto"/>
      </w:divBdr>
    </w:div>
    <w:div w:id="1044017480">
      <w:bodyDiv w:val="1"/>
      <w:marLeft w:val="0"/>
      <w:marRight w:val="0"/>
      <w:marTop w:val="0"/>
      <w:marBottom w:val="0"/>
      <w:divBdr>
        <w:top w:val="none" w:sz="0" w:space="0" w:color="auto"/>
        <w:left w:val="none" w:sz="0" w:space="0" w:color="auto"/>
        <w:bottom w:val="none" w:sz="0" w:space="0" w:color="auto"/>
        <w:right w:val="none" w:sz="0" w:space="0" w:color="auto"/>
      </w:divBdr>
    </w:div>
    <w:div w:id="1044283197">
      <w:bodyDiv w:val="1"/>
      <w:marLeft w:val="0"/>
      <w:marRight w:val="0"/>
      <w:marTop w:val="0"/>
      <w:marBottom w:val="0"/>
      <w:divBdr>
        <w:top w:val="none" w:sz="0" w:space="0" w:color="auto"/>
        <w:left w:val="none" w:sz="0" w:space="0" w:color="auto"/>
        <w:bottom w:val="none" w:sz="0" w:space="0" w:color="auto"/>
        <w:right w:val="none" w:sz="0" w:space="0" w:color="auto"/>
      </w:divBdr>
    </w:div>
    <w:div w:id="1044909795">
      <w:bodyDiv w:val="1"/>
      <w:marLeft w:val="0"/>
      <w:marRight w:val="0"/>
      <w:marTop w:val="0"/>
      <w:marBottom w:val="0"/>
      <w:divBdr>
        <w:top w:val="none" w:sz="0" w:space="0" w:color="auto"/>
        <w:left w:val="none" w:sz="0" w:space="0" w:color="auto"/>
        <w:bottom w:val="none" w:sz="0" w:space="0" w:color="auto"/>
        <w:right w:val="none" w:sz="0" w:space="0" w:color="auto"/>
      </w:divBdr>
    </w:div>
    <w:div w:id="1045251172">
      <w:bodyDiv w:val="1"/>
      <w:marLeft w:val="0"/>
      <w:marRight w:val="0"/>
      <w:marTop w:val="0"/>
      <w:marBottom w:val="0"/>
      <w:divBdr>
        <w:top w:val="none" w:sz="0" w:space="0" w:color="auto"/>
        <w:left w:val="none" w:sz="0" w:space="0" w:color="auto"/>
        <w:bottom w:val="none" w:sz="0" w:space="0" w:color="auto"/>
        <w:right w:val="none" w:sz="0" w:space="0" w:color="auto"/>
      </w:divBdr>
    </w:div>
    <w:div w:id="1046682067">
      <w:bodyDiv w:val="1"/>
      <w:marLeft w:val="0"/>
      <w:marRight w:val="0"/>
      <w:marTop w:val="0"/>
      <w:marBottom w:val="0"/>
      <w:divBdr>
        <w:top w:val="none" w:sz="0" w:space="0" w:color="auto"/>
        <w:left w:val="none" w:sz="0" w:space="0" w:color="auto"/>
        <w:bottom w:val="none" w:sz="0" w:space="0" w:color="auto"/>
        <w:right w:val="none" w:sz="0" w:space="0" w:color="auto"/>
      </w:divBdr>
    </w:div>
    <w:div w:id="1046874425">
      <w:bodyDiv w:val="1"/>
      <w:marLeft w:val="0"/>
      <w:marRight w:val="0"/>
      <w:marTop w:val="0"/>
      <w:marBottom w:val="0"/>
      <w:divBdr>
        <w:top w:val="none" w:sz="0" w:space="0" w:color="auto"/>
        <w:left w:val="none" w:sz="0" w:space="0" w:color="auto"/>
        <w:bottom w:val="none" w:sz="0" w:space="0" w:color="auto"/>
        <w:right w:val="none" w:sz="0" w:space="0" w:color="auto"/>
      </w:divBdr>
    </w:div>
    <w:div w:id="1046948642">
      <w:bodyDiv w:val="1"/>
      <w:marLeft w:val="0"/>
      <w:marRight w:val="0"/>
      <w:marTop w:val="0"/>
      <w:marBottom w:val="0"/>
      <w:divBdr>
        <w:top w:val="none" w:sz="0" w:space="0" w:color="auto"/>
        <w:left w:val="none" w:sz="0" w:space="0" w:color="auto"/>
        <w:bottom w:val="none" w:sz="0" w:space="0" w:color="auto"/>
        <w:right w:val="none" w:sz="0" w:space="0" w:color="auto"/>
      </w:divBdr>
    </w:div>
    <w:div w:id="1047267020">
      <w:bodyDiv w:val="1"/>
      <w:marLeft w:val="0"/>
      <w:marRight w:val="0"/>
      <w:marTop w:val="0"/>
      <w:marBottom w:val="0"/>
      <w:divBdr>
        <w:top w:val="none" w:sz="0" w:space="0" w:color="auto"/>
        <w:left w:val="none" w:sz="0" w:space="0" w:color="auto"/>
        <w:bottom w:val="none" w:sz="0" w:space="0" w:color="auto"/>
        <w:right w:val="none" w:sz="0" w:space="0" w:color="auto"/>
      </w:divBdr>
    </w:div>
    <w:div w:id="1049183438">
      <w:bodyDiv w:val="1"/>
      <w:marLeft w:val="0"/>
      <w:marRight w:val="0"/>
      <w:marTop w:val="0"/>
      <w:marBottom w:val="0"/>
      <w:divBdr>
        <w:top w:val="none" w:sz="0" w:space="0" w:color="auto"/>
        <w:left w:val="none" w:sz="0" w:space="0" w:color="auto"/>
        <w:bottom w:val="none" w:sz="0" w:space="0" w:color="auto"/>
        <w:right w:val="none" w:sz="0" w:space="0" w:color="auto"/>
      </w:divBdr>
    </w:div>
    <w:div w:id="1049187708">
      <w:bodyDiv w:val="1"/>
      <w:marLeft w:val="0"/>
      <w:marRight w:val="0"/>
      <w:marTop w:val="0"/>
      <w:marBottom w:val="0"/>
      <w:divBdr>
        <w:top w:val="none" w:sz="0" w:space="0" w:color="auto"/>
        <w:left w:val="none" w:sz="0" w:space="0" w:color="auto"/>
        <w:bottom w:val="none" w:sz="0" w:space="0" w:color="auto"/>
        <w:right w:val="none" w:sz="0" w:space="0" w:color="auto"/>
      </w:divBdr>
    </w:div>
    <w:div w:id="1050301871">
      <w:bodyDiv w:val="1"/>
      <w:marLeft w:val="0"/>
      <w:marRight w:val="0"/>
      <w:marTop w:val="0"/>
      <w:marBottom w:val="0"/>
      <w:divBdr>
        <w:top w:val="none" w:sz="0" w:space="0" w:color="auto"/>
        <w:left w:val="none" w:sz="0" w:space="0" w:color="auto"/>
        <w:bottom w:val="none" w:sz="0" w:space="0" w:color="auto"/>
        <w:right w:val="none" w:sz="0" w:space="0" w:color="auto"/>
      </w:divBdr>
    </w:div>
    <w:div w:id="1051811230">
      <w:bodyDiv w:val="1"/>
      <w:marLeft w:val="0"/>
      <w:marRight w:val="0"/>
      <w:marTop w:val="0"/>
      <w:marBottom w:val="0"/>
      <w:divBdr>
        <w:top w:val="none" w:sz="0" w:space="0" w:color="auto"/>
        <w:left w:val="none" w:sz="0" w:space="0" w:color="auto"/>
        <w:bottom w:val="none" w:sz="0" w:space="0" w:color="auto"/>
        <w:right w:val="none" w:sz="0" w:space="0" w:color="auto"/>
      </w:divBdr>
    </w:div>
    <w:div w:id="1052533021">
      <w:bodyDiv w:val="1"/>
      <w:marLeft w:val="0"/>
      <w:marRight w:val="0"/>
      <w:marTop w:val="0"/>
      <w:marBottom w:val="0"/>
      <w:divBdr>
        <w:top w:val="none" w:sz="0" w:space="0" w:color="auto"/>
        <w:left w:val="none" w:sz="0" w:space="0" w:color="auto"/>
        <w:bottom w:val="none" w:sz="0" w:space="0" w:color="auto"/>
        <w:right w:val="none" w:sz="0" w:space="0" w:color="auto"/>
      </w:divBdr>
    </w:div>
    <w:div w:id="1053390840">
      <w:bodyDiv w:val="1"/>
      <w:marLeft w:val="0"/>
      <w:marRight w:val="0"/>
      <w:marTop w:val="0"/>
      <w:marBottom w:val="0"/>
      <w:divBdr>
        <w:top w:val="none" w:sz="0" w:space="0" w:color="auto"/>
        <w:left w:val="none" w:sz="0" w:space="0" w:color="auto"/>
        <w:bottom w:val="none" w:sz="0" w:space="0" w:color="auto"/>
        <w:right w:val="none" w:sz="0" w:space="0" w:color="auto"/>
      </w:divBdr>
    </w:div>
    <w:div w:id="1053580564">
      <w:bodyDiv w:val="1"/>
      <w:marLeft w:val="0"/>
      <w:marRight w:val="0"/>
      <w:marTop w:val="0"/>
      <w:marBottom w:val="0"/>
      <w:divBdr>
        <w:top w:val="none" w:sz="0" w:space="0" w:color="auto"/>
        <w:left w:val="none" w:sz="0" w:space="0" w:color="auto"/>
        <w:bottom w:val="none" w:sz="0" w:space="0" w:color="auto"/>
        <w:right w:val="none" w:sz="0" w:space="0" w:color="auto"/>
      </w:divBdr>
    </w:div>
    <w:div w:id="1054815974">
      <w:bodyDiv w:val="1"/>
      <w:marLeft w:val="0"/>
      <w:marRight w:val="0"/>
      <w:marTop w:val="0"/>
      <w:marBottom w:val="0"/>
      <w:divBdr>
        <w:top w:val="none" w:sz="0" w:space="0" w:color="auto"/>
        <w:left w:val="none" w:sz="0" w:space="0" w:color="auto"/>
        <w:bottom w:val="none" w:sz="0" w:space="0" w:color="auto"/>
        <w:right w:val="none" w:sz="0" w:space="0" w:color="auto"/>
      </w:divBdr>
    </w:div>
    <w:div w:id="1055350513">
      <w:bodyDiv w:val="1"/>
      <w:marLeft w:val="0"/>
      <w:marRight w:val="0"/>
      <w:marTop w:val="0"/>
      <w:marBottom w:val="0"/>
      <w:divBdr>
        <w:top w:val="none" w:sz="0" w:space="0" w:color="auto"/>
        <w:left w:val="none" w:sz="0" w:space="0" w:color="auto"/>
        <w:bottom w:val="none" w:sz="0" w:space="0" w:color="auto"/>
        <w:right w:val="none" w:sz="0" w:space="0" w:color="auto"/>
      </w:divBdr>
    </w:div>
    <w:div w:id="1055356399">
      <w:bodyDiv w:val="1"/>
      <w:marLeft w:val="0"/>
      <w:marRight w:val="0"/>
      <w:marTop w:val="0"/>
      <w:marBottom w:val="0"/>
      <w:divBdr>
        <w:top w:val="none" w:sz="0" w:space="0" w:color="auto"/>
        <w:left w:val="none" w:sz="0" w:space="0" w:color="auto"/>
        <w:bottom w:val="none" w:sz="0" w:space="0" w:color="auto"/>
        <w:right w:val="none" w:sz="0" w:space="0" w:color="auto"/>
      </w:divBdr>
    </w:div>
    <w:div w:id="1057704810">
      <w:bodyDiv w:val="1"/>
      <w:marLeft w:val="0"/>
      <w:marRight w:val="0"/>
      <w:marTop w:val="0"/>
      <w:marBottom w:val="0"/>
      <w:divBdr>
        <w:top w:val="none" w:sz="0" w:space="0" w:color="auto"/>
        <w:left w:val="none" w:sz="0" w:space="0" w:color="auto"/>
        <w:bottom w:val="none" w:sz="0" w:space="0" w:color="auto"/>
        <w:right w:val="none" w:sz="0" w:space="0" w:color="auto"/>
      </w:divBdr>
    </w:div>
    <w:div w:id="1057751852">
      <w:bodyDiv w:val="1"/>
      <w:marLeft w:val="0"/>
      <w:marRight w:val="0"/>
      <w:marTop w:val="0"/>
      <w:marBottom w:val="0"/>
      <w:divBdr>
        <w:top w:val="none" w:sz="0" w:space="0" w:color="auto"/>
        <w:left w:val="none" w:sz="0" w:space="0" w:color="auto"/>
        <w:bottom w:val="none" w:sz="0" w:space="0" w:color="auto"/>
        <w:right w:val="none" w:sz="0" w:space="0" w:color="auto"/>
      </w:divBdr>
    </w:div>
    <w:div w:id="1060010956">
      <w:bodyDiv w:val="1"/>
      <w:marLeft w:val="0"/>
      <w:marRight w:val="0"/>
      <w:marTop w:val="0"/>
      <w:marBottom w:val="0"/>
      <w:divBdr>
        <w:top w:val="none" w:sz="0" w:space="0" w:color="auto"/>
        <w:left w:val="none" w:sz="0" w:space="0" w:color="auto"/>
        <w:bottom w:val="none" w:sz="0" w:space="0" w:color="auto"/>
        <w:right w:val="none" w:sz="0" w:space="0" w:color="auto"/>
      </w:divBdr>
    </w:div>
    <w:div w:id="1062018251">
      <w:bodyDiv w:val="1"/>
      <w:marLeft w:val="0"/>
      <w:marRight w:val="0"/>
      <w:marTop w:val="0"/>
      <w:marBottom w:val="0"/>
      <w:divBdr>
        <w:top w:val="none" w:sz="0" w:space="0" w:color="auto"/>
        <w:left w:val="none" w:sz="0" w:space="0" w:color="auto"/>
        <w:bottom w:val="none" w:sz="0" w:space="0" w:color="auto"/>
        <w:right w:val="none" w:sz="0" w:space="0" w:color="auto"/>
      </w:divBdr>
    </w:div>
    <w:div w:id="1062026005">
      <w:bodyDiv w:val="1"/>
      <w:marLeft w:val="0"/>
      <w:marRight w:val="0"/>
      <w:marTop w:val="0"/>
      <w:marBottom w:val="0"/>
      <w:divBdr>
        <w:top w:val="none" w:sz="0" w:space="0" w:color="auto"/>
        <w:left w:val="none" w:sz="0" w:space="0" w:color="auto"/>
        <w:bottom w:val="none" w:sz="0" w:space="0" w:color="auto"/>
        <w:right w:val="none" w:sz="0" w:space="0" w:color="auto"/>
      </w:divBdr>
    </w:div>
    <w:div w:id="1062219007">
      <w:bodyDiv w:val="1"/>
      <w:marLeft w:val="0"/>
      <w:marRight w:val="0"/>
      <w:marTop w:val="0"/>
      <w:marBottom w:val="0"/>
      <w:divBdr>
        <w:top w:val="none" w:sz="0" w:space="0" w:color="auto"/>
        <w:left w:val="none" w:sz="0" w:space="0" w:color="auto"/>
        <w:bottom w:val="none" w:sz="0" w:space="0" w:color="auto"/>
        <w:right w:val="none" w:sz="0" w:space="0" w:color="auto"/>
      </w:divBdr>
    </w:div>
    <w:div w:id="1062368128">
      <w:bodyDiv w:val="1"/>
      <w:marLeft w:val="0"/>
      <w:marRight w:val="0"/>
      <w:marTop w:val="0"/>
      <w:marBottom w:val="0"/>
      <w:divBdr>
        <w:top w:val="none" w:sz="0" w:space="0" w:color="auto"/>
        <w:left w:val="none" w:sz="0" w:space="0" w:color="auto"/>
        <w:bottom w:val="none" w:sz="0" w:space="0" w:color="auto"/>
        <w:right w:val="none" w:sz="0" w:space="0" w:color="auto"/>
      </w:divBdr>
    </w:div>
    <w:div w:id="1063018851">
      <w:bodyDiv w:val="1"/>
      <w:marLeft w:val="0"/>
      <w:marRight w:val="0"/>
      <w:marTop w:val="0"/>
      <w:marBottom w:val="0"/>
      <w:divBdr>
        <w:top w:val="none" w:sz="0" w:space="0" w:color="auto"/>
        <w:left w:val="none" w:sz="0" w:space="0" w:color="auto"/>
        <w:bottom w:val="none" w:sz="0" w:space="0" w:color="auto"/>
        <w:right w:val="none" w:sz="0" w:space="0" w:color="auto"/>
      </w:divBdr>
    </w:div>
    <w:div w:id="1063286561">
      <w:bodyDiv w:val="1"/>
      <w:marLeft w:val="0"/>
      <w:marRight w:val="0"/>
      <w:marTop w:val="0"/>
      <w:marBottom w:val="0"/>
      <w:divBdr>
        <w:top w:val="none" w:sz="0" w:space="0" w:color="auto"/>
        <w:left w:val="none" w:sz="0" w:space="0" w:color="auto"/>
        <w:bottom w:val="none" w:sz="0" w:space="0" w:color="auto"/>
        <w:right w:val="none" w:sz="0" w:space="0" w:color="auto"/>
      </w:divBdr>
    </w:div>
    <w:div w:id="1063992744">
      <w:bodyDiv w:val="1"/>
      <w:marLeft w:val="0"/>
      <w:marRight w:val="0"/>
      <w:marTop w:val="0"/>
      <w:marBottom w:val="0"/>
      <w:divBdr>
        <w:top w:val="none" w:sz="0" w:space="0" w:color="auto"/>
        <w:left w:val="none" w:sz="0" w:space="0" w:color="auto"/>
        <w:bottom w:val="none" w:sz="0" w:space="0" w:color="auto"/>
        <w:right w:val="none" w:sz="0" w:space="0" w:color="auto"/>
      </w:divBdr>
    </w:div>
    <w:div w:id="1064329066">
      <w:bodyDiv w:val="1"/>
      <w:marLeft w:val="0"/>
      <w:marRight w:val="0"/>
      <w:marTop w:val="0"/>
      <w:marBottom w:val="0"/>
      <w:divBdr>
        <w:top w:val="none" w:sz="0" w:space="0" w:color="auto"/>
        <w:left w:val="none" w:sz="0" w:space="0" w:color="auto"/>
        <w:bottom w:val="none" w:sz="0" w:space="0" w:color="auto"/>
        <w:right w:val="none" w:sz="0" w:space="0" w:color="auto"/>
      </w:divBdr>
    </w:div>
    <w:div w:id="1065252664">
      <w:bodyDiv w:val="1"/>
      <w:marLeft w:val="0"/>
      <w:marRight w:val="0"/>
      <w:marTop w:val="0"/>
      <w:marBottom w:val="0"/>
      <w:divBdr>
        <w:top w:val="none" w:sz="0" w:space="0" w:color="auto"/>
        <w:left w:val="none" w:sz="0" w:space="0" w:color="auto"/>
        <w:bottom w:val="none" w:sz="0" w:space="0" w:color="auto"/>
        <w:right w:val="none" w:sz="0" w:space="0" w:color="auto"/>
      </w:divBdr>
    </w:div>
    <w:div w:id="1066144657">
      <w:bodyDiv w:val="1"/>
      <w:marLeft w:val="0"/>
      <w:marRight w:val="0"/>
      <w:marTop w:val="0"/>
      <w:marBottom w:val="0"/>
      <w:divBdr>
        <w:top w:val="none" w:sz="0" w:space="0" w:color="auto"/>
        <w:left w:val="none" w:sz="0" w:space="0" w:color="auto"/>
        <w:bottom w:val="none" w:sz="0" w:space="0" w:color="auto"/>
        <w:right w:val="none" w:sz="0" w:space="0" w:color="auto"/>
      </w:divBdr>
    </w:div>
    <w:div w:id="1066300582">
      <w:bodyDiv w:val="1"/>
      <w:marLeft w:val="0"/>
      <w:marRight w:val="0"/>
      <w:marTop w:val="0"/>
      <w:marBottom w:val="0"/>
      <w:divBdr>
        <w:top w:val="none" w:sz="0" w:space="0" w:color="auto"/>
        <w:left w:val="none" w:sz="0" w:space="0" w:color="auto"/>
        <w:bottom w:val="none" w:sz="0" w:space="0" w:color="auto"/>
        <w:right w:val="none" w:sz="0" w:space="0" w:color="auto"/>
      </w:divBdr>
    </w:div>
    <w:div w:id="1066613452">
      <w:bodyDiv w:val="1"/>
      <w:marLeft w:val="0"/>
      <w:marRight w:val="0"/>
      <w:marTop w:val="0"/>
      <w:marBottom w:val="0"/>
      <w:divBdr>
        <w:top w:val="none" w:sz="0" w:space="0" w:color="auto"/>
        <w:left w:val="none" w:sz="0" w:space="0" w:color="auto"/>
        <w:bottom w:val="none" w:sz="0" w:space="0" w:color="auto"/>
        <w:right w:val="none" w:sz="0" w:space="0" w:color="auto"/>
      </w:divBdr>
    </w:div>
    <w:div w:id="1066758126">
      <w:bodyDiv w:val="1"/>
      <w:marLeft w:val="0"/>
      <w:marRight w:val="0"/>
      <w:marTop w:val="0"/>
      <w:marBottom w:val="0"/>
      <w:divBdr>
        <w:top w:val="none" w:sz="0" w:space="0" w:color="auto"/>
        <w:left w:val="none" w:sz="0" w:space="0" w:color="auto"/>
        <w:bottom w:val="none" w:sz="0" w:space="0" w:color="auto"/>
        <w:right w:val="none" w:sz="0" w:space="0" w:color="auto"/>
      </w:divBdr>
    </w:div>
    <w:div w:id="1067652951">
      <w:bodyDiv w:val="1"/>
      <w:marLeft w:val="0"/>
      <w:marRight w:val="0"/>
      <w:marTop w:val="0"/>
      <w:marBottom w:val="0"/>
      <w:divBdr>
        <w:top w:val="none" w:sz="0" w:space="0" w:color="auto"/>
        <w:left w:val="none" w:sz="0" w:space="0" w:color="auto"/>
        <w:bottom w:val="none" w:sz="0" w:space="0" w:color="auto"/>
        <w:right w:val="none" w:sz="0" w:space="0" w:color="auto"/>
      </w:divBdr>
    </w:div>
    <w:div w:id="1068268271">
      <w:bodyDiv w:val="1"/>
      <w:marLeft w:val="0"/>
      <w:marRight w:val="0"/>
      <w:marTop w:val="0"/>
      <w:marBottom w:val="0"/>
      <w:divBdr>
        <w:top w:val="none" w:sz="0" w:space="0" w:color="auto"/>
        <w:left w:val="none" w:sz="0" w:space="0" w:color="auto"/>
        <w:bottom w:val="none" w:sz="0" w:space="0" w:color="auto"/>
        <w:right w:val="none" w:sz="0" w:space="0" w:color="auto"/>
      </w:divBdr>
    </w:div>
    <w:div w:id="1068844529">
      <w:bodyDiv w:val="1"/>
      <w:marLeft w:val="0"/>
      <w:marRight w:val="0"/>
      <w:marTop w:val="0"/>
      <w:marBottom w:val="0"/>
      <w:divBdr>
        <w:top w:val="none" w:sz="0" w:space="0" w:color="auto"/>
        <w:left w:val="none" w:sz="0" w:space="0" w:color="auto"/>
        <w:bottom w:val="none" w:sz="0" w:space="0" w:color="auto"/>
        <w:right w:val="none" w:sz="0" w:space="0" w:color="auto"/>
      </w:divBdr>
    </w:div>
    <w:div w:id="1070227428">
      <w:bodyDiv w:val="1"/>
      <w:marLeft w:val="0"/>
      <w:marRight w:val="0"/>
      <w:marTop w:val="0"/>
      <w:marBottom w:val="0"/>
      <w:divBdr>
        <w:top w:val="none" w:sz="0" w:space="0" w:color="auto"/>
        <w:left w:val="none" w:sz="0" w:space="0" w:color="auto"/>
        <w:bottom w:val="none" w:sz="0" w:space="0" w:color="auto"/>
        <w:right w:val="none" w:sz="0" w:space="0" w:color="auto"/>
      </w:divBdr>
    </w:div>
    <w:div w:id="1071272661">
      <w:bodyDiv w:val="1"/>
      <w:marLeft w:val="0"/>
      <w:marRight w:val="0"/>
      <w:marTop w:val="0"/>
      <w:marBottom w:val="0"/>
      <w:divBdr>
        <w:top w:val="none" w:sz="0" w:space="0" w:color="auto"/>
        <w:left w:val="none" w:sz="0" w:space="0" w:color="auto"/>
        <w:bottom w:val="none" w:sz="0" w:space="0" w:color="auto"/>
        <w:right w:val="none" w:sz="0" w:space="0" w:color="auto"/>
      </w:divBdr>
    </w:div>
    <w:div w:id="1071389626">
      <w:bodyDiv w:val="1"/>
      <w:marLeft w:val="0"/>
      <w:marRight w:val="0"/>
      <w:marTop w:val="0"/>
      <w:marBottom w:val="0"/>
      <w:divBdr>
        <w:top w:val="none" w:sz="0" w:space="0" w:color="auto"/>
        <w:left w:val="none" w:sz="0" w:space="0" w:color="auto"/>
        <w:bottom w:val="none" w:sz="0" w:space="0" w:color="auto"/>
        <w:right w:val="none" w:sz="0" w:space="0" w:color="auto"/>
      </w:divBdr>
    </w:div>
    <w:div w:id="1071611231">
      <w:bodyDiv w:val="1"/>
      <w:marLeft w:val="0"/>
      <w:marRight w:val="0"/>
      <w:marTop w:val="0"/>
      <w:marBottom w:val="0"/>
      <w:divBdr>
        <w:top w:val="none" w:sz="0" w:space="0" w:color="auto"/>
        <w:left w:val="none" w:sz="0" w:space="0" w:color="auto"/>
        <w:bottom w:val="none" w:sz="0" w:space="0" w:color="auto"/>
        <w:right w:val="none" w:sz="0" w:space="0" w:color="auto"/>
      </w:divBdr>
    </w:div>
    <w:div w:id="1072197480">
      <w:bodyDiv w:val="1"/>
      <w:marLeft w:val="0"/>
      <w:marRight w:val="0"/>
      <w:marTop w:val="0"/>
      <w:marBottom w:val="0"/>
      <w:divBdr>
        <w:top w:val="none" w:sz="0" w:space="0" w:color="auto"/>
        <w:left w:val="none" w:sz="0" w:space="0" w:color="auto"/>
        <w:bottom w:val="none" w:sz="0" w:space="0" w:color="auto"/>
        <w:right w:val="none" w:sz="0" w:space="0" w:color="auto"/>
      </w:divBdr>
    </w:div>
    <w:div w:id="1072778664">
      <w:bodyDiv w:val="1"/>
      <w:marLeft w:val="0"/>
      <w:marRight w:val="0"/>
      <w:marTop w:val="0"/>
      <w:marBottom w:val="0"/>
      <w:divBdr>
        <w:top w:val="none" w:sz="0" w:space="0" w:color="auto"/>
        <w:left w:val="none" w:sz="0" w:space="0" w:color="auto"/>
        <w:bottom w:val="none" w:sz="0" w:space="0" w:color="auto"/>
        <w:right w:val="none" w:sz="0" w:space="0" w:color="auto"/>
      </w:divBdr>
    </w:div>
    <w:div w:id="1073283668">
      <w:bodyDiv w:val="1"/>
      <w:marLeft w:val="0"/>
      <w:marRight w:val="0"/>
      <w:marTop w:val="0"/>
      <w:marBottom w:val="0"/>
      <w:divBdr>
        <w:top w:val="none" w:sz="0" w:space="0" w:color="auto"/>
        <w:left w:val="none" w:sz="0" w:space="0" w:color="auto"/>
        <w:bottom w:val="none" w:sz="0" w:space="0" w:color="auto"/>
        <w:right w:val="none" w:sz="0" w:space="0" w:color="auto"/>
      </w:divBdr>
    </w:div>
    <w:div w:id="1074007776">
      <w:bodyDiv w:val="1"/>
      <w:marLeft w:val="0"/>
      <w:marRight w:val="0"/>
      <w:marTop w:val="0"/>
      <w:marBottom w:val="0"/>
      <w:divBdr>
        <w:top w:val="none" w:sz="0" w:space="0" w:color="auto"/>
        <w:left w:val="none" w:sz="0" w:space="0" w:color="auto"/>
        <w:bottom w:val="none" w:sz="0" w:space="0" w:color="auto"/>
        <w:right w:val="none" w:sz="0" w:space="0" w:color="auto"/>
      </w:divBdr>
    </w:div>
    <w:div w:id="1074013221">
      <w:bodyDiv w:val="1"/>
      <w:marLeft w:val="0"/>
      <w:marRight w:val="0"/>
      <w:marTop w:val="0"/>
      <w:marBottom w:val="0"/>
      <w:divBdr>
        <w:top w:val="none" w:sz="0" w:space="0" w:color="auto"/>
        <w:left w:val="none" w:sz="0" w:space="0" w:color="auto"/>
        <w:bottom w:val="none" w:sz="0" w:space="0" w:color="auto"/>
        <w:right w:val="none" w:sz="0" w:space="0" w:color="auto"/>
      </w:divBdr>
    </w:div>
    <w:div w:id="1074281201">
      <w:bodyDiv w:val="1"/>
      <w:marLeft w:val="0"/>
      <w:marRight w:val="0"/>
      <w:marTop w:val="0"/>
      <w:marBottom w:val="0"/>
      <w:divBdr>
        <w:top w:val="none" w:sz="0" w:space="0" w:color="auto"/>
        <w:left w:val="none" w:sz="0" w:space="0" w:color="auto"/>
        <w:bottom w:val="none" w:sz="0" w:space="0" w:color="auto"/>
        <w:right w:val="none" w:sz="0" w:space="0" w:color="auto"/>
      </w:divBdr>
    </w:div>
    <w:div w:id="1074620343">
      <w:bodyDiv w:val="1"/>
      <w:marLeft w:val="0"/>
      <w:marRight w:val="0"/>
      <w:marTop w:val="0"/>
      <w:marBottom w:val="0"/>
      <w:divBdr>
        <w:top w:val="none" w:sz="0" w:space="0" w:color="auto"/>
        <w:left w:val="none" w:sz="0" w:space="0" w:color="auto"/>
        <w:bottom w:val="none" w:sz="0" w:space="0" w:color="auto"/>
        <w:right w:val="none" w:sz="0" w:space="0" w:color="auto"/>
      </w:divBdr>
    </w:div>
    <w:div w:id="1076627510">
      <w:bodyDiv w:val="1"/>
      <w:marLeft w:val="0"/>
      <w:marRight w:val="0"/>
      <w:marTop w:val="0"/>
      <w:marBottom w:val="0"/>
      <w:divBdr>
        <w:top w:val="none" w:sz="0" w:space="0" w:color="auto"/>
        <w:left w:val="none" w:sz="0" w:space="0" w:color="auto"/>
        <w:bottom w:val="none" w:sz="0" w:space="0" w:color="auto"/>
        <w:right w:val="none" w:sz="0" w:space="0" w:color="auto"/>
      </w:divBdr>
    </w:div>
    <w:div w:id="1076972546">
      <w:bodyDiv w:val="1"/>
      <w:marLeft w:val="0"/>
      <w:marRight w:val="0"/>
      <w:marTop w:val="0"/>
      <w:marBottom w:val="0"/>
      <w:divBdr>
        <w:top w:val="none" w:sz="0" w:space="0" w:color="auto"/>
        <w:left w:val="none" w:sz="0" w:space="0" w:color="auto"/>
        <w:bottom w:val="none" w:sz="0" w:space="0" w:color="auto"/>
        <w:right w:val="none" w:sz="0" w:space="0" w:color="auto"/>
      </w:divBdr>
    </w:div>
    <w:div w:id="1077173660">
      <w:bodyDiv w:val="1"/>
      <w:marLeft w:val="0"/>
      <w:marRight w:val="0"/>
      <w:marTop w:val="0"/>
      <w:marBottom w:val="0"/>
      <w:divBdr>
        <w:top w:val="none" w:sz="0" w:space="0" w:color="auto"/>
        <w:left w:val="none" w:sz="0" w:space="0" w:color="auto"/>
        <w:bottom w:val="none" w:sz="0" w:space="0" w:color="auto"/>
        <w:right w:val="none" w:sz="0" w:space="0" w:color="auto"/>
      </w:divBdr>
    </w:div>
    <w:div w:id="1077560372">
      <w:bodyDiv w:val="1"/>
      <w:marLeft w:val="0"/>
      <w:marRight w:val="0"/>
      <w:marTop w:val="0"/>
      <w:marBottom w:val="0"/>
      <w:divBdr>
        <w:top w:val="none" w:sz="0" w:space="0" w:color="auto"/>
        <w:left w:val="none" w:sz="0" w:space="0" w:color="auto"/>
        <w:bottom w:val="none" w:sz="0" w:space="0" w:color="auto"/>
        <w:right w:val="none" w:sz="0" w:space="0" w:color="auto"/>
      </w:divBdr>
    </w:div>
    <w:div w:id="1077896700">
      <w:bodyDiv w:val="1"/>
      <w:marLeft w:val="0"/>
      <w:marRight w:val="0"/>
      <w:marTop w:val="0"/>
      <w:marBottom w:val="0"/>
      <w:divBdr>
        <w:top w:val="none" w:sz="0" w:space="0" w:color="auto"/>
        <w:left w:val="none" w:sz="0" w:space="0" w:color="auto"/>
        <w:bottom w:val="none" w:sz="0" w:space="0" w:color="auto"/>
        <w:right w:val="none" w:sz="0" w:space="0" w:color="auto"/>
      </w:divBdr>
    </w:div>
    <w:div w:id="1081029705">
      <w:bodyDiv w:val="1"/>
      <w:marLeft w:val="0"/>
      <w:marRight w:val="0"/>
      <w:marTop w:val="0"/>
      <w:marBottom w:val="0"/>
      <w:divBdr>
        <w:top w:val="none" w:sz="0" w:space="0" w:color="auto"/>
        <w:left w:val="none" w:sz="0" w:space="0" w:color="auto"/>
        <w:bottom w:val="none" w:sz="0" w:space="0" w:color="auto"/>
        <w:right w:val="none" w:sz="0" w:space="0" w:color="auto"/>
      </w:divBdr>
    </w:div>
    <w:div w:id="1083144067">
      <w:bodyDiv w:val="1"/>
      <w:marLeft w:val="0"/>
      <w:marRight w:val="0"/>
      <w:marTop w:val="0"/>
      <w:marBottom w:val="0"/>
      <w:divBdr>
        <w:top w:val="none" w:sz="0" w:space="0" w:color="auto"/>
        <w:left w:val="none" w:sz="0" w:space="0" w:color="auto"/>
        <w:bottom w:val="none" w:sz="0" w:space="0" w:color="auto"/>
        <w:right w:val="none" w:sz="0" w:space="0" w:color="auto"/>
      </w:divBdr>
    </w:div>
    <w:div w:id="1083331137">
      <w:bodyDiv w:val="1"/>
      <w:marLeft w:val="0"/>
      <w:marRight w:val="0"/>
      <w:marTop w:val="0"/>
      <w:marBottom w:val="0"/>
      <w:divBdr>
        <w:top w:val="none" w:sz="0" w:space="0" w:color="auto"/>
        <w:left w:val="none" w:sz="0" w:space="0" w:color="auto"/>
        <w:bottom w:val="none" w:sz="0" w:space="0" w:color="auto"/>
        <w:right w:val="none" w:sz="0" w:space="0" w:color="auto"/>
      </w:divBdr>
    </w:div>
    <w:div w:id="1083338455">
      <w:bodyDiv w:val="1"/>
      <w:marLeft w:val="0"/>
      <w:marRight w:val="0"/>
      <w:marTop w:val="0"/>
      <w:marBottom w:val="0"/>
      <w:divBdr>
        <w:top w:val="none" w:sz="0" w:space="0" w:color="auto"/>
        <w:left w:val="none" w:sz="0" w:space="0" w:color="auto"/>
        <w:bottom w:val="none" w:sz="0" w:space="0" w:color="auto"/>
        <w:right w:val="none" w:sz="0" w:space="0" w:color="auto"/>
      </w:divBdr>
    </w:div>
    <w:div w:id="1083912358">
      <w:bodyDiv w:val="1"/>
      <w:marLeft w:val="0"/>
      <w:marRight w:val="0"/>
      <w:marTop w:val="0"/>
      <w:marBottom w:val="0"/>
      <w:divBdr>
        <w:top w:val="none" w:sz="0" w:space="0" w:color="auto"/>
        <w:left w:val="none" w:sz="0" w:space="0" w:color="auto"/>
        <w:bottom w:val="none" w:sz="0" w:space="0" w:color="auto"/>
        <w:right w:val="none" w:sz="0" w:space="0" w:color="auto"/>
      </w:divBdr>
    </w:div>
    <w:div w:id="1084372905">
      <w:bodyDiv w:val="1"/>
      <w:marLeft w:val="0"/>
      <w:marRight w:val="0"/>
      <w:marTop w:val="0"/>
      <w:marBottom w:val="0"/>
      <w:divBdr>
        <w:top w:val="none" w:sz="0" w:space="0" w:color="auto"/>
        <w:left w:val="none" w:sz="0" w:space="0" w:color="auto"/>
        <w:bottom w:val="none" w:sz="0" w:space="0" w:color="auto"/>
        <w:right w:val="none" w:sz="0" w:space="0" w:color="auto"/>
      </w:divBdr>
    </w:div>
    <w:div w:id="1085111425">
      <w:bodyDiv w:val="1"/>
      <w:marLeft w:val="0"/>
      <w:marRight w:val="0"/>
      <w:marTop w:val="0"/>
      <w:marBottom w:val="0"/>
      <w:divBdr>
        <w:top w:val="none" w:sz="0" w:space="0" w:color="auto"/>
        <w:left w:val="none" w:sz="0" w:space="0" w:color="auto"/>
        <w:bottom w:val="none" w:sz="0" w:space="0" w:color="auto"/>
        <w:right w:val="none" w:sz="0" w:space="0" w:color="auto"/>
      </w:divBdr>
    </w:div>
    <w:div w:id="1085498858">
      <w:bodyDiv w:val="1"/>
      <w:marLeft w:val="0"/>
      <w:marRight w:val="0"/>
      <w:marTop w:val="0"/>
      <w:marBottom w:val="0"/>
      <w:divBdr>
        <w:top w:val="none" w:sz="0" w:space="0" w:color="auto"/>
        <w:left w:val="none" w:sz="0" w:space="0" w:color="auto"/>
        <w:bottom w:val="none" w:sz="0" w:space="0" w:color="auto"/>
        <w:right w:val="none" w:sz="0" w:space="0" w:color="auto"/>
      </w:divBdr>
    </w:div>
    <w:div w:id="1085999668">
      <w:bodyDiv w:val="1"/>
      <w:marLeft w:val="0"/>
      <w:marRight w:val="0"/>
      <w:marTop w:val="0"/>
      <w:marBottom w:val="0"/>
      <w:divBdr>
        <w:top w:val="none" w:sz="0" w:space="0" w:color="auto"/>
        <w:left w:val="none" w:sz="0" w:space="0" w:color="auto"/>
        <w:bottom w:val="none" w:sz="0" w:space="0" w:color="auto"/>
        <w:right w:val="none" w:sz="0" w:space="0" w:color="auto"/>
      </w:divBdr>
    </w:div>
    <w:div w:id="1086069785">
      <w:bodyDiv w:val="1"/>
      <w:marLeft w:val="0"/>
      <w:marRight w:val="0"/>
      <w:marTop w:val="0"/>
      <w:marBottom w:val="0"/>
      <w:divBdr>
        <w:top w:val="none" w:sz="0" w:space="0" w:color="auto"/>
        <w:left w:val="none" w:sz="0" w:space="0" w:color="auto"/>
        <w:bottom w:val="none" w:sz="0" w:space="0" w:color="auto"/>
        <w:right w:val="none" w:sz="0" w:space="0" w:color="auto"/>
      </w:divBdr>
    </w:div>
    <w:div w:id="1086344124">
      <w:bodyDiv w:val="1"/>
      <w:marLeft w:val="0"/>
      <w:marRight w:val="0"/>
      <w:marTop w:val="0"/>
      <w:marBottom w:val="0"/>
      <w:divBdr>
        <w:top w:val="none" w:sz="0" w:space="0" w:color="auto"/>
        <w:left w:val="none" w:sz="0" w:space="0" w:color="auto"/>
        <w:bottom w:val="none" w:sz="0" w:space="0" w:color="auto"/>
        <w:right w:val="none" w:sz="0" w:space="0" w:color="auto"/>
      </w:divBdr>
    </w:div>
    <w:div w:id="1086805822">
      <w:bodyDiv w:val="1"/>
      <w:marLeft w:val="0"/>
      <w:marRight w:val="0"/>
      <w:marTop w:val="0"/>
      <w:marBottom w:val="0"/>
      <w:divBdr>
        <w:top w:val="none" w:sz="0" w:space="0" w:color="auto"/>
        <w:left w:val="none" w:sz="0" w:space="0" w:color="auto"/>
        <w:bottom w:val="none" w:sz="0" w:space="0" w:color="auto"/>
        <w:right w:val="none" w:sz="0" w:space="0" w:color="auto"/>
      </w:divBdr>
    </w:div>
    <w:div w:id="1087118626">
      <w:bodyDiv w:val="1"/>
      <w:marLeft w:val="0"/>
      <w:marRight w:val="0"/>
      <w:marTop w:val="0"/>
      <w:marBottom w:val="0"/>
      <w:divBdr>
        <w:top w:val="none" w:sz="0" w:space="0" w:color="auto"/>
        <w:left w:val="none" w:sz="0" w:space="0" w:color="auto"/>
        <w:bottom w:val="none" w:sz="0" w:space="0" w:color="auto"/>
        <w:right w:val="none" w:sz="0" w:space="0" w:color="auto"/>
      </w:divBdr>
    </w:div>
    <w:div w:id="1087313323">
      <w:bodyDiv w:val="1"/>
      <w:marLeft w:val="0"/>
      <w:marRight w:val="0"/>
      <w:marTop w:val="0"/>
      <w:marBottom w:val="0"/>
      <w:divBdr>
        <w:top w:val="none" w:sz="0" w:space="0" w:color="auto"/>
        <w:left w:val="none" w:sz="0" w:space="0" w:color="auto"/>
        <w:bottom w:val="none" w:sz="0" w:space="0" w:color="auto"/>
        <w:right w:val="none" w:sz="0" w:space="0" w:color="auto"/>
      </w:divBdr>
    </w:div>
    <w:div w:id="1087727143">
      <w:bodyDiv w:val="1"/>
      <w:marLeft w:val="0"/>
      <w:marRight w:val="0"/>
      <w:marTop w:val="0"/>
      <w:marBottom w:val="0"/>
      <w:divBdr>
        <w:top w:val="none" w:sz="0" w:space="0" w:color="auto"/>
        <w:left w:val="none" w:sz="0" w:space="0" w:color="auto"/>
        <w:bottom w:val="none" w:sz="0" w:space="0" w:color="auto"/>
        <w:right w:val="none" w:sz="0" w:space="0" w:color="auto"/>
      </w:divBdr>
    </w:div>
    <w:div w:id="1089427939">
      <w:bodyDiv w:val="1"/>
      <w:marLeft w:val="0"/>
      <w:marRight w:val="0"/>
      <w:marTop w:val="0"/>
      <w:marBottom w:val="0"/>
      <w:divBdr>
        <w:top w:val="none" w:sz="0" w:space="0" w:color="auto"/>
        <w:left w:val="none" w:sz="0" w:space="0" w:color="auto"/>
        <w:bottom w:val="none" w:sz="0" w:space="0" w:color="auto"/>
        <w:right w:val="none" w:sz="0" w:space="0" w:color="auto"/>
      </w:divBdr>
    </w:div>
    <w:div w:id="1089930476">
      <w:bodyDiv w:val="1"/>
      <w:marLeft w:val="0"/>
      <w:marRight w:val="0"/>
      <w:marTop w:val="0"/>
      <w:marBottom w:val="0"/>
      <w:divBdr>
        <w:top w:val="none" w:sz="0" w:space="0" w:color="auto"/>
        <w:left w:val="none" w:sz="0" w:space="0" w:color="auto"/>
        <w:bottom w:val="none" w:sz="0" w:space="0" w:color="auto"/>
        <w:right w:val="none" w:sz="0" w:space="0" w:color="auto"/>
      </w:divBdr>
    </w:div>
    <w:div w:id="1090155605">
      <w:bodyDiv w:val="1"/>
      <w:marLeft w:val="0"/>
      <w:marRight w:val="0"/>
      <w:marTop w:val="0"/>
      <w:marBottom w:val="0"/>
      <w:divBdr>
        <w:top w:val="none" w:sz="0" w:space="0" w:color="auto"/>
        <w:left w:val="none" w:sz="0" w:space="0" w:color="auto"/>
        <w:bottom w:val="none" w:sz="0" w:space="0" w:color="auto"/>
        <w:right w:val="none" w:sz="0" w:space="0" w:color="auto"/>
      </w:divBdr>
    </w:div>
    <w:div w:id="1090278913">
      <w:bodyDiv w:val="1"/>
      <w:marLeft w:val="0"/>
      <w:marRight w:val="0"/>
      <w:marTop w:val="0"/>
      <w:marBottom w:val="0"/>
      <w:divBdr>
        <w:top w:val="none" w:sz="0" w:space="0" w:color="auto"/>
        <w:left w:val="none" w:sz="0" w:space="0" w:color="auto"/>
        <w:bottom w:val="none" w:sz="0" w:space="0" w:color="auto"/>
        <w:right w:val="none" w:sz="0" w:space="0" w:color="auto"/>
      </w:divBdr>
    </w:div>
    <w:div w:id="1090734193">
      <w:bodyDiv w:val="1"/>
      <w:marLeft w:val="0"/>
      <w:marRight w:val="0"/>
      <w:marTop w:val="0"/>
      <w:marBottom w:val="0"/>
      <w:divBdr>
        <w:top w:val="none" w:sz="0" w:space="0" w:color="auto"/>
        <w:left w:val="none" w:sz="0" w:space="0" w:color="auto"/>
        <w:bottom w:val="none" w:sz="0" w:space="0" w:color="auto"/>
        <w:right w:val="none" w:sz="0" w:space="0" w:color="auto"/>
      </w:divBdr>
    </w:div>
    <w:div w:id="1092360361">
      <w:bodyDiv w:val="1"/>
      <w:marLeft w:val="0"/>
      <w:marRight w:val="0"/>
      <w:marTop w:val="0"/>
      <w:marBottom w:val="0"/>
      <w:divBdr>
        <w:top w:val="none" w:sz="0" w:space="0" w:color="auto"/>
        <w:left w:val="none" w:sz="0" w:space="0" w:color="auto"/>
        <w:bottom w:val="none" w:sz="0" w:space="0" w:color="auto"/>
        <w:right w:val="none" w:sz="0" w:space="0" w:color="auto"/>
      </w:divBdr>
    </w:div>
    <w:div w:id="1094548986">
      <w:bodyDiv w:val="1"/>
      <w:marLeft w:val="0"/>
      <w:marRight w:val="0"/>
      <w:marTop w:val="0"/>
      <w:marBottom w:val="0"/>
      <w:divBdr>
        <w:top w:val="none" w:sz="0" w:space="0" w:color="auto"/>
        <w:left w:val="none" w:sz="0" w:space="0" w:color="auto"/>
        <w:bottom w:val="none" w:sz="0" w:space="0" w:color="auto"/>
        <w:right w:val="none" w:sz="0" w:space="0" w:color="auto"/>
      </w:divBdr>
    </w:div>
    <w:div w:id="1095516965">
      <w:bodyDiv w:val="1"/>
      <w:marLeft w:val="0"/>
      <w:marRight w:val="0"/>
      <w:marTop w:val="0"/>
      <w:marBottom w:val="0"/>
      <w:divBdr>
        <w:top w:val="none" w:sz="0" w:space="0" w:color="auto"/>
        <w:left w:val="none" w:sz="0" w:space="0" w:color="auto"/>
        <w:bottom w:val="none" w:sz="0" w:space="0" w:color="auto"/>
        <w:right w:val="none" w:sz="0" w:space="0" w:color="auto"/>
      </w:divBdr>
    </w:div>
    <w:div w:id="1095784860">
      <w:bodyDiv w:val="1"/>
      <w:marLeft w:val="0"/>
      <w:marRight w:val="0"/>
      <w:marTop w:val="0"/>
      <w:marBottom w:val="0"/>
      <w:divBdr>
        <w:top w:val="none" w:sz="0" w:space="0" w:color="auto"/>
        <w:left w:val="none" w:sz="0" w:space="0" w:color="auto"/>
        <w:bottom w:val="none" w:sz="0" w:space="0" w:color="auto"/>
        <w:right w:val="none" w:sz="0" w:space="0" w:color="auto"/>
      </w:divBdr>
    </w:div>
    <w:div w:id="1096441218">
      <w:bodyDiv w:val="1"/>
      <w:marLeft w:val="0"/>
      <w:marRight w:val="0"/>
      <w:marTop w:val="0"/>
      <w:marBottom w:val="0"/>
      <w:divBdr>
        <w:top w:val="none" w:sz="0" w:space="0" w:color="auto"/>
        <w:left w:val="none" w:sz="0" w:space="0" w:color="auto"/>
        <w:bottom w:val="none" w:sz="0" w:space="0" w:color="auto"/>
        <w:right w:val="none" w:sz="0" w:space="0" w:color="auto"/>
      </w:divBdr>
    </w:div>
    <w:div w:id="1097404801">
      <w:bodyDiv w:val="1"/>
      <w:marLeft w:val="0"/>
      <w:marRight w:val="0"/>
      <w:marTop w:val="0"/>
      <w:marBottom w:val="0"/>
      <w:divBdr>
        <w:top w:val="none" w:sz="0" w:space="0" w:color="auto"/>
        <w:left w:val="none" w:sz="0" w:space="0" w:color="auto"/>
        <w:bottom w:val="none" w:sz="0" w:space="0" w:color="auto"/>
        <w:right w:val="none" w:sz="0" w:space="0" w:color="auto"/>
      </w:divBdr>
    </w:div>
    <w:div w:id="1098283882">
      <w:bodyDiv w:val="1"/>
      <w:marLeft w:val="0"/>
      <w:marRight w:val="0"/>
      <w:marTop w:val="0"/>
      <w:marBottom w:val="0"/>
      <w:divBdr>
        <w:top w:val="none" w:sz="0" w:space="0" w:color="auto"/>
        <w:left w:val="none" w:sz="0" w:space="0" w:color="auto"/>
        <w:bottom w:val="none" w:sz="0" w:space="0" w:color="auto"/>
        <w:right w:val="none" w:sz="0" w:space="0" w:color="auto"/>
      </w:divBdr>
    </w:div>
    <w:div w:id="1099258785">
      <w:bodyDiv w:val="1"/>
      <w:marLeft w:val="0"/>
      <w:marRight w:val="0"/>
      <w:marTop w:val="0"/>
      <w:marBottom w:val="0"/>
      <w:divBdr>
        <w:top w:val="none" w:sz="0" w:space="0" w:color="auto"/>
        <w:left w:val="none" w:sz="0" w:space="0" w:color="auto"/>
        <w:bottom w:val="none" w:sz="0" w:space="0" w:color="auto"/>
        <w:right w:val="none" w:sz="0" w:space="0" w:color="auto"/>
      </w:divBdr>
    </w:div>
    <w:div w:id="1100419764">
      <w:bodyDiv w:val="1"/>
      <w:marLeft w:val="0"/>
      <w:marRight w:val="0"/>
      <w:marTop w:val="0"/>
      <w:marBottom w:val="0"/>
      <w:divBdr>
        <w:top w:val="none" w:sz="0" w:space="0" w:color="auto"/>
        <w:left w:val="none" w:sz="0" w:space="0" w:color="auto"/>
        <w:bottom w:val="none" w:sz="0" w:space="0" w:color="auto"/>
        <w:right w:val="none" w:sz="0" w:space="0" w:color="auto"/>
      </w:divBdr>
    </w:div>
    <w:div w:id="1101146449">
      <w:bodyDiv w:val="1"/>
      <w:marLeft w:val="0"/>
      <w:marRight w:val="0"/>
      <w:marTop w:val="0"/>
      <w:marBottom w:val="0"/>
      <w:divBdr>
        <w:top w:val="none" w:sz="0" w:space="0" w:color="auto"/>
        <w:left w:val="none" w:sz="0" w:space="0" w:color="auto"/>
        <w:bottom w:val="none" w:sz="0" w:space="0" w:color="auto"/>
        <w:right w:val="none" w:sz="0" w:space="0" w:color="auto"/>
      </w:divBdr>
    </w:div>
    <w:div w:id="1101488024">
      <w:bodyDiv w:val="1"/>
      <w:marLeft w:val="0"/>
      <w:marRight w:val="0"/>
      <w:marTop w:val="0"/>
      <w:marBottom w:val="0"/>
      <w:divBdr>
        <w:top w:val="none" w:sz="0" w:space="0" w:color="auto"/>
        <w:left w:val="none" w:sz="0" w:space="0" w:color="auto"/>
        <w:bottom w:val="none" w:sz="0" w:space="0" w:color="auto"/>
        <w:right w:val="none" w:sz="0" w:space="0" w:color="auto"/>
      </w:divBdr>
    </w:div>
    <w:div w:id="1101801926">
      <w:bodyDiv w:val="1"/>
      <w:marLeft w:val="0"/>
      <w:marRight w:val="0"/>
      <w:marTop w:val="0"/>
      <w:marBottom w:val="0"/>
      <w:divBdr>
        <w:top w:val="none" w:sz="0" w:space="0" w:color="auto"/>
        <w:left w:val="none" w:sz="0" w:space="0" w:color="auto"/>
        <w:bottom w:val="none" w:sz="0" w:space="0" w:color="auto"/>
        <w:right w:val="none" w:sz="0" w:space="0" w:color="auto"/>
      </w:divBdr>
    </w:div>
    <w:div w:id="1101804340">
      <w:bodyDiv w:val="1"/>
      <w:marLeft w:val="0"/>
      <w:marRight w:val="0"/>
      <w:marTop w:val="0"/>
      <w:marBottom w:val="0"/>
      <w:divBdr>
        <w:top w:val="none" w:sz="0" w:space="0" w:color="auto"/>
        <w:left w:val="none" w:sz="0" w:space="0" w:color="auto"/>
        <w:bottom w:val="none" w:sz="0" w:space="0" w:color="auto"/>
        <w:right w:val="none" w:sz="0" w:space="0" w:color="auto"/>
      </w:divBdr>
    </w:div>
    <w:div w:id="1102186179">
      <w:bodyDiv w:val="1"/>
      <w:marLeft w:val="0"/>
      <w:marRight w:val="0"/>
      <w:marTop w:val="0"/>
      <w:marBottom w:val="0"/>
      <w:divBdr>
        <w:top w:val="none" w:sz="0" w:space="0" w:color="auto"/>
        <w:left w:val="none" w:sz="0" w:space="0" w:color="auto"/>
        <w:bottom w:val="none" w:sz="0" w:space="0" w:color="auto"/>
        <w:right w:val="none" w:sz="0" w:space="0" w:color="auto"/>
      </w:divBdr>
    </w:div>
    <w:div w:id="1103577412">
      <w:bodyDiv w:val="1"/>
      <w:marLeft w:val="0"/>
      <w:marRight w:val="0"/>
      <w:marTop w:val="0"/>
      <w:marBottom w:val="0"/>
      <w:divBdr>
        <w:top w:val="none" w:sz="0" w:space="0" w:color="auto"/>
        <w:left w:val="none" w:sz="0" w:space="0" w:color="auto"/>
        <w:bottom w:val="none" w:sz="0" w:space="0" w:color="auto"/>
        <w:right w:val="none" w:sz="0" w:space="0" w:color="auto"/>
      </w:divBdr>
    </w:div>
    <w:div w:id="1105535237">
      <w:bodyDiv w:val="1"/>
      <w:marLeft w:val="0"/>
      <w:marRight w:val="0"/>
      <w:marTop w:val="0"/>
      <w:marBottom w:val="0"/>
      <w:divBdr>
        <w:top w:val="none" w:sz="0" w:space="0" w:color="auto"/>
        <w:left w:val="none" w:sz="0" w:space="0" w:color="auto"/>
        <w:bottom w:val="none" w:sz="0" w:space="0" w:color="auto"/>
        <w:right w:val="none" w:sz="0" w:space="0" w:color="auto"/>
      </w:divBdr>
    </w:div>
    <w:div w:id="1105730564">
      <w:bodyDiv w:val="1"/>
      <w:marLeft w:val="0"/>
      <w:marRight w:val="0"/>
      <w:marTop w:val="0"/>
      <w:marBottom w:val="0"/>
      <w:divBdr>
        <w:top w:val="none" w:sz="0" w:space="0" w:color="auto"/>
        <w:left w:val="none" w:sz="0" w:space="0" w:color="auto"/>
        <w:bottom w:val="none" w:sz="0" w:space="0" w:color="auto"/>
        <w:right w:val="none" w:sz="0" w:space="0" w:color="auto"/>
      </w:divBdr>
    </w:div>
    <w:div w:id="1105996260">
      <w:bodyDiv w:val="1"/>
      <w:marLeft w:val="0"/>
      <w:marRight w:val="0"/>
      <w:marTop w:val="0"/>
      <w:marBottom w:val="0"/>
      <w:divBdr>
        <w:top w:val="none" w:sz="0" w:space="0" w:color="auto"/>
        <w:left w:val="none" w:sz="0" w:space="0" w:color="auto"/>
        <w:bottom w:val="none" w:sz="0" w:space="0" w:color="auto"/>
        <w:right w:val="none" w:sz="0" w:space="0" w:color="auto"/>
      </w:divBdr>
    </w:div>
    <w:div w:id="1107197941">
      <w:bodyDiv w:val="1"/>
      <w:marLeft w:val="0"/>
      <w:marRight w:val="0"/>
      <w:marTop w:val="0"/>
      <w:marBottom w:val="0"/>
      <w:divBdr>
        <w:top w:val="none" w:sz="0" w:space="0" w:color="auto"/>
        <w:left w:val="none" w:sz="0" w:space="0" w:color="auto"/>
        <w:bottom w:val="none" w:sz="0" w:space="0" w:color="auto"/>
        <w:right w:val="none" w:sz="0" w:space="0" w:color="auto"/>
      </w:divBdr>
    </w:div>
    <w:div w:id="1107315556">
      <w:bodyDiv w:val="1"/>
      <w:marLeft w:val="0"/>
      <w:marRight w:val="0"/>
      <w:marTop w:val="0"/>
      <w:marBottom w:val="0"/>
      <w:divBdr>
        <w:top w:val="none" w:sz="0" w:space="0" w:color="auto"/>
        <w:left w:val="none" w:sz="0" w:space="0" w:color="auto"/>
        <w:bottom w:val="none" w:sz="0" w:space="0" w:color="auto"/>
        <w:right w:val="none" w:sz="0" w:space="0" w:color="auto"/>
      </w:divBdr>
    </w:div>
    <w:div w:id="1107458479">
      <w:bodyDiv w:val="1"/>
      <w:marLeft w:val="0"/>
      <w:marRight w:val="0"/>
      <w:marTop w:val="0"/>
      <w:marBottom w:val="0"/>
      <w:divBdr>
        <w:top w:val="none" w:sz="0" w:space="0" w:color="auto"/>
        <w:left w:val="none" w:sz="0" w:space="0" w:color="auto"/>
        <w:bottom w:val="none" w:sz="0" w:space="0" w:color="auto"/>
        <w:right w:val="none" w:sz="0" w:space="0" w:color="auto"/>
      </w:divBdr>
    </w:div>
    <w:div w:id="1108037954">
      <w:bodyDiv w:val="1"/>
      <w:marLeft w:val="0"/>
      <w:marRight w:val="0"/>
      <w:marTop w:val="0"/>
      <w:marBottom w:val="0"/>
      <w:divBdr>
        <w:top w:val="none" w:sz="0" w:space="0" w:color="auto"/>
        <w:left w:val="none" w:sz="0" w:space="0" w:color="auto"/>
        <w:bottom w:val="none" w:sz="0" w:space="0" w:color="auto"/>
        <w:right w:val="none" w:sz="0" w:space="0" w:color="auto"/>
      </w:divBdr>
    </w:div>
    <w:div w:id="1108356744">
      <w:bodyDiv w:val="1"/>
      <w:marLeft w:val="0"/>
      <w:marRight w:val="0"/>
      <w:marTop w:val="0"/>
      <w:marBottom w:val="0"/>
      <w:divBdr>
        <w:top w:val="none" w:sz="0" w:space="0" w:color="auto"/>
        <w:left w:val="none" w:sz="0" w:space="0" w:color="auto"/>
        <w:bottom w:val="none" w:sz="0" w:space="0" w:color="auto"/>
        <w:right w:val="none" w:sz="0" w:space="0" w:color="auto"/>
      </w:divBdr>
    </w:div>
    <w:div w:id="1108624356">
      <w:bodyDiv w:val="1"/>
      <w:marLeft w:val="0"/>
      <w:marRight w:val="0"/>
      <w:marTop w:val="0"/>
      <w:marBottom w:val="0"/>
      <w:divBdr>
        <w:top w:val="none" w:sz="0" w:space="0" w:color="auto"/>
        <w:left w:val="none" w:sz="0" w:space="0" w:color="auto"/>
        <w:bottom w:val="none" w:sz="0" w:space="0" w:color="auto"/>
        <w:right w:val="none" w:sz="0" w:space="0" w:color="auto"/>
      </w:divBdr>
    </w:div>
    <w:div w:id="1110204993">
      <w:bodyDiv w:val="1"/>
      <w:marLeft w:val="0"/>
      <w:marRight w:val="0"/>
      <w:marTop w:val="0"/>
      <w:marBottom w:val="0"/>
      <w:divBdr>
        <w:top w:val="none" w:sz="0" w:space="0" w:color="auto"/>
        <w:left w:val="none" w:sz="0" w:space="0" w:color="auto"/>
        <w:bottom w:val="none" w:sz="0" w:space="0" w:color="auto"/>
        <w:right w:val="none" w:sz="0" w:space="0" w:color="auto"/>
      </w:divBdr>
    </w:div>
    <w:div w:id="1115295555">
      <w:bodyDiv w:val="1"/>
      <w:marLeft w:val="0"/>
      <w:marRight w:val="0"/>
      <w:marTop w:val="0"/>
      <w:marBottom w:val="0"/>
      <w:divBdr>
        <w:top w:val="none" w:sz="0" w:space="0" w:color="auto"/>
        <w:left w:val="none" w:sz="0" w:space="0" w:color="auto"/>
        <w:bottom w:val="none" w:sz="0" w:space="0" w:color="auto"/>
        <w:right w:val="none" w:sz="0" w:space="0" w:color="auto"/>
      </w:divBdr>
    </w:div>
    <w:div w:id="1116021939">
      <w:bodyDiv w:val="1"/>
      <w:marLeft w:val="0"/>
      <w:marRight w:val="0"/>
      <w:marTop w:val="0"/>
      <w:marBottom w:val="0"/>
      <w:divBdr>
        <w:top w:val="none" w:sz="0" w:space="0" w:color="auto"/>
        <w:left w:val="none" w:sz="0" w:space="0" w:color="auto"/>
        <w:bottom w:val="none" w:sz="0" w:space="0" w:color="auto"/>
        <w:right w:val="none" w:sz="0" w:space="0" w:color="auto"/>
      </w:divBdr>
    </w:div>
    <w:div w:id="1116755648">
      <w:bodyDiv w:val="1"/>
      <w:marLeft w:val="0"/>
      <w:marRight w:val="0"/>
      <w:marTop w:val="0"/>
      <w:marBottom w:val="0"/>
      <w:divBdr>
        <w:top w:val="none" w:sz="0" w:space="0" w:color="auto"/>
        <w:left w:val="none" w:sz="0" w:space="0" w:color="auto"/>
        <w:bottom w:val="none" w:sz="0" w:space="0" w:color="auto"/>
        <w:right w:val="none" w:sz="0" w:space="0" w:color="auto"/>
      </w:divBdr>
    </w:div>
    <w:div w:id="1117067991">
      <w:bodyDiv w:val="1"/>
      <w:marLeft w:val="0"/>
      <w:marRight w:val="0"/>
      <w:marTop w:val="0"/>
      <w:marBottom w:val="0"/>
      <w:divBdr>
        <w:top w:val="none" w:sz="0" w:space="0" w:color="auto"/>
        <w:left w:val="none" w:sz="0" w:space="0" w:color="auto"/>
        <w:bottom w:val="none" w:sz="0" w:space="0" w:color="auto"/>
        <w:right w:val="none" w:sz="0" w:space="0" w:color="auto"/>
      </w:divBdr>
    </w:div>
    <w:div w:id="1117485861">
      <w:bodyDiv w:val="1"/>
      <w:marLeft w:val="0"/>
      <w:marRight w:val="0"/>
      <w:marTop w:val="0"/>
      <w:marBottom w:val="0"/>
      <w:divBdr>
        <w:top w:val="none" w:sz="0" w:space="0" w:color="auto"/>
        <w:left w:val="none" w:sz="0" w:space="0" w:color="auto"/>
        <w:bottom w:val="none" w:sz="0" w:space="0" w:color="auto"/>
        <w:right w:val="none" w:sz="0" w:space="0" w:color="auto"/>
      </w:divBdr>
    </w:div>
    <w:div w:id="1118523087">
      <w:bodyDiv w:val="1"/>
      <w:marLeft w:val="0"/>
      <w:marRight w:val="0"/>
      <w:marTop w:val="0"/>
      <w:marBottom w:val="0"/>
      <w:divBdr>
        <w:top w:val="none" w:sz="0" w:space="0" w:color="auto"/>
        <w:left w:val="none" w:sz="0" w:space="0" w:color="auto"/>
        <w:bottom w:val="none" w:sz="0" w:space="0" w:color="auto"/>
        <w:right w:val="none" w:sz="0" w:space="0" w:color="auto"/>
      </w:divBdr>
    </w:div>
    <w:div w:id="1119640061">
      <w:bodyDiv w:val="1"/>
      <w:marLeft w:val="0"/>
      <w:marRight w:val="0"/>
      <w:marTop w:val="0"/>
      <w:marBottom w:val="0"/>
      <w:divBdr>
        <w:top w:val="none" w:sz="0" w:space="0" w:color="auto"/>
        <w:left w:val="none" w:sz="0" w:space="0" w:color="auto"/>
        <w:bottom w:val="none" w:sz="0" w:space="0" w:color="auto"/>
        <w:right w:val="none" w:sz="0" w:space="0" w:color="auto"/>
      </w:divBdr>
    </w:div>
    <w:div w:id="1120799626">
      <w:bodyDiv w:val="1"/>
      <w:marLeft w:val="0"/>
      <w:marRight w:val="0"/>
      <w:marTop w:val="0"/>
      <w:marBottom w:val="0"/>
      <w:divBdr>
        <w:top w:val="none" w:sz="0" w:space="0" w:color="auto"/>
        <w:left w:val="none" w:sz="0" w:space="0" w:color="auto"/>
        <w:bottom w:val="none" w:sz="0" w:space="0" w:color="auto"/>
        <w:right w:val="none" w:sz="0" w:space="0" w:color="auto"/>
      </w:divBdr>
    </w:div>
    <w:div w:id="1120805921">
      <w:bodyDiv w:val="1"/>
      <w:marLeft w:val="0"/>
      <w:marRight w:val="0"/>
      <w:marTop w:val="0"/>
      <w:marBottom w:val="0"/>
      <w:divBdr>
        <w:top w:val="none" w:sz="0" w:space="0" w:color="auto"/>
        <w:left w:val="none" w:sz="0" w:space="0" w:color="auto"/>
        <w:bottom w:val="none" w:sz="0" w:space="0" w:color="auto"/>
        <w:right w:val="none" w:sz="0" w:space="0" w:color="auto"/>
      </w:divBdr>
    </w:div>
    <w:div w:id="1121849794">
      <w:bodyDiv w:val="1"/>
      <w:marLeft w:val="0"/>
      <w:marRight w:val="0"/>
      <w:marTop w:val="0"/>
      <w:marBottom w:val="0"/>
      <w:divBdr>
        <w:top w:val="none" w:sz="0" w:space="0" w:color="auto"/>
        <w:left w:val="none" w:sz="0" w:space="0" w:color="auto"/>
        <w:bottom w:val="none" w:sz="0" w:space="0" w:color="auto"/>
        <w:right w:val="none" w:sz="0" w:space="0" w:color="auto"/>
      </w:divBdr>
    </w:div>
    <w:div w:id="1122192841">
      <w:bodyDiv w:val="1"/>
      <w:marLeft w:val="0"/>
      <w:marRight w:val="0"/>
      <w:marTop w:val="0"/>
      <w:marBottom w:val="0"/>
      <w:divBdr>
        <w:top w:val="none" w:sz="0" w:space="0" w:color="auto"/>
        <w:left w:val="none" w:sz="0" w:space="0" w:color="auto"/>
        <w:bottom w:val="none" w:sz="0" w:space="0" w:color="auto"/>
        <w:right w:val="none" w:sz="0" w:space="0" w:color="auto"/>
      </w:divBdr>
    </w:div>
    <w:div w:id="1122311029">
      <w:bodyDiv w:val="1"/>
      <w:marLeft w:val="0"/>
      <w:marRight w:val="0"/>
      <w:marTop w:val="0"/>
      <w:marBottom w:val="0"/>
      <w:divBdr>
        <w:top w:val="none" w:sz="0" w:space="0" w:color="auto"/>
        <w:left w:val="none" w:sz="0" w:space="0" w:color="auto"/>
        <w:bottom w:val="none" w:sz="0" w:space="0" w:color="auto"/>
        <w:right w:val="none" w:sz="0" w:space="0" w:color="auto"/>
      </w:divBdr>
    </w:div>
    <w:div w:id="1122571253">
      <w:bodyDiv w:val="1"/>
      <w:marLeft w:val="0"/>
      <w:marRight w:val="0"/>
      <w:marTop w:val="0"/>
      <w:marBottom w:val="0"/>
      <w:divBdr>
        <w:top w:val="none" w:sz="0" w:space="0" w:color="auto"/>
        <w:left w:val="none" w:sz="0" w:space="0" w:color="auto"/>
        <w:bottom w:val="none" w:sz="0" w:space="0" w:color="auto"/>
        <w:right w:val="none" w:sz="0" w:space="0" w:color="auto"/>
      </w:divBdr>
    </w:div>
    <w:div w:id="1122773074">
      <w:bodyDiv w:val="1"/>
      <w:marLeft w:val="0"/>
      <w:marRight w:val="0"/>
      <w:marTop w:val="0"/>
      <w:marBottom w:val="0"/>
      <w:divBdr>
        <w:top w:val="none" w:sz="0" w:space="0" w:color="auto"/>
        <w:left w:val="none" w:sz="0" w:space="0" w:color="auto"/>
        <w:bottom w:val="none" w:sz="0" w:space="0" w:color="auto"/>
        <w:right w:val="none" w:sz="0" w:space="0" w:color="auto"/>
      </w:divBdr>
    </w:div>
    <w:div w:id="1122840451">
      <w:bodyDiv w:val="1"/>
      <w:marLeft w:val="0"/>
      <w:marRight w:val="0"/>
      <w:marTop w:val="0"/>
      <w:marBottom w:val="0"/>
      <w:divBdr>
        <w:top w:val="none" w:sz="0" w:space="0" w:color="auto"/>
        <w:left w:val="none" w:sz="0" w:space="0" w:color="auto"/>
        <w:bottom w:val="none" w:sz="0" w:space="0" w:color="auto"/>
        <w:right w:val="none" w:sz="0" w:space="0" w:color="auto"/>
      </w:divBdr>
    </w:div>
    <w:div w:id="1123498948">
      <w:bodyDiv w:val="1"/>
      <w:marLeft w:val="0"/>
      <w:marRight w:val="0"/>
      <w:marTop w:val="0"/>
      <w:marBottom w:val="0"/>
      <w:divBdr>
        <w:top w:val="none" w:sz="0" w:space="0" w:color="auto"/>
        <w:left w:val="none" w:sz="0" w:space="0" w:color="auto"/>
        <w:bottom w:val="none" w:sz="0" w:space="0" w:color="auto"/>
        <w:right w:val="none" w:sz="0" w:space="0" w:color="auto"/>
      </w:divBdr>
    </w:div>
    <w:div w:id="1123577024">
      <w:bodyDiv w:val="1"/>
      <w:marLeft w:val="0"/>
      <w:marRight w:val="0"/>
      <w:marTop w:val="0"/>
      <w:marBottom w:val="0"/>
      <w:divBdr>
        <w:top w:val="none" w:sz="0" w:space="0" w:color="auto"/>
        <w:left w:val="none" w:sz="0" w:space="0" w:color="auto"/>
        <w:bottom w:val="none" w:sz="0" w:space="0" w:color="auto"/>
        <w:right w:val="none" w:sz="0" w:space="0" w:color="auto"/>
      </w:divBdr>
    </w:div>
    <w:div w:id="1123765776">
      <w:bodyDiv w:val="1"/>
      <w:marLeft w:val="0"/>
      <w:marRight w:val="0"/>
      <w:marTop w:val="0"/>
      <w:marBottom w:val="0"/>
      <w:divBdr>
        <w:top w:val="none" w:sz="0" w:space="0" w:color="auto"/>
        <w:left w:val="none" w:sz="0" w:space="0" w:color="auto"/>
        <w:bottom w:val="none" w:sz="0" w:space="0" w:color="auto"/>
        <w:right w:val="none" w:sz="0" w:space="0" w:color="auto"/>
      </w:divBdr>
    </w:div>
    <w:div w:id="1124158551">
      <w:bodyDiv w:val="1"/>
      <w:marLeft w:val="0"/>
      <w:marRight w:val="0"/>
      <w:marTop w:val="0"/>
      <w:marBottom w:val="0"/>
      <w:divBdr>
        <w:top w:val="none" w:sz="0" w:space="0" w:color="auto"/>
        <w:left w:val="none" w:sz="0" w:space="0" w:color="auto"/>
        <w:bottom w:val="none" w:sz="0" w:space="0" w:color="auto"/>
        <w:right w:val="none" w:sz="0" w:space="0" w:color="auto"/>
      </w:divBdr>
    </w:div>
    <w:div w:id="1124619603">
      <w:bodyDiv w:val="1"/>
      <w:marLeft w:val="0"/>
      <w:marRight w:val="0"/>
      <w:marTop w:val="0"/>
      <w:marBottom w:val="0"/>
      <w:divBdr>
        <w:top w:val="none" w:sz="0" w:space="0" w:color="auto"/>
        <w:left w:val="none" w:sz="0" w:space="0" w:color="auto"/>
        <w:bottom w:val="none" w:sz="0" w:space="0" w:color="auto"/>
        <w:right w:val="none" w:sz="0" w:space="0" w:color="auto"/>
      </w:divBdr>
    </w:div>
    <w:div w:id="1126657546">
      <w:bodyDiv w:val="1"/>
      <w:marLeft w:val="0"/>
      <w:marRight w:val="0"/>
      <w:marTop w:val="0"/>
      <w:marBottom w:val="0"/>
      <w:divBdr>
        <w:top w:val="none" w:sz="0" w:space="0" w:color="auto"/>
        <w:left w:val="none" w:sz="0" w:space="0" w:color="auto"/>
        <w:bottom w:val="none" w:sz="0" w:space="0" w:color="auto"/>
        <w:right w:val="none" w:sz="0" w:space="0" w:color="auto"/>
      </w:divBdr>
    </w:div>
    <w:div w:id="1126659965">
      <w:bodyDiv w:val="1"/>
      <w:marLeft w:val="0"/>
      <w:marRight w:val="0"/>
      <w:marTop w:val="0"/>
      <w:marBottom w:val="0"/>
      <w:divBdr>
        <w:top w:val="none" w:sz="0" w:space="0" w:color="auto"/>
        <w:left w:val="none" w:sz="0" w:space="0" w:color="auto"/>
        <w:bottom w:val="none" w:sz="0" w:space="0" w:color="auto"/>
        <w:right w:val="none" w:sz="0" w:space="0" w:color="auto"/>
      </w:divBdr>
    </w:div>
    <w:div w:id="1127510944">
      <w:bodyDiv w:val="1"/>
      <w:marLeft w:val="0"/>
      <w:marRight w:val="0"/>
      <w:marTop w:val="0"/>
      <w:marBottom w:val="0"/>
      <w:divBdr>
        <w:top w:val="none" w:sz="0" w:space="0" w:color="auto"/>
        <w:left w:val="none" w:sz="0" w:space="0" w:color="auto"/>
        <w:bottom w:val="none" w:sz="0" w:space="0" w:color="auto"/>
        <w:right w:val="none" w:sz="0" w:space="0" w:color="auto"/>
      </w:divBdr>
    </w:div>
    <w:div w:id="1127625362">
      <w:bodyDiv w:val="1"/>
      <w:marLeft w:val="0"/>
      <w:marRight w:val="0"/>
      <w:marTop w:val="0"/>
      <w:marBottom w:val="0"/>
      <w:divBdr>
        <w:top w:val="none" w:sz="0" w:space="0" w:color="auto"/>
        <w:left w:val="none" w:sz="0" w:space="0" w:color="auto"/>
        <w:bottom w:val="none" w:sz="0" w:space="0" w:color="auto"/>
        <w:right w:val="none" w:sz="0" w:space="0" w:color="auto"/>
      </w:divBdr>
    </w:div>
    <w:div w:id="1127772027">
      <w:bodyDiv w:val="1"/>
      <w:marLeft w:val="0"/>
      <w:marRight w:val="0"/>
      <w:marTop w:val="0"/>
      <w:marBottom w:val="0"/>
      <w:divBdr>
        <w:top w:val="none" w:sz="0" w:space="0" w:color="auto"/>
        <w:left w:val="none" w:sz="0" w:space="0" w:color="auto"/>
        <w:bottom w:val="none" w:sz="0" w:space="0" w:color="auto"/>
        <w:right w:val="none" w:sz="0" w:space="0" w:color="auto"/>
      </w:divBdr>
    </w:div>
    <w:div w:id="1127821686">
      <w:bodyDiv w:val="1"/>
      <w:marLeft w:val="0"/>
      <w:marRight w:val="0"/>
      <w:marTop w:val="0"/>
      <w:marBottom w:val="0"/>
      <w:divBdr>
        <w:top w:val="none" w:sz="0" w:space="0" w:color="auto"/>
        <w:left w:val="none" w:sz="0" w:space="0" w:color="auto"/>
        <w:bottom w:val="none" w:sz="0" w:space="0" w:color="auto"/>
        <w:right w:val="none" w:sz="0" w:space="0" w:color="auto"/>
      </w:divBdr>
    </w:div>
    <w:div w:id="1129514356">
      <w:bodyDiv w:val="1"/>
      <w:marLeft w:val="0"/>
      <w:marRight w:val="0"/>
      <w:marTop w:val="0"/>
      <w:marBottom w:val="0"/>
      <w:divBdr>
        <w:top w:val="none" w:sz="0" w:space="0" w:color="auto"/>
        <w:left w:val="none" w:sz="0" w:space="0" w:color="auto"/>
        <w:bottom w:val="none" w:sz="0" w:space="0" w:color="auto"/>
        <w:right w:val="none" w:sz="0" w:space="0" w:color="auto"/>
      </w:divBdr>
    </w:div>
    <w:div w:id="1130593233">
      <w:bodyDiv w:val="1"/>
      <w:marLeft w:val="0"/>
      <w:marRight w:val="0"/>
      <w:marTop w:val="0"/>
      <w:marBottom w:val="0"/>
      <w:divBdr>
        <w:top w:val="none" w:sz="0" w:space="0" w:color="auto"/>
        <w:left w:val="none" w:sz="0" w:space="0" w:color="auto"/>
        <w:bottom w:val="none" w:sz="0" w:space="0" w:color="auto"/>
        <w:right w:val="none" w:sz="0" w:space="0" w:color="auto"/>
      </w:divBdr>
    </w:div>
    <w:div w:id="1131096206">
      <w:bodyDiv w:val="1"/>
      <w:marLeft w:val="0"/>
      <w:marRight w:val="0"/>
      <w:marTop w:val="0"/>
      <w:marBottom w:val="0"/>
      <w:divBdr>
        <w:top w:val="none" w:sz="0" w:space="0" w:color="auto"/>
        <w:left w:val="none" w:sz="0" w:space="0" w:color="auto"/>
        <w:bottom w:val="none" w:sz="0" w:space="0" w:color="auto"/>
        <w:right w:val="none" w:sz="0" w:space="0" w:color="auto"/>
      </w:divBdr>
    </w:div>
    <w:div w:id="1131903999">
      <w:bodyDiv w:val="1"/>
      <w:marLeft w:val="0"/>
      <w:marRight w:val="0"/>
      <w:marTop w:val="0"/>
      <w:marBottom w:val="0"/>
      <w:divBdr>
        <w:top w:val="none" w:sz="0" w:space="0" w:color="auto"/>
        <w:left w:val="none" w:sz="0" w:space="0" w:color="auto"/>
        <w:bottom w:val="none" w:sz="0" w:space="0" w:color="auto"/>
        <w:right w:val="none" w:sz="0" w:space="0" w:color="auto"/>
      </w:divBdr>
    </w:div>
    <w:div w:id="1135216675">
      <w:bodyDiv w:val="1"/>
      <w:marLeft w:val="0"/>
      <w:marRight w:val="0"/>
      <w:marTop w:val="0"/>
      <w:marBottom w:val="0"/>
      <w:divBdr>
        <w:top w:val="none" w:sz="0" w:space="0" w:color="auto"/>
        <w:left w:val="none" w:sz="0" w:space="0" w:color="auto"/>
        <w:bottom w:val="none" w:sz="0" w:space="0" w:color="auto"/>
        <w:right w:val="none" w:sz="0" w:space="0" w:color="auto"/>
      </w:divBdr>
    </w:div>
    <w:div w:id="1135294567">
      <w:bodyDiv w:val="1"/>
      <w:marLeft w:val="0"/>
      <w:marRight w:val="0"/>
      <w:marTop w:val="0"/>
      <w:marBottom w:val="0"/>
      <w:divBdr>
        <w:top w:val="none" w:sz="0" w:space="0" w:color="auto"/>
        <w:left w:val="none" w:sz="0" w:space="0" w:color="auto"/>
        <w:bottom w:val="none" w:sz="0" w:space="0" w:color="auto"/>
        <w:right w:val="none" w:sz="0" w:space="0" w:color="auto"/>
      </w:divBdr>
    </w:div>
    <w:div w:id="1135299084">
      <w:bodyDiv w:val="1"/>
      <w:marLeft w:val="0"/>
      <w:marRight w:val="0"/>
      <w:marTop w:val="0"/>
      <w:marBottom w:val="0"/>
      <w:divBdr>
        <w:top w:val="none" w:sz="0" w:space="0" w:color="auto"/>
        <w:left w:val="none" w:sz="0" w:space="0" w:color="auto"/>
        <w:bottom w:val="none" w:sz="0" w:space="0" w:color="auto"/>
        <w:right w:val="none" w:sz="0" w:space="0" w:color="auto"/>
      </w:divBdr>
    </w:div>
    <w:div w:id="1136029653">
      <w:bodyDiv w:val="1"/>
      <w:marLeft w:val="0"/>
      <w:marRight w:val="0"/>
      <w:marTop w:val="0"/>
      <w:marBottom w:val="0"/>
      <w:divBdr>
        <w:top w:val="none" w:sz="0" w:space="0" w:color="auto"/>
        <w:left w:val="none" w:sz="0" w:space="0" w:color="auto"/>
        <w:bottom w:val="none" w:sz="0" w:space="0" w:color="auto"/>
        <w:right w:val="none" w:sz="0" w:space="0" w:color="auto"/>
      </w:divBdr>
    </w:div>
    <w:div w:id="1136483960">
      <w:bodyDiv w:val="1"/>
      <w:marLeft w:val="0"/>
      <w:marRight w:val="0"/>
      <w:marTop w:val="0"/>
      <w:marBottom w:val="0"/>
      <w:divBdr>
        <w:top w:val="none" w:sz="0" w:space="0" w:color="auto"/>
        <w:left w:val="none" w:sz="0" w:space="0" w:color="auto"/>
        <w:bottom w:val="none" w:sz="0" w:space="0" w:color="auto"/>
        <w:right w:val="none" w:sz="0" w:space="0" w:color="auto"/>
      </w:divBdr>
    </w:div>
    <w:div w:id="1136878834">
      <w:bodyDiv w:val="1"/>
      <w:marLeft w:val="0"/>
      <w:marRight w:val="0"/>
      <w:marTop w:val="0"/>
      <w:marBottom w:val="0"/>
      <w:divBdr>
        <w:top w:val="none" w:sz="0" w:space="0" w:color="auto"/>
        <w:left w:val="none" w:sz="0" w:space="0" w:color="auto"/>
        <w:bottom w:val="none" w:sz="0" w:space="0" w:color="auto"/>
        <w:right w:val="none" w:sz="0" w:space="0" w:color="auto"/>
      </w:divBdr>
    </w:div>
    <w:div w:id="1137067155">
      <w:bodyDiv w:val="1"/>
      <w:marLeft w:val="0"/>
      <w:marRight w:val="0"/>
      <w:marTop w:val="0"/>
      <w:marBottom w:val="0"/>
      <w:divBdr>
        <w:top w:val="none" w:sz="0" w:space="0" w:color="auto"/>
        <w:left w:val="none" w:sz="0" w:space="0" w:color="auto"/>
        <w:bottom w:val="none" w:sz="0" w:space="0" w:color="auto"/>
        <w:right w:val="none" w:sz="0" w:space="0" w:color="auto"/>
      </w:divBdr>
    </w:div>
    <w:div w:id="1137189615">
      <w:bodyDiv w:val="1"/>
      <w:marLeft w:val="0"/>
      <w:marRight w:val="0"/>
      <w:marTop w:val="0"/>
      <w:marBottom w:val="0"/>
      <w:divBdr>
        <w:top w:val="none" w:sz="0" w:space="0" w:color="auto"/>
        <w:left w:val="none" w:sz="0" w:space="0" w:color="auto"/>
        <w:bottom w:val="none" w:sz="0" w:space="0" w:color="auto"/>
        <w:right w:val="none" w:sz="0" w:space="0" w:color="auto"/>
      </w:divBdr>
    </w:div>
    <w:div w:id="1137381280">
      <w:bodyDiv w:val="1"/>
      <w:marLeft w:val="0"/>
      <w:marRight w:val="0"/>
      <w:marTop w:val="0"/>
      <w:marBottom w:val="0"/>
      <w:divBdr>
        <w:top w:val="none" w:sz="0" w:space="0" w:color="auto"/>
        <w:left w:val="none" w:sz="0" w:space="0" w:color="auto"/>
        <w:bottom w:val="none" w:sz="0" w:space="0" w:color="auto"/>
        <w:right w:val="none" w:sz="0" w:space="0" w:color="auto"/>
      </w:divBdr>
    </w:div>
    <w:div w:id="1137644777">
      <w:bodyDiv w:val="1"/>
      <w:marLeft w:val="0"/>
      <w:marRight w:val="0"/>
      <w:marTop w:val="0"/>
      <w:marBottom w:val="0"/>
      <w:divBdr>
        <w:top w:val="none" w:sz="0" w:space="0" w:color="auto"/>
        <w:left w:val="none" w:sz="0" w:space="0" w:color="auto"/>
        <w:bottom w:val="none" w:sz="0" w:space="0" w:color="auto"/>
        <w:right w:val="none" w:sz="0" w:space="0" w:color="auto"/>
      </w:divBdr>
    </w:div>
    <w:div w:id="1137995665">
      <w:bodyDiv w:val="1"/>
      <w:marLeft w:val="0"/>
      <w:marRight w:val="0"/>
      <w:marTop w:val="0"/>
      <w:marBottom w:val="0"/>
      <w:divBdr>
        <w:top w:val="none" w:sz="0" w:space="0" w:color="auto"/>
        <w:left w:val="none" w:sz="0" w:space="0" w:color="auto"/>
        <w:bottom w:val="none" w:sz="0" w:space="0" w:color="auto"/>
        <w:right w:val="none" w:sz="0" w:space="0" w:color="auto"/>
      </w:divBdr>
    </w:div>
    <w:div w:id="1138297936">
      <w:bodyDiv w:val="1"/>
      <w:marLeft w:val="0"/>
      <w:marRight w:val="0"/>
      <w:marTop w:val="0"/>
      <w:marBottom w:val="0"/>
      <w:divBdr>
        <w:top w:val="none" w:sz="0" w:space="0" w:color="auto"/>
        <w:left w:val="none" w:sz="0" w:space="0" w:color="auto"/>
        <w:bottom w:val="none" w:sz="0" w:space="0" w:color="auto"/>
        <w:right w:val="none" w:sz="0" w:space="0" w:color="auto"/>
      </w:divBdr>
    </w:div>
    <w:div w:id="1138377494">
      <w:bodyDiv w:val="1"/>
      <w:marLeft w:val="0"/>
      <w:marRight w:val="0"/>
      <w:marTop w:val="0"/>
      <w:marBottom w:val="0"/>
      <w:divBdr>
        <w:top w:val="none" w:sz="0" w:space="0" w:color="auto"/>
        <w:left w:val="none" w:sz="0" w:space="0" w:color="auto"/>
        <w:bottom w:val="none" w:sz="0" w:space="0" w:color="auto"/>
        <w:right w:val="none" w:sz="0" w:space="0" w:color="auto"/>
      </w:divBdr>
    </w:div>
    <w:div w:id="1139150157">
      <w:bodyDiv w:val="1"/>
      <w:marLeft w:val="0"/>
      <w:marRight w:val="0"/>
      <w:marTop w:val="0"/>
      <w:marBottom w:val="0"/>
      <w:divBdr>
        <w:top w:val="none" w:sz="0" w:space="0" w:color="auto"/>
        <w:left w:val="none" w:sz="0" w:space="0" w:color="auto"/>
        <w:bottom w:val="none" w:sz="0" w:space="0" w:color="auto"/>
        <w:right w:val="none" w:sz="0" w:space="0" w:color="auto"/>
      </w:divBdr>
    </w:div>
    <w:div w:id="1139302667">
      <w:bodyDiv w:val="1"/>
      <w:marLeft w:val="0"/>
      <w:marRight w:val="0"/>
      <w:marTop w:val="0"/>
      <w:marBottom w:val="0"/>
      <w:divBdr>
        <w:top w:val="none" w:sz="0" w:space="0" w:color="auto"/>
        <w:left w:val="none" w:sz="0" w:space="0" w:color="auto"/>
        <w:bottom w:val="none" w:sz="0" w:space="0" w:color="auto"/>
        <w:right w:val="none" w:sz="0" w:space="0" w:color="auto"/>
      </w:divBdr>
    </w:div>
    <w:div w:id="1139886292">
      <w:bodyDiv w:val="1"/>
      <w:marLeft w:val="0"/>
      <w:marRight w:val="0"/>
      <w:marTop w:val="0"/>
      <w:marBottom w:val="0"/>
      <w:divBdr>
        <w:top w:val="none" w:sz="0" w:space="0" w:color="auto"/>
        <w:left w:val="none" w:sz="0" w:space="0" w:color="auto"/>
        <w:bottom w:val="none" w:sz="0" w:space="0" w:color="auto"/>
        <w:right w:val="none" w:sz="0" w:space="0" w:color="auto"/>
      </w:divBdr>
    </w:div>
    <w:div w:id="1141773287">
      <w:bodyDiv w:val="1"/>
      <w:marLeft w:val="0"/>
      <w:marRight w:val="0"/>
      <w:marTop w:val="0"/>
      <w:marBottom w:val="0"/>
      <w:divBdr>
        <w:top w:val="none" w:sz="0" w:space="0" w:color="auto"/>
        <w:left w:val="none" w:sz="0" w:space="0" w:color="auto"/>
        <w:bottom w:val="none" w:sz="0" w:space="0" w:color="auto"/>
        <w:right w:val="none" w:sz="0" w:space="0" w:color="auto"/>
      </w:divBdr>
    </w:div>
    <w:div w:id="1141773725">
      <w:bodyDiv w:val="1"/>
      <w:marLeft w:val="0"/>
      <w:marRight w:val="0"/>
      <w:marTop w:val="0"/>
      <w:marBottom w:val="0"/>
      <w:divBdr>
        <w:top w:val="none" w:sz="0" w:space="0" w:color="auto"/>
        <w:left w:val="none" w:sz="0" w:space="0" w:color="auto"/>
        <w:bottom w:val="none" w:sz="0" w:space="0" w:color="auto"/>
        <w:right w:val="none" w:sz="0" w:space="0" w:color="auto"/>
      </w:divBdr>
    </w:div>
    <w:div w:id="1141847170">
      <w:bodyDiv w:val="1"/>
      <w:marLeft w:val="0"/>
      <w:marRight w:val="0"/>
      <w:marTop w:val="0"/>
      <w:marBottom w:val="0"/>
      <w:divBdr>
        <w:top w:val="none" w:sz="0" w:space="0" w:color="auto"/>
        <w:left w:val="none" w:sz="0" w:space="0" w:color="auto"/>
        <w:bottom w:val="none" w:sz="0" w:space="0" w:color="auto"/>
        <w:right w:val="none" w:sz="0" w:space="0" w:color="auto"/>
      </w:divBdr>
    </w:div>
    <w:div w:id="1142042777">
      <w:bodyDiv w:val="1"/>
      <w:marLeft w:val="0"/>
      <w:marRight w:val="0"/>
      <w:marTop w:val="0"/>
      <w:marBottom w:val="0"/>
      <w:divBdr>
        <w:top w:val="none" w:sz="0" w:space="0" w:color="auto"/>
        <w:left w:val="none" w:sz="0" w:space="0" w:color="auto"/>
        <w:bottom w:val="none" w:sz="0" w:space="0" w:color="auto"/>
        <w:right w:val="none" w:sz="0" w:space="0" w:color="auto"/>
      </w:divBdr>
    </w:div>
    <w:div w:id="1143040955">
      <w:bodyDiv w:val="1"/>
      <w:marLeft w:val="0"/>
      <w:marRight w:val="0"/>
      <w:marTop w:val="0"/>
      <w:marBottom w:val="0"/>
      <w:divBdr>
        <w:top w:val="none" w:sz="0" w:space="0" w:color="auto"/>
        <w:left w:val="none" w:sz="0" w:space="0" w:color="auto"/>
        <w:bottom w:val="none" w:sz="0" w:space="0" w:color="auto"/>
        <w:right w:val="none" w:sz="0" w:space="0" w:color="auto"/>
      </w:divBdr>
    </w:div>
    <w:div w:id="1143544813">
      <w:bodyDiv w:val="1"/>
      <w:marLeft w:val="0"/>
      <w:marRight w:val="0"/>
      <w:marTop w:val="0"/>
      <w:marBottom w:val="0"/>
      <w:divBdr>
        <w:top w:val="none" w:sz="0" w:space="0" w:color="auto"/>
        <w:left w:val="none" w:sz="0" w:space="0" w:color="auto"/>
        <w:bottom w:val="none" w:sz="0" w:space="0" w:color="auto"/>
        <w:right w:val="none" w:sz="0" w:space="0" w:color="auto"/>
      </w:divBdr>
    </w:div>
    <w:div w:id="1144153971">
      <w:bodyDiv w:val="1"/>
      <w:marLeft w:val="0"/>
      <w:marRight w:val="0"/>
      <w:marTop w:val="0"/>
      <w:marBottom w:val="0"/>
      <w:divBdr>
        <w:top w:val="none" w:sz="0" w:space="0" w:color="auto"/>
        <w:left w:val="none" w:sz="0" w:space="0" w:color="auto"/>
        <w:bottom w:val="none" w:sz="0" w:space="0" w:color="auto"/>
        <w:right w:val="none" w:sz="0" w:space="0" w:color="auto"/>
      </w:divBdr>
    </w:div>
    <w:div w:id="1144271698">
      <w:bodyDiv w:val="1"/>
      <w:marLeft w:val="0"/>
      <w:marRight w:val="0"/>
      <w:marTop w:val="0"/>
      <w:marBottom w:val="0"/>
      <w:divBdr>
        <w:top w:val="none" w:sz="0" w:space="0" w:color="auto"/>
        <w:left w:val="none" w:sz="0" w:space="0" w:color="auto"/>
        <w:bottom w:val="none" w:sz="0" w:space="0" w:color="auto"/>
        <w:right w:val="none" w:sz="0" w:space="0" w:color="auto"/>
      </w:divBdr>
    </w:div>
    <w:div w:id="1144589635">
      <w:bodyDiv w:val="1"/>
      <w:marLeft w:val="0"/>
      <w:marRight w:val="0"/>
      <w:marTop w:val="0"/>
      <w:marBottom w:val="0"/>
      <w:divBdr>
        <w:top w:val="none" w:sz="0" w:space="0" w:color="auto"/>
        <w:left w:val="none" w:sz="0" w:space="0" w:color="auto"/>
        <w:bottom w:val="none" w:sz="0" w:space="0" w:color="auto"/>
        <w:right w:val="none" w:sz="0" w:space="0" w:color="auto"/>
      </w:divBdr>
    </w:div>
    <w:div w:id="1146118410">
      <w:bodyDiv w:val="1"/>
      <w:marLeft w:val="0"/>
      <w:marRight w:val="0"/>
      <w:marTop w:val="0"/>
      <w:marBottom w:val="0"/>
      <w:divBdr>
        <w:top w:val="none" w:sz="0" w:space="0" w:color="auto"/>
        <w:left w:val="none" w:sz="0" w:space="0" w:color="auto"/>
        <w:bottom w:val="none" w:sz="0" w:space="0" w:color="auto"/>
        <w:right w:val="none" w:sz="0" w:space="0" w:color="auto"/>
      </w:divBdr>
    </w:div>
    <w:div w:id="1146554099">
      <w:bodyDiv w:val="1"/>
      <w:marLeft w:val="0"/>
      <w:marRight w:val="0"/>
      <w:marTop w:val="0"/>
      <w:marBottom w:val="0"/>
      <w:divBdr>
        <w:top w:val="none" w:sz="0" w:space="0" w:color="auto"/>
        <w:left w:val="none" w:sz="0" w:space="0" w:color="auto"/>
        <w:bottom w:val="none" w:sz="0" w:space="0" w:color="auto"/>
        <w:right w:val="none" w:sz="0" w:space="0" w:color="auto"/>
      </w:divBdr>
    </w:div>
    <w:div w:id="1147161447">
      <w:bodyDiv w:val="1"/>
      <w:marLeft w:val="0"/>
      <w:marRight w:val="0"/>
      <w:marTop w:val="0"/>
      <w:marBottom w:val="0"/>
      <w:divBdr>
        <w:top w:val="none" w:sz="0" w:space="0" w:color="auto"/>
        <w:left w:val="none" w:sz="0" w:space="0" w:color="auto"/>
        <w:bottom w:val="none" w:sz="0" w:space="0" w:color="auto"/>
        <w:right w:val="none" w:sz="0" w:space="0" w:color="auto"/>
      </w:divBdr>
    </w:div>
    <w:div w:id="1147167626">
      <w:bodyDiv w:val="1"/>
      <w:marLeft w:val="0"/>
      <w:marRight w:val="0"/>
      <w:marTop w:val="0"/>
      <w:marBottom w:val="0"/>
      <w:divBdr>
        <w:top w:val="none" w:sz="0" w:space="0" w:color="auto"/>
        <w:left w:val="none" w:sz="0" w:space="0" w:color="auto"/>
        <w:bottom w:val="none" w:sz="0" w:space="0" w:color="auto"/>
        <w:right w:val="none" w:sz="0" w:space="0" w:color="auto"/>
      </w:divBdr>
    </w:div>
    <w:div w:id="1147548113">
      <w:bodyDiv w:val="1"/>
      <w:marLeft w:val="0"/>
      <w:marRight w:val="0"/>
      <w:marTop w:val="0"/>
      <w:marBottom w:val="0"/>
      <w:divBdr>
        <w:top w:val="none" w:sz="0" w:space="0" w:color="auto"/>
        <w:left w:val="none" w:sz="0" w:space="0" w:color="auto"/>
        <w:bottom w:val="none" w:sz="0" w:space="0" w:color="auto"/>
        <w:right w:val="none" w:sz="0" w:space="0" w:color="auto"/>
      </w:divBdr>
    </w:div>
    <w:div w:id="1147748945">
      <w:bodyDiv w:val="1"/>
      <w:marLeft w:val="0"/>
      <w:marRight w:val="0"/>
      <w:marTop w:val="0"/>
      <w:marBottom w:val="0"/>
      <w:divBdr>
        <w:top w:val="none" w:sz="0" w:space="0" w:color="auto"/>
        <w:left w:val="none" w:sz="0" w:space="0" w:color="auto"/>
        <w:bottom w:val="none" w:sz="0" w:space="0" w:color="auto"/>
        <w:right w:val="none" w:sz="0" w:space="0" w:color="auto"/>
      </w:divBdr>
    </w:div>
    <w:div w:id="1148090805">
      <w:bodyDiv w:val="1"/>
      <w:marLeft w:val="0"/>
      <w:marRight w:val="0"/>
      <w:marTop w:val="0"/>
      <w:marBottom w:val="0"/>
      <w:divBdr>
        <w:top w:val="none" w:sz="0" w:space="0" w:color="auto"/>
        <w:left w:val="none" w:sz="0" w:space="0" w:color="auto"/>
        <w:bottom w:val="none" w:sz="0" w:space="0" w:color="auto"/>
        <w:right w:val="none" w:sz="0" w:space="0" w:color="auto"/>
      </w:divBdr>
    </w:div>
    <w:div w:id="1148132599">
      <w:bodyDiv w:val="1"/>
      <w:marLeft w:val="0"/>
      <w:marRight w:val="0"/>
      <w:marTop w:val="0"/>
      <w:marBottom w:val="0"/>
      <w:divBdr>
        <w:top w:val="none" w:sz="0" w:space="0" w:color="auto"/>
        <w:left w:val="none" w:sz="0" w:space="0" w:color="auto"/>
        <w:bottom w:val="none" w:sz="0" w:space="0" w:color="auto"/>
        <w:right w:val="none" w:sz="0" w:space="0" w:color="auto"/>
      </w:divBdr>
    </w:div>
    <w:div w:id="1148211453">
      <w:bodyDiv w:val="1"/>
      <w:marLeft w:val="0"/>
      <w:marRight w:val="0"/>
      <w:marTop w:val="0"/>
      <w:marBottom w:val="0"/>
      <w:divBdr>
        <w:top w:val="none" w:sz="0" w:space="0" w:color="auto"/>
        <w:left w:val="none" w:sz="0" w:space="0" w:color="auto"/>
        <w:bottom w:val="none" w:sz="0" w:space="0" w:color="auto"/>
        <w:right w:val="none" w:sz="0" w:space="0" w:color="auto"/>
      </w:divBdr>
    </w:div>
    <w:div w:id="1148937601">
      <w:bodyDiv w:val="1"/>
      <w:marLeft w:val="0"/>
      <w:marRight w:val="0"/>
      <w:marTop w:val="0"/>
      <w:marBottom w:val="0"/>
      <w:divBdr>
        <w:top w:val="none" w:sz="0" w:space="0" w:color="auto"/>
        <w:left w:val="none" w:sz="0" w:space="0" w:color="auto"/>
        <w:bottom w:val="none" w:sz="0" w:space="0" w:color="auto"/>
        <w:right w:val="none" w:sz="0" w:space="0" w:color="auto"/>
      </w:divBdr>
    </w:div>
    <w:div w:id="1148978988">
      <w:bodyDiv w:val="1"/>
      <w:marLeft w:val="0"/>
      <w:marRight w:val="0"/>
      <w:marTop w:val="0"/>
      <w:marBottom w:val="0"/>
      <w:divBdr>
        <w:top w:val="none" w:sz="0" w:space="0" w:color="auto"/>
        <w:left w:val="none" w:sz="0" w:space="0" w:color="auto"/>
        <w:bottom w:val="none" w:sz="0" w:space="0" w:color="auto"/>
        <w:right w:val="none" w:sz="0" w:space="0" w:color="auto"/>
      </w:divBdr>
    </w:div>
    <w:div w:id="1149438681">
      <w:bodyDiv w:val="1"/>
      <w:marLeft w:val="0"/>
      <w:marRight w:val="0"/>
      <w:marTop w:val="0"/>
      <w:marBottom w:val="0"/>
      <w:divBdr>
        <w:top w:val="none" w:sz="0" w:space="0" w:color="auto"/>
        <w:left w:val="none" w:sz="0" w:space="0" w:color="auto"/>
        <w:bottom w:val="none" w:sz="0" w:space="0" w:color="auto"/>
        <w:right w:val="none" w:sz="0" w:space="0" w:color="auto"/>
      </w:divBdr>
    </w:div>
    <w:div w:id="1149438991">
      <w:bodyDiv w:val="1"/>
      <w:marLeft w:val="0"/>
      <w:marRight w:val="0"/>
      <w:marTop w:val="0"/>
      <w:marBottom w:val="0"/>
      <w:divBdr>
        <w:top w:val="none" w:sz="0" w:space="0" w:color="auto"/>
        <w:left w:val="none" w:sz="0" w:space="0" w:color="auto"/>
        <w:bottom w:val="none" w:sz="0" w:space="0" w:color="auto"/>
        <w:right w:val="none" w:sz="0" w:space="0" w:color="auto"/>
      </w:divBdr>
    </w:div>
    <w:div w:id="1149788608">
      <w:bodyDiv w:val="1"/>
      <w:marLeft w:val="0"/>
      <w:marRight w:val="0"/>
      <w:marTop w:val="0"/>
      <w:marBottom w:val="0"/>
      <w:divBdr>
        <w:top w:val="none" w:sz="0" w:space="0" w:color="auto"/>
        <w:left w:val="none" w:sz="0" w:space="0" w:color="auto"/>
        <w:bottom w:val="none" w:sz="0" w:space="0" w:color="auto"/>
        <w:right w:val="none" w:sz="0" w:space="0" w:color="auto"/>
      </w:divBdr>
    </w:div>
    <w:div w:id="1150101910">
      <w:bodyDiv w:val="1"/>
      <w:marLeft w:val="0"/>
      <w:marRight w:val="0"/>
      <w:marTop w:val="0"/>
      <w:marBottom w:val="0"/>
      <w:divBdr>
        <w:top w:val="none" w:sz="0" w:space="0" w:color="auto"/>
        <w:left w:val="none" w:sz="0" w:space="0" w:color="auto"/>
        <w:bottom w:val="none" w:sz="0" w:space="0" w:color="auto"/>
        <w:right w:val="none" w:sz="0" w:space="0" w:color="auto"/>
      </w:divBdr>
    </w:div>
    <w:div w:id="1150248966">
      <w:bodyDiv w:val="1"/>
      <w:marLeft w:val="0"/>
      <w:marRight w:val="0"/>
      <w:marTop w:val="0"/>
      <w:marBottom w:val="0"/>
      <w:divBdr>
        <w:top w:val="none" w:sz="0" w:space="0" w:color="auto"/>
        <w:left w:val="none" w:sz="0" w:space="0" w:color="auto"/>
        <w:bottom w:val="none" w:sz="0" w:space="0" w:color="auto"/>
        <w:right w:val="none" w:sz="0" w:space="0" w:color="auto"/>
      </w:divBdr>
    </w:div>
    <w:div w:id="1151098698">
      <w:bodyDiv w:val="1"/>
      <w:marLeft w:val="0"/>
      <w:marRight w:val="0"/>
      <w:marTop w:val="0"/>
      <w:marBottom w:val="0"/>
      <w:divBdr>
        <w:top w:val="none" w:sz="0" w:space="0" w:color="auto"/>
        <w:left w:val="none" w:sz="0" w:space="0" w:color="auto"/>
        <w:bottom w:val="none" w:sz="0" w:space="0" w:color="auto"/>
        <w:right w:val="none" w:sz="0" w:space="0" w:color="auto"/>
      </w:divBdr>
    </w:div>
    <w:div w:id="1151484287">
      <w:bodyDiv w:val="1"/>
      <w:marLeft w:val="0"/>
      <w:marRight w:val="0"/>
      <w:marTop w:val="0"/>
      <w:marBottom w:val="0"/>
      <w:divBdr>
        <w:top w:val="none" w:sz="0" w:space="0" w:color="auto"/>
        <w:left w:val="none" w:sz="0" w:space="0" w:color="auto"/>
        <w:bottom w:val="none" w:sz="0" w:space="0" w:color="auto"/>
        <w:right w:val="none" w:sz="0" w:space="0" w:color="auto"/>
      </w:divBdr>
    </w:div>
    <w:div w:id="1151798851">
      <w:bodyDiv w:val="1"/>
      <w:marLeft w:val="0"/>
      <w:marRight w:val="0"/>
      <w:marTop w:val="0"/>
      <w:marBottom w:val="0"/>
      <w:divBdr>
        <w:top w:val="none" w:sz="0" w:space="0" w:color="auto"/>
        <w:left w:val="none" w:sz="0" w:space="0" w:color="auto"/>
        <w:bottom w:val="none" w:sz="0" w:space="0" w:color="auto"/>
        <w:right w:val="none" w:sz="0" w:space="0" w:color="auto"/>
      </w:divBdr>
    </w:div>
    <w:div w:id="1152217937">
      <w:bodyDiv w:val="1"/>
      <w:marLeft w:val="0"/>
      <w:marRight w:val="0"/>
      <w:marTop w:val="0"/>
      <w:marBottom w:val="0"/>
      <w:divBdr>
        <w:top w:val="none" w:sz="0" w:space="0" w:color="auto"/>
        <w:left w:val="none" w:sz="0" w:space="0" w:color="auto"/>
        <w:bottom w:val="none" w:sz="0" w:space="0" w:color="auto"/>
        <w:right w:val="none" w:sz="0" w:space="0" w:color="auto"/>
      </w:divBdr>
    </w:div>
    <w:div w:id="1153449160">
      <w:bodyDiv w:val="1"/>
      <w:marLeft w:val="0"/>
      <w:marRight w:val="0"/>
      <w:marTop w:val="0"/>
      <w:marBottom w:val="0"/>
      <w:divBdr>
        <w:top w:val="none" w:sz="0" w:space="0" w:color="auto"/>
        <w:left w:val="none" w:sz="0" w:space="0" w:color="auto"/>
        <w:bottom w:val="none" w:sz="0" w:space="0" w:color="auto"/>
        <w:right w:val="none" w:sz="0" w:space="0" w:color="auto"/>
      </w:divBdr>
    </w:div>
    <w:div w:id="1154448570">
      <w:bodyDiv w:val="1"/>
      <w:marLeft w:val="0"/>
      <w:marRight w:val="0"/>
      <w:marTop w:val="0"/>
      <w:marBottom w:val="0"/>
      <w:divBdr>
        <w:top w:val="none" w:sz="0" w:space="0" w:color="auto"/>
        <w:left w:val="none" w:sz="0" w:space="0" w:color="auto"/>
        <w:bottom w:val="none" w:sz="0" w:space="0" w:color="auto"/>
        <w:right w:val="none" w:sz="0" w:space="0" w:color="auto"/>
      </w:divBdr>
    </w:div>
    <w:div w:id="1155226361">
      <w:bodyDiv w:val="1"/>
      <w:marLeft w:val="0"/>
      <w:marRight w:val="0"/>
      <w:marTop w:val="0"/>
      <w:marBottom w:val="0"/>
      <w:divBdr>
        <w:top w:val="none" w:sz="0" w:space="0" w:color="auto"/>
        <w:left w:val="none" w:sz="0" w:space="0" w:color="auto"/>
        <w:bottom w:val="none" w:sz="0" w:space="0" w:color="auto"/>
        <w:right w:val="none" w:sz="0" w:space="0" w:color="auto"/>
      </w:divBdr>
    </w:div>
    <w:div w:id="1155293833">
      <w:bodyDiv w:val="1"/>
      <w:marLeft w:val="0"/>
      <w:marRight w:val="0"/>
      <w:marTop w:val="0"/>
      <w:marBottom w:val="0"/>
      <w:divBdr>
        <w:top w:val="none" w:sz="0" w:space="0" w:color="auto"/>
        <w:left w:val="none" w:sz="0" w:space="0" w:color="auto"/>
        <w:bottom w:val="none" w:sz="0" w:space="0" w:color="auto"/>
        <w:right w:val="none" w:sz="0" w:space="0" w:color="auto"/>
      </w:divBdr>
    </w:div>
    <w:div w:id="1155414268">
      <w:bodyDiv w:val="1"/>
      <w:marLeft w:val="0"/>
      <w:marRight w:val="0"/>
      <w:marTop w:val="0"/>
      <w:marBottom w:val="0"/>
      <w:divBdr>
        <w:top w:val="none" w:sz="0" w:space="0" w:color="auto"/>
        <w:left w:val="none" w:sz="0" w:space="0" w:color="auto"/>
        <w:bottom w:val="none" w:sz="0" w:space="0" w:color="auto"/>
        <w:right w:val="none" w:sz="0" w:space="0" w:color="auto"/>
      </w:divBdr>
    </w:div>
    <w:div w:id="1155487363">
      <w:bodyDiv w:val="1"/>
      <w:marLeft w:val="0"/>
      <w:marRight w:val="0"/>
      <w:marTop w:val="0"/>
      <w:marBottom w:val="0"/>
      <w:divBdr>
        <w:top w:val="none" w:sz="0" w:space="0" w:color="auto"/>
        <w:left w:val="none" w:sz="0" w:space="0" w:color="auto"/>
        <w:bottom w:val="none" w:sz="0" w:space="0" w:color="auto"/>
        <w:right w:val="none" w:sz="0" w:space="0" w:color="auto"/>
      </w:divBdr>
    </w:div>
    <w:div w:id="1155996618">
      <w:bodyDiv w:val="1"/>
      <w:marLeft w:val="0"/>
      <w:marRight w:val="0"/>
      <w:marTop w:val="0"/>
      <w:marBottom w:val="0"/>
      <w:divBdr>
        <w:top w:val="none" w:sz="0" w:space="0" w:color="auto"/>
        <w:left w:val="none" w:sz="0" w:space="0" w:color="auto"/>
        <w:bottom w:val="none" w:sz="0" w:space="0" w:color="auto"/>
        <w:right w:val="none" w:sz="0" w:space="0" w:color="auto"/>
      </w:divBdr>
    </w:div>
    <w:div w:id="1156457205">
      <w:bodyDiv w:val="1"/>
      <w:marLeft w:val="0"/>
      <w:marRight w:val="0"/>
      <w:marTop w:val="0"/>
      <w:marBottom w:val="0"/>
      <w:divBdr>
        <w:top w:val="none" w:sz="0" w:space="0" w:color="auto"/>
        <w:left w:val="none" w:sz="0" w:space="0" w:color="auto"/>
        <w:bottom w:val="none" w:sz="0" w:space="0" w:color="auto"/>
        <w:right w:val="none" w:sz="0" w:space="0" w:color="auto"/>
      </w:divBdr>
    </w:div>
    <w:div w:id="1156648861">
      <w:bodyDiv w:val="1"/>
      <w:marLeft w:val="0"/>
      <w:marRight w:val="0"/>
      <w:marTop w:val="0"/>
      <w:marBottom w:val="0"/>
      <w:divBdr>
        <w:top w:val="none" w:sz="0" w:space="0" w:color="auto"/>
        <w:left w:val="none" w:sz="0" w:space="0" w:color="auto"/>
        <w:bottom w:val="none" w:sz="0" w:space="0" w:color="auto"/>
        <w:right w:val="none" w:sz="0" w:space="0" w:color="auto"/>
      </w:divBdr>
    </w:div>
    <w:div w:id="1156993231">
      <w:bodyDiv w:val="1"/>
      <w:marLeft w:val="0"/>
      <w:marRight w:val="0"/>
      <w:marTop w:val="0"/>
      <w:marBottom w:val="0"/>
      <w:divBdr>
        <w:top w:val="none" w:sz="0" w:space="0" w:color="auto"/>
        <w:left w:val="none" w:sz="0" w:space="0" w:color="auto"/>
        <w:bottom w:val="none" w:sz="0" w:space="0" w:color="auto"/>
        <w:right w:val="none" w:sz="0" w:space="0" w:color="auto"/>
      </w:divBdr>
    </w:div>
    <w:div w:id="1158349837">
      <w:bodyDiv w:val="1"/>
      <w:marLeft w:val="0"/>
      <w:marRight w:val="0"/>
      <w:marTop w:val="0"/>
      <w:marBottom w:val="0"/>
      <w:divBdr>
        <w:top w:val="none" w:sz="0" w:space="0" w:color="auto"/>
        <w:left w:val="none" w:sz="0" w:space="0" w:color="auto"/>
        <w:bottom w:val="none" w:sz="0" w:space="0" w:color="auto"/>
        <w:right w:val="none" w:sz="0" w:space="0" w:color="auto"/>
      </w:divBdr>
    </w:div>
    <w:div w:id="1158423862">
      <w:bodyDiv w:val="1"/>
      <w:marLeft w:val="0"/>
      <w:marRight w:val="0"/>
      <w:marTop w:val="0"/>
      <w:marBottom w:val="0"/>
      <w:divBdr>
        <w:top w:val="none" w:sz="0" w:space="0" w:color="auto"/>
        <w:left w:val="none" w:sz="0" w:space="0" w:color="auto"/>
        <w:bottom w:val="none" w:sz="0" w:space="0" w:color="auto"/>
        <w:right w:val="none" w:sz="0" w:space="0" w:color="auto"/>
      </w:divBdr>
    </w:div>
    <w:div w:id="1159421668">
      <w:bodyDiv w:val="1"/>
      <w:marLeft w:val="0"/>
      <w:marRight w:val="0"/>
      <w:marTop w:val="0"/>
      <w:marBottom w:val="0"/>
      <w:divBdr>
        <w:top w:val="none" w:sz="0" w:space="0" w:color="auto"/>
        <w:left w:val="none" w:sz="0" w:space="0" w:color="auto"/>
        <w:bottom w:val="none" w:sz="0" w:space="0" w:color="auto"/>
        <w:right w:val="none" w:sz="0" w:space="0" w:color="auto"/>
      </w:divBdr>
    </w:div>
    <w:div w:id="1162622331">
      <w:bodyDiv w:val="1"/>
      <w:marLeft w:val="0"/>
      <w:marRight w:val="0"/>
      <w:marTop w:val="0"/>
      <w:marBottom w:val="0"/>
      <w:divBdr>
        <w:top w:val="none" w:sz="0" w:space="0" w:color="auto"/>
        <w:left w:val="none" w:sz="0" w:space="0" w:color="auto"/>
        <w:bottom w:val="none" w:sz="0" w:space="0" w:color="auto"/>
        <w:right w:val="none" w:sz="0" w:space="0" w:color="auto"/>
      </w:divBdr>
    </w:div>
    <w:div w:id="1162967423">
      <w:bodyDiv w:val="1"/>
      <w:marLeft w:val="0"/>
      <w:marRight w:val="0"/>
      <w:marTop w:val="0"/>
      <w:marBottom w:val="0"/>
      <w:divBdr>
        <w:top w:val="none" w:sz="0" w:space="0" w:color="auto"/>
        <w:left w:val="none" w:sz="0" w:space="0" w:color="auto"/>
        <w:bottom w:val="none" w:sz="0" w:space="0" w:color="auto"/>
        <w:right w:val="none" w:sz="0" w:space="0" w:color="auto"/>
      </w:divBdr>
    </w:div>
    <w:div w:id="1163230886">
      <w:bodyDiv w:val="1"/>
      <w:marLeft w:val="0"/>
      <w:marRight w:val="0"/>
      <w:marTop w:val="0"/>
      <w:marBottom w:val="0"/>
      <w:divBdr>
        <w:top w:val="none" w:sz="0" w:space="0" w:color="auto"/>
        <w:left w:val="none" w:sz="0" w:space="0" w:color="auto"/>
        <w:bottom w:val="none" w:sz="0" w:space="0" w:color="auto"/>
        <w:right w:val="none" w:sz="0" w:space="0" w:color="auto"/>
      </w:divBdr>
    </w:div>
    <w:div w:id="1164127973">
      <w:bodyDiv w:val="1"/>
      <w:marLeft w:val="0"/>
      <w:marRight w:val="0"/>
      <w:marTop w:val="0"/>
      <w:marBottom w:val="0"/>
      <w:divBdr>
        <w:top w:val="none" w:sz="0" w:space="0" w:color="auto"/>
        <w:left w:val="none" w:sz="0" w:space="0" w:color="auto"/>
        <w:bottom w:val="none" w:sz="0" w:space="0" w:color="auto"/>
        <w:right w:val="none" w:sz="0" w:space="0" w:color="auto"/>
      </w:divBdr>
    </w:div>
    <w:div w:id="1164247680">
      <w:bodyDiv w:val="1"/>
      <w:marLeft w:val="0"/>
      <w:marRight w:val="0"/>
      <w:marTop w:val="0"/>
      <w:marBottom w:val="0"/>
      <w:divBdr>
        <w:top w:val="none" w:sz="0" w:space="0" w:color="auto"/>
        <w:left w:val="none" w:sz="0" w:space="0" w:color="auto"/>
        <w:bottom w:val="none" w:sz="0" w:space="0" w:color="auto"/>
        <w:right w:val="none" w:sz="0" w:space="0" w:color="auto"/>
      </w:divBdr>
    </w:div>
    <w:div w:id="1164783111">
      <w:bodyDiv w:val="1"/>
      <w:marLeft w:val="0"/>
      <w:marRight w:val="0"/>
      <w:marTop w:val="0"/>
      <w:marBottom w:val="0"/>
      <w:divBdr>
        <w:top w:val="none" w:sz="0" w:space="0" w:color="auto"/>
        <w:left w:val="none" w:sz="0" w:space="0" w:color="auto"/>
        <w:bottom w:val="none" w:sz="0" w:space="0" w:color="auto"/>
        <w:right w:val="none" w:sz="0" w:space="0" w:color="auto"/>
      </w:divBdr>
    </w:div>
    <w:div w:id="1165050448">
      <w:bodyDiv w:val="1"/>
      <w:marLeft w:val="0"/>
      <w:marRight w:val="0"/>
      <w:marTop w:val="0"/>
      <w:marBottom w:val="0"/>
      <w:divBdr>
        <w:top w:val="none" w:sz="0" w:space="0" w:color="auto"/>
        <w:left w:val="none" w:sz="0" w:space="0" w:color="auto"/>
        <w:bottom w:val="none" w:sz="0" w:space="0" w:color="auto"/>
        <w:right w:val="none" w:sz="0" w:space="0" w:color="auto"/>
      </w:divBdr>
    </w:div>
    <w:div w:id="1165785227">
      <w:bodyDiv w:val="1"/>
      <w:marLeft w:val="0"/>
      <w:marRight w:val="0"/>
      <w:marTop w:val="0"/>
      <w:marBottom w:val="0"/>
      <w:divBdr>
        <w:top w:val="none" w:sz="0" w:space="0" w:color="auto"/>
        <w:left w:val="none" w:sz="0" w:space="0" w:color="auto"/>
        <w:bottom w:val="none" w:sz="0" w:space="0" w:color="auto"/>
        <w:right w:val="none" w:sz="0" w:space="0" w:color="auto"/>
      </w:divBdr>
    </w:div>
    <w:div w:id="1167359819">
      <w:bodyDiv w:val="1"/>
      <w:marLeft w:val="0"/>
      <w:marRight w:val="0"/>
      <w:marTop w:val="0"/>
      <w:marBottom w:val="0"/>
      <w:divBdr>
        <w:top w:val="none" w:sz="0" w:space="0" w:color="auto"/>
        <w:left w:val="none" w:sz="0" w:space="0" w:color="auto"/>
        <w:bottom w:val="none" w:sz="0" w:space="0" w:color="auto"/>
        <w:right w:val="none" w:sz="0" w:space="0" w:color="auto"/>
      </w:divBdr>
    </w:div>
    <w:div w:id="1167864304">
      <w:bodyDiv w:val="1"/>
      <w:marLeft w:val="0"/>
      <w:marRight w:val="0"/>
      <w:marTop w:val="0"/>
      <w:marBottom w:val="0"/>
      <w:divBdr>
        <w:top w:val="none" w:sz="0" w:space="0" w:color="auto"/>
        <w:left w:val="none" w:sz="0" w:space="0" w:color="auto"/>
        <w:bottom w:val="none" w:sz="0" w:space="0" w:color="auto"/>
        <w:right w:val="none" w:sz="0" w:space="0" w:color="auto"/>
      </w:divBdr>
    </w:div>
    <w:div w:id="1168130447">
      <w:bodyDiv w:val="1"/>
      <w:marLeft w:val="0"/>
      <w:marRight w:val="0"/>
      <w:marTop w:val="0"/>
      <w:marBottom w:val="0"/>
      <w:divBdr>
        <w:top w:val="none" w:sz="0" w:space="0" w:color="auto"/>
        <w:left w:val="none" w:sz="0" w:space="0" w:color="auto"/>
        <w:bottom w:val="none" w:sz="0" w:space="0" w:color="auto"/>
        <w:right w:val="none" w:sz="0" w:space="0" w:color="auto"/>
      </w:divBdr>
    </w:div>
    <w:div w:id="1168400940">
      <w:bodyDiv w:val="1"/>
      <w:marLeft w:val="0"/>
      <w:marRight w:val="0"/>
      <w:marTop w:val="0"/>
      <w:marBottom w:val="0"/>
      <w:divBdr>
        <w:top w:val="none" w:sz="0" w:space="0" w:color="auto"/>
        <w:left w:val="none" w:sz="0" w:space="0" w:color="auto"/>
        <w:bottom w:val="none" w:sz="0" w:space="0" w:color="auto"/>
        <w:right w:val="none" w:sz="0" w:space="0" w:color="auto"/>
      </w:divBdr>
    </w:div>
    <w:div w:id="1168784371">
      <w:bodyDiv w:val="1"/>
      <w:marLeft w:val="0"/>
      <w:marRight w:val="0"/>
      <w:marTop w:val="0"/>
      <w:marBottom w:val="0"/>
      <w:divBdr>
        <w:top w:val="none" w:sz="0" w:space="0" w:color="auto"/>
        <w:left w:val="none" w:sz="0" w:space="0" w:color="auto"/>
        <w:bottom w:val="none" w:sz="0" w:space="0" w:color="auto"/>
        <w:right w:val="none" w:sz="0" w:space="0" w:color="auto"/>
      </w:divBdr>
    </w:div>
    <w:div w:id="1168982979">
      <w:bodyDiv w:val="1"/>
      <w:marLeft w:val="0"/>
      <w:marRight w:val="0"/>
      <w:marTop w:val="0"/>
      <w:marBottom w:val="0"/>
      <w:divBdr>
        <w:top w:val="none" w:sz="0" w:space="0" w:color="auto"/>
        <w:left w:val="none" w:sz="0" w:space="0" w:color="auto"/>
        <w:bottom w:val="none" w:sz="0" w:space="0" w:color="auto"/>
        <w:right w:val="none" w:sz="0" w:space="0" w:color="auto"/>
      </w:divBdr>
    </w:div>
    <w:div w:id="1169904270">
      <w:bodyDiv w:val="1"/>
      <w:marLeft w:val="0"/>
      <w:marRight w:val="0"/>
      <w:marTop w:val="0"/>
      <w:marBottom w:val="0"/>
      <w:divBdr>
        <w:top w:val="none" w:sz="0" w:space="0" w:color="auto"/>
        <w:left w:val="none" w:sz="0" w:space="0" w:color="auto"/>
        <w:bottom w:val="none" w:sz="0" w:space="0" w:color="auto"/>
        <w:right w:val="none" w:sz="0" w:space="0" w:color="auto"/>
      </w:divBdr>
    </w:div>
    <w:div w:id="1170370702">
      <w:bodyDiv w:val="1"/>
      <w:marLeft w:val="0"/>
      <w:marRight w:val="0"/>
      <w:marTop w:val="0"/>
      <w:marBottom w:val="0"/>
      <w:divBdr>
        <w:top w:val="none" w:sz="0" w:space="0" w:color="auto"/>
        <w:left w:val="none" w:sz="0" w:space="0" w:color="auto"/>
        <w:bottom w:val="none" w:sz="0" w:space="0" w:color="auto"/>
        <w:right w:val="none" w:sz="0" w:space="0" w:color="auto"/>
      </w:divBdr>
    </w:div>
    <w:div w:id="1170635570">
      <w:bodyDiv w:val="1"/>
      <w:marLeft w:val="0"/>
      <w:marRight w:val="0"/>
      <w:marTop w:val="0"/>
      <w:marBottom w:val="0"/>
      <w:divBdr>
        <w:top w:val="none" w:sz="0" w:space="0" w:color="auto"/>
        <w:left w:val="none" w:sz="0" w:space="0" w:color="auto"/>
        <w:bottom w:val="none" w:sz="0" w:space="0" w:color="auto"/>
        <w:right w:val="none" w:sz="0" w:space="0" w:color="auto"/>
      </w:divBdr>
    </w:div>
    <w:div w:id="1170951724">
      <w:bodyDiv w:val="1"/>
      <w:marLeft w:val="0"/>
      <w:marRight w:val="0"/>
      <w:marTop w:val="0"/>
      <w:marBottom w:val="0"/>
      <w:divBdr>
        <w:top w:val="none" w:sz="0" w:space="0" w:color="auto"/>
        <w:left w:val="none" w:sz="0" w:space="0" w:color="auto"/>
        <w:bottom w:val="none" w:sz="0" w:space="0" w:color="auto"/>
        <w:right w:val="none" w:sz="0" w:space="0" w:color="auto"/>
      </w:divBdr>
    </w:div>
    <w:div w:id="1171875525">
      <w:bodyDiv w:val="1"/>
      <w:marLeft w:val="0"/>
      <w:marRight w:val="0"/>
      <w:marTop w:val="0"/>
      <w:marBottom w:val="0"/>
      <w:divBdr>
        <w:top w:val="none" w:sz="0" w:space="0" w:color="auto"/>
        <w:left w:val="none" w:sz="0" w:space="0" w:color="auto"/>
        <w:bottom w:val="none" w:sz="0" w:space="0" w:color="auto"/>
        <w:right w:val="none" w:sz="0" w:space="0" w:color="auto"/>
      </w:divBdr>
    </w:div>
    <w:div w:id="1172915790">
      <w:bodyDiv w:val="1"/>
      <w:marLeft w:val="0"/>
      <w:marRight w:val="0"/>
      <w:marTop w:val="0"/>
      <w:marBottom w:val="0"/>
      <w:divBdr>
        <w:top w:val="none" w:sz="0" w:space="0" w:color="auto"/>
        <w:left w:val="none" w:sz="0" w:space="0" w:color="auto"/>
        <w:bottom w:val="none" w:sz="0" w:space="0" w:color="auto"/>
        <w:right w:val="none" w:sz="0" w:space="0" w:color="auto"/>
      </w:divBdr>
    </w:div>
    <w:div w:id="1172988092">
      <w:bodyDiv w:val="1"/>
      <w:marLeft w:val="0"/>
      <w:marRight w:val="0"/>
      <w:marTop w:val="0"/>
      <w:marBottom w:val="0"/>
      <w:divBdr>
        <w:top w:val="none" w:sz="0" w:space="0" w:color="auto"/>
        <w:left w:val="none" w:sz="0" w:space="0" w:color="auto"/>
        <w:bottom w:val="none" w:sz="0" w:space="0" w:color="auto"/>
        <w:right w:val="none" w:sz="0" w:space="0" w:color="auto"/>
      </w:divBdr>
    </w:div>
    <w:div w:id="1173253016">
      <w:bodyDiv w:val="1"/>
      <w:marLeft w:val="0"/>
      <w:marRight w:val="0"/>
      <w:marTop w:val="0"/>
      <w:marBottom w:val="0"/>
      <w:divBdr>
        <w:top w:val="none" w:sz="0" w:space="0" w:color="auto"/>
        <w:left w:val="none" w:sz="0" w:space="0" w:color="auto"/>
        <w:bottom w:val="none" w:sz="0" w:space="0" w:color="auto"/>
        <w:right w:val="none" w:sz="0" w:space="0" w:color="auto"/>
      </w:divBdr>
    </w:div>
    <w:div w:id="1173257550">
      <w:bodyDiv w:val="1"/>
      <w:marLeft w:val="0"/>
      <w:marRight w:val="0"/>
      <w:marTop w:val="0"/>
      <w:marBottom w:val="0"/>
      <w:divBdr>
        <w:top w:val="none" w:sz="0" w:space="0" w:color="auto"/>
        <w:left w:val="none" w:sz="0" w:space="0" w:color="auto"/>
        <w:bottom w:val="none" w:sz="0" w:space="0" w:color="auto"/>
        <w:right w:val="none" w:sz="0" w:space="0" w:color="auto"/>
      </w:divBdr>
    </w:div>
    <w:div w:id="1173374918">
      <w:bodyDiv w:val="1"/>
      <w:marLeft w:val="0"/>
      <w:marRight w:val="0"/>
      <w:marTop w:val="0"/>
      <w:marBottom w:val="0"/>
      <w:divBdr>
        <w:top w:val="none" w:sz="0" w:space="0" w:color="auto"/>
        <w:left w:val="none" w:sz="0" w:space="0" w:color="auto"/>
        <w:bottom w:val="none" w:sz="0" w:space="0" w:color="auto"/>
        <w:right w:val="none" w:sz="0" w:space="0" w:color="auto"/>
      </w:divBdr>
    </w:div>
    <w:div w:id="1173567595">
      <w:bodyDiv w:val="1"/>
      <w:marLeft w:val="0"/>
      <w:marRight w:val="0"/>
      <w:marTop w:val="0"/>
      <w:marBottom w:val="0"/>
      <w:divBdr>
        <w:top w:val="none" w:sz="0" w:space="0" w:color="auto"/>
        <w:left w:val="none" w:sz="0" w:space="0" w:color="auto"/>
        <w:bottom w:val="none" w:sz="0" w:space="0" w:color="auto"/>
        <w:right w:val="none" w:sz="0" w:space="0" w:color="auto"/>
      </w:divBdr>
    </w:div>
    <w:div w:id="1175343003">
      <w:bodyDiv w:val="1"/>
      <w:marLeft w:val="0"/>
      <w:marRight w:val="0"/>
      <w:marTop w:val="0"/>
      <w:marBottom w:val="0"/>
      <w:divBdr>
        <w:top w:val="none" w:sz="0" w:space="0" w:color="auto"/>
        <w:left w:val="none" w:sz="0" w:space="0" w:color="auto"/>
        <w:bottom w:val="none" w:sz="0" w:space="0" w:color="auto"/>
        <w:right w:val="none" w:sz="0" w:space="0" w:color="auto"/>
      </w:divBdr>
    </w:div>
    <w:div w:id="1175531828">
      <w:bodyDiv w:val="1"/>
      <w:marLeft w:val="0"/>
      <w:marRight w:val="0"/>
      <w:marTop w:val="0"/>
      <w:marBottom w:val="0"/>
      <w:divBdr>
        <w:top w:val="none" w:sz="0" w:space="0" w:color="auto"/>
        <w:left w:val="none" w:sz="0" w:space="0" w:color="auto"/>
        <w:bottom w:val="none" w:sz="0" w:space="0" w:color="auto"/>
        <w:right w:val="none" w:sz="0" w:space="0" w:color="auto"/>
      </w:divBdr>
    </w:div>
    <w:div w:id="1177184747">
      <w:bodyDiv w:val="1"/>
      <w:marLeft w:val="0"/>
      <w:marRight w:val="0"/>
      <w:marTop w:val="0"/>
      <w:marBottom w:val="0"/>
      <w:divBdr>
        <w:top w:val="none" w:sz="0" w:space="0" w:color="auto"/>
        <w:left w:val="none" w:sz="0" w:space="0" w:color="auto"/>
        <w:bottom w:val="none" w:sz="0" w:space="0" w:color="auto"/>
        <w:right w:val="none" w:sz="0" w:space="0" w:color="auto"/>
      </w:divBdr>
    </w:div>
    <w:div w:id="1178228427">
      <w:bodyDiv w:val="1"/>
      <w:marLeft w:val="0"/>
      <w:marRight w:val="0"/>
      <w:marTop w:val="0"/>
      <w:marBottom w:val="0"/>
      <w:divBdr>
        <w:top w:val="none" w:sz="0" w:space="0" w:color="auto"/>
        <w:left w:val="none" w:sz="0" w:space="0" w:color="auto"/>
        <w:bottom w:val="none" w:sz="0" w:space="0" w:color="auto"/>
        <w:right w:val="none" w:sz="0" w:space="0" w:color="auto"/>
      </w:divBdr>
    </w:div>
    <w:div w:id="1178470651">
      <w:bodyDiv w:val="1"/>
      <w:marLeft w:val="0"/>
      <w:marRight w:val="0"/>
      <w:marTop w:val="0"/>
      <w:marBottom w:val="0"/>
      <w:divBdr>
        <w:top w:val="none" w:sz="0" w:space="0" w:color="auto"/>
        <w:left w:val="none" w:sz="0" w:space="0" w:color="auto"/>
        <w:bottom w:val="none" w:sz="0" w:space="0" w:color="auto"/>
        <w:right w:val="none" w:sz="0" w:space="0" w:color="auto"/>
      </w:divBdr>
    </w:div>
    <w:div w:id="1178619172">
      <w:bodyDiv w:val="1"/>
      <w:marLeft w:val="0"/>
      <w:marRight w:val="0"/>
      <w:marTop w:val="0"/>
      <w:marBottom w:val="0"/>
      <w:divBdr>
        <w:top w:val="none" w:sz="0" w:space="0" w:color="auto"/>
        <w:left w:val="none" w:sz="0" w:space="0" w:color="auto"/>
        <w:bottom w:val="none" w:sz="0" w:space="0" w:color="auto"/>
        <w:right w:val="none" w:sz="0" w:space="0" w:color="auto"/>
      </w:divBdr>
    </w:div>
    <w:div w:id="1181241118">
      <w:bodyDiv w:val="1"/>
      <w:marLeft w:val="0"/>
      <w:marRight w:val="0"/>
      <w:marTop w:val="0"/>
      <w:marBottom w:val="0"/>
      <w:divBdr>
        <w:top w:val="none" w:sz="0" w:space="0" w:color="auto"/>
        <w:left w:val="none" w:sz="0" w:space="0" w:color="auto"/>
        <w:bottom w:val="none" w:sz="0" w:space="0" w:color="auto"/>
        <w:right w:val="none" w:sz="0" w:space="0" w:color="auto"/>
      </w:divBdr>
    </w:div>
    <w:div w:id="1181313288">
      <w:bodyDiv w:val="1"/>
      <w:marLeft w:val="0"/>
      <w:marRight w:val="0"/>
      <w:marTop w:val="0"/>
      <w:marBottom w:val="0"/>
      <w:divBdr>
        <w:top w:val="none" w:sz="0" w:space="0" w:color="auto"/>
        <w:left w:val="none" w:sz="0" w:space="0" w:color="auto"/>
        <w:bottom w:val="none" w:sz="0" w:space="0" w:color="auto"/>
        <w:right w:val="none" w:sz="0" w:space="0" w:color="auto"/>
      </w:divBdr>
    </w:div>
    <w:div w:id="1182353594">
      <w:bodyDiv w:val="1"/>
      <w:marLeft w:val="0"/>
      <w:marRight w:val="0"/>
      <w:marTop w:val="0"/>
      <w:marBottom w:val="0"/>
      <w:divBdr>
        <w:top w:val="none" w:sz="0" w:space="0" w:color="auto"/>
        <w:left w:val="none" w:sz="0" w:space="0" w:color="auto"/>
        <w:bottom w:val="none" w:sz="0" w:space="0" w:color="auto"/>
        <w:right w:val="none" w:sz="0" w:space="0" w:color="auto"/>
      </w:divBdr>
    </w:div>
    <w:div w:id="1183786223">
      <w:bodyDiv w:val="1"/>
      <w:marLeft w:val="0"/>
      <w:marRight w:val="0"/>
      <w:marTop w:val="0"/>
      <w:marBottom w:val="0"/>
      <w:divBdr>
        <w:top w:val="none" w:sz="0" w:space="0" w:color="auto"/>
        <w:left w:val="none" w:sz="0" w:space="0" w:color="auto"/>
        <w:bottom w:val="none" w:sz="0" w:space="0" w:color="auto"/>
        <w:right w:val="none" w:sz="0" w:space="0" w:color="auto"/>
      </w:divBdr>
    </w:div>
    <w:div w:id="1184901725">
      <w:bodyDiv w:val="1"/>
      <w:marLeft w:val="0"/>
      <w:marRight w:val="0"/>
      <w:marTop w:val="0"/>
      <w:marBottom w:val="0"/>
      <w:divBdr>
        <w:top w:val="none" w:sz="0" w:space="0" w:color="auto"/>
        <w:left w:val="none" w:sz="0" w:space="0" w:color="auto"/>
        <w:bottom w:val="none" w:sz="0" w:space="0" w:color="auto"/>
        <w:right w:val="none" w:sz="0" w:space="0" w:color="auto"/>
      </w:divBdr>
    </w:div>
    <w:div w:id="1185285697">
      <w:bodyDiv w:val="1"/>
      <w:marLeft w:val="0"/>
      <w:marRight w:val="0"/>
      <w:marTop w:val="0"/>
      <w:marBottom w:val="0"/>
      <w:divBdr>
        <w:top w:val="none" w:sz="0" w:space="0" w:color="auto"/>
        <w:left w:val="none" w:sz="0" w:space="0" w:color="auto"/>
        <w:bottom w:val="none" w:sz="0" w:space="0" w:color="auto"/>
        <w:right w:val="none" w:sz="0" w:space="0" w:color="auto"/>
      </w:divBdr>
    </w:div>
    <w:div w:id="1185437552">
      <w:bodyDiv w:val="1"/>
      <w:marLeft w:val="0"/>
      <w:marRight w:val="0"/>
      <w:marTop w:val="0"/>
      <w:marBottom w:val="0"/>
      <w:divBdr>
        <w:top w:val="none" w:sz="0" w:space="0" w:color="auto"/>
        <w:left w:val="none" w:sz="0" w:space="0" w:color="auto"/>
        <w:bottom w:val="none" w:sz="0" w:space="0" w:color="auto"/>
        <w:right w:val="none" w:sz="0" w:space="0" w:color="auto"/>
      </w:divBdr>
    </w:div>
    <w:div w:id="1185896600">
      <w:bodyDiv w:val="1"/>
      <w:marLeft w:val="0"/>
      <w:marRight w:val="0"/>
      <w:marTop w:val="0"/>
      <w:marBottom w:val="0"/>
      <w:divBdr>
        <w:top w:val="none" w:sz="0" w:space="0" w:color="auto"/>
        <w:left w:val="none" w:sz="0" w:space="0" w:color="auto"/>
        <w:bottom w:val="none" w:sz="0" w:space="0" w:color="auto"/>
        <w:right w:val="none" w:sz="0" w:space="0" w:color="auto"/>
      </w:divBdr>
    </w:div>
    <w:div w:id="1186674979">
      <w:bodyDiv w:val="1"/>
      <w:marLeft w:val="0"/>
      <w:marRight w:val="0"/>
      <w:marTop w:val="0"/>
      <w:marBottom w:val="0"/>
      <w:divBdr>
        <w:top w:val="none" w:sz="0" w:space="0" w:color="auto"/>
        <w:left w:val="none" w:sz="0" w:space="0" w:color="auto"/>
        <w:bottom w:val="none" w:sz="0" w:space="0" w:color="auto"/>
        <w:right w:val="none" w:sz="0" w:space="0" w:color="auto"/>
      </w:divBdr>
    </w:div>
    <w:div w:id="1187333482">
      <w:bodyDiv w:val="1"/>
      <w:marLeft w:val="0"/>
      <w:marRight w:val="0"/>
      <w:marTop w:val="0"/>
      <w:marBottom w:val="0"/>
      <w:divBdr>
        <w:top w:val="none" w:sz="0" w:space="0" w:color="auto"/>
        <w:left w:val="none" w:sz="0" w:space="0" w:color="auto"/>
        <w:bottom w:val="none" w:sz="0" w:space="0" w:color="auto"/>
        <w:right w:val="none" w:sz="0" w:space="0" w:color="auto"/>
      </w:divBdr>
    </w:div>
    <w:div w:id="1187522357">
      <w:bodyDiv w:val="1"/>
      <w:marLeft w:val="0"/>
      <w:marRight w:val="0"/>
      <w:marTop w:val="0"/>
      <w:marBottom w:val="0"/>
      <w:divBdr>
        <w:top w:val="none" w:sz="0" w:space="0" w:color="auto"/>
        <w:left w:val="none" w:sz="0" w:space="0" w:color="auto"/>
        <w:bottom w:val="none" w:sz="0" w:space="0" w:color="auto"/>
        <w:right w:val="none" w:sz="0" w:space="0" w:color="auto"/>
      </w:divBdr>
    </w:div>
    <w:div w:id="1187600901">
      <w:bodyDiv w:val="1"/>
      <w:marLeft w:val="0"/>
      <w:marRight w:val="0"/>
      <w:marTop w:val="0"/>
      <w:marBottom w:val="0"/>
      <w:divBdr>
        <w:top w:val="none" w:sz="0" w:space="0" w:color="auto"/>
        <w:left w:val="none" w:sz="0" w:space="0" w:color="auto"/>
        <w:bottom w:val="none" w:sz="0" w:space="0" w:color="auto"/>
        <w:right w:val="none" w:sz="0" w:space="0" w:color="auto"/>
      </w:divBdr>
    </w:div>
    <w:div w:id="1189221473">
      <w:bodyDiv w:val="1"/>
      <w:marLeft w:val="0"/>
      <w:marRight w:val="0"/>
      <w:marTop w:val="0"/>
      <w:marBottom w:val="0"/>
      <w:divBdr>
        <w:top w:val="none" w:sz="0" w:space="0" w:color="auto"/>
        <w:left w:val="none" w:sz="0" w:space="0" w:color="auto"/>
        <w:bottom w:val="none" w:sz="0" w:space="0" w:color="auto"/>
        <w:right w:val="none" w:sz="0" w:space="0" w:color="auto"/>
      </w:divBdr>
    </w:div>
    <w:div w:id="1190068732">
      <w:bodyDiv w:val="1"/>
      <w:marLeft w:val="0"/>
      <w:marRight w:val="0"/>
      <w:marTop w:val="0"/>
      <w:marBottom w:val="0"/>
      <w:divBdr>
        <w:top w:val="none" w:sz="0" w:space="0" w:color="auto"/>
        <w:left w:val="none" w:sz="0" w:space="0" w:color="auto"/>
        <w:bottom w:val="none" w:sz="0" w:space="0" w:color="auto"/>
        <w:right w:val="none" w:sz="0" w:space="0" w:color="auto"/>
      </w:divBdr>
    </w:div>
    <w:div w:id="1191143566">
      <w:bodyDiv w:val="1"/>
      <w:marLeft w:val="0"/>
      <w:marRight w:val="0"/>
      <w:marTop w:val="0"/>
      <w:marBottom w:val="0"/>
      <w:divBdr>
        <w:top w:val="none" w:sz="0" w:space="0" w:color="auto"/>
        <w:left w:val="none" w:sz="0" w:space="0" w:color="auto"/>
        <w:bottom w:val="none" w:sz="0" w:space="0" w:color="auto"/>
        <w:right w:val="none" w:sz="0" w:space="0" w:color="auto"/>
      </w:divBdr>
    </w:div>
    <w:div w:id="1191533841">
      <w:bodyDiv w:val="1"/>
      <w:marLeft w:val="0"/>
      <w:marRight w:val="0"/>
      <w:marTop w:val="0"/>
      <w:marBottom w:val="0"/>
      <w:divBdr>
        <w:top w:val="none" w:sz="0" w:space="0" w:color="auto"/>
        <w:left w:val="none" w:sz="0" w:space="0" w:color="auto"/>
        <w:bottom w:val="none" w:sz="0" w:space="0" w:color="auto"/>
        <w:right w:val="none" w:sz="0" w:space="0" w:color="auto"/>
      </w:divBdr>
    </w:div>
    <w:div w:id="1191652520">
      <w:bodyDiv w:val="1"/>
      <w:marLeft w:val="0"/>
      <w:marRight w:val="0"/>
      <w:marTop w:val="0"/>
      <w:marBottom w:val="0"/>
      <w:divBdr>
        <w:top w:val="none" w:sz="0" w:space="0" w:color="auto"/>
        <w:left w:val="none" w:sz="0" w:space="0" w:color="auto"/>
        <w:bottom w:val="none" w:sz="0" w:space="0" w:color="auto"/>
        <w:right w:val="none" w:sz="0" w:space="0" w:color="auto"/>
      </w:divBdr>
    </w:div>
    <w:div w:id="1191915729">
      <w:bodyDiv w:val="1"/>
      <w:marLeft w:val="0"/>
      <w:marRight w:val="0"/>
      <w:marTop w:val="0"/>
      <w:marBottom w:val="0"/>
      <w:divBdr>
        <w:top w:val="none" w:sz="0" w:space="0" w:color="auto"/>
        <w:left w:val="none" w:sz="0" w:space="0" w:color="auto"/>
        <w:bottom w:val="none" w:sz="0" w:space="0" w:color="auto"/>
        <w:right w:val="none" w:sz="0" w:space="0" w:color="auto"/>
      </w:divBdr>
    </w:div>
    <w:div w:id="1192643485">
      <w:bodyDiv w:val="1"/>
      <w:marLeft w:val="0"/>
      <w:marRight w:val="0"/>
      <w:marTop w:val="0"/>
      <w:marBottom w:val="0"/>
      <w:divBdr>
        <w:top w:val="none" w:sz="0" w:space="0" w:color="auto"/>
        <w:left w:val="none" w:sz="0" w:space="0" w:color="auto"/>
        <w:bottom w:val="none" w:sz="0" w:space="0" w:color="auto"/>
        <w:right w:val="none" w:sz="0" w:space="0" w:color="auto"/>
      </w:divBdr>
    </w:div>
    <w:div w:id="1192953680">
      <w:bodyDiv w:val="1"/>
      <w:marLeft w:val="0"/>
      <w:marRight w:val="0"/>
      <w:marTop w:val="0"/>
      <w:marBottom w:val="0"/>
      <w:divBdr>
        <w:top w:val="none" w:sz="0" w:space="0" w:color="auto"/>
        <w:left w:val="none" w:sz="0" w:space="0" w:color="auto"/>
        <w:bottom w:val="none" w:sz="0" w:space="0" w:color="auto"/>
        <w:right w:val="none" w:sz="0" w:space="0" w:color="auto"/>
      </w:divBdr>
    </w:div>
    <w:div w:id="1192954402">
      <w:bodyDiv w:val="1"/>
      <w:marLeft w:val="0"/>
      <w:marRight w:val="0"/>
      <w:marTop w:val="0"/>
      <w:marBottom w:val="0"/>
      <w:divBdr>
        <w:top w:val="none" w:sz="0" w:space="0" w:color="auto"/>
        <w:left w:val="none" w:sz="0" w:space="0" w:color="auto"/>
        <w:bottom w:val="none" w:sz="0" w:space="0" w:color="auto"/>
        <w:right w:val="none" w:sz="0" w:space="0" w:color="auto"/>
      </w:divBdr>
    </w:div>
    <w:div w:id="1193566607">
      <w:bodyDiv w:val="1"/>
      <w:marLeft w:val="0"/>
      <w:marRight w:val="0"/>
      <w:marTop w:val="0"/>
      <w:marBottom w:val="0"/>
      <w:divBdr>
        <w:top w:val="none" w:sz="0" w:space="0" w:color="auto"/>
        <w:left w:val="none" w:sz="0" w:space="0" w:color="auto"/>
        <w:bottom w:val="none" w:sz="0" w:space="0" w:color="auto"/>
        <w:right w:val="none" w:sz="0" w:space="0" w:color="auto"/>
      </w:divBdr>
    </w:div>
    <w:div w:id="1195196634">
      <w:bodyDiv w:val="1"/>
      <w:marLeft w:val="0"/>
      <w:marRight w:val="0"/>
      <w:marTop w:val="0"/>
      <w:marBottom w:val="0"/>
      <w:divBdr>
        <w:top w:val="none" w:sz="0" w:space="0" w:color="auto"/>
        <w:left w:val="none" w:sz="0" w:space="0" w:color="auto"/>
        <w:bottom w:val="none" w:sz="0" w:space="0" w:color="auto"/>
        <w:right w:val="none" w:sz="0" w:space="0" w:color="auto"/>
      </w:divBdr>
    </w:div>
    <w:div w:id="1195998750">
      <w:bodyDiv w:val="1"/>
      <w:marLeft w:val="0"/>
      <w:marRight w:val="0"/>
      <w:marTop w:val="0"/>
      <w:marBottom w:val="0"/>
      <w:divBdr>
        <w:top w:val="none" w:sz="0" w:space="0" w:color="auto"/>
        <w:left w:val="none" w:sz="0" w:space="0" w:color="auto"/>
        <w:bottom w:val="none" w:sz="0" w:space="0" w:color="auto"/>
        <w:right w:val="none" w:sz="0" w:space="0" w:color="auto"/>
      </w:divBdr>
    </w:div>
    <w:div w:id="1196118803">
      <w:bodyDiv w:val="1"/>
      <w:marLeft w:val="0"/>
      <w:marRight w:val="0"/>
      <w:marTop w:val="0"/>
      <w:marBottom w:val="0"/>
      <w:divBdr>
        <w:top w:val="none" w:sz="0" w:space="0" w:color="auto"/>
        <w:left w:val="none" w:sz="0" w:space="0" w:color="auto"/>
        <w:bottom w:val="none" w:sz="0" w:space="0" w:color="auto"/>
        <w:right w:val="none" w:sz="0" w:space="0" w:color="auto"/>
      </w:divBdr>
    </w:div>
    <w:div w:id="1196698781">
      <w:bodyDiv w:val="1"/>
      <w:marLeft w:val="0"/>
      <w:marRight w:val="0"/>
      <w:marTop w:val="0"/>
      <w:marBottom w:val="0"/>
      <w:divBdr>
        <w:top w:val="none" w:sz="0" w:space="0" w:color="auto"/>
        <w:left w:val="none" w:sz="0" w:space="0" w:color="auto"/>
        <w:bottom w:val="none" w:sz="0" w:space="0" w:color="auto"/>
        <w:right w:val="none" w:sz="0" w:space="0" w:color="auto"/>
      </w:divBdr>
    </w:div>
    <w:div w:id="1196887557">
      <w:bodyDiv w:val="1"/>
      <w:marLeft w:val="0"/>
      <w:marRight w:val="0"/>
      <w:marTop w:val="0"/>
      <w:marBottom w:val="0"/>
      <w:divBdr>
        <w:top w:val="none" w:sz="0" w:space="0" w:color="auto"/>
        <w:left w:val="none" w:sz="0" w:space="0" w:color="auto"/>
        <w:bottom w:val="none" w:sz="0" w:space="0" w:color="auto"/>
        <w:right w:val="none" w:sz="0" w:space="0" w:color="auto"/>
      </w:divBdr>
    </w:div>
    <w:div w:id="1197237134">
      <w:bodyDiv w:val="1"/>
      <w:marLeft w:val="0"/>
      <w:marRight w:val="0"/>
      <w:marTop w:val="0"/>
      <w:marBottom w:val="0"/>
      <w:divBdr>
        <w:top w:val="none" w:sz="0" w:space="0" w:color="auto"/>
        <w:left w:val="none" w:sz="0" w:space="0" w:color="auto"/>
        <w:bottom w:val="none" w:sz="0" w:space="0" w:color="auto"/>
        <w:right w:val="none" w:sz="0" w:space="0" w:color="auto"/>
      </w:divBdr>
    </w:div>
    <w:div w:id="1197305484">
      <w:bodyDiv w:val="1"/>
      <w:marLeft w:val="0"/>
      <w:marRight w:val="0"/>
      <w:marTop w:val="0"/>
      <w:marBottom w:val="0"/>
      <w:divBdr>
        <w:top w:val="none" w:sz="0" w:space="0" w:color="auto"/>
        <w:left w:val="none" w:sz="0" w:space="0" w:color="auto"/>
        <w:bottom w:val="none" w:sz="0" w:space="0" w:color="auto"/>
        <w:right w:val="none" w:sz="0" w:space="0" w:color="auto"/>
      </w:divBdr>
    </w:div>
    <w:div w:id="1198078061">
      <w:bodyDiv w:val="1"/>
      <w:marLeft w:val="0"/>
      <w:marRight w:val="0"/>
      <w:marTop w:val="0"/>
      <w:marBottom w:val="0"/>
      <w:divBdr>
        <w:top w:val="none" w:sz="0" w:space="0" w:color="auto"/>
        <w:left w:val="none" w:sz="0" w:space="0" w:color="auto"/>
        <w:bottom w:val="none" w:sz="0" w:space="0" w:color="auto"/>
        <w:right w:val="none" w:sz="0" w:space="0" w:color="auto"/>
      </w:divBdr>
    </w:div>
    <w:div w:id="1198200967">
      <w:bodyDiv w:val="1"/>
      <w:marLeft w:val="0"/>
      <w:marRight w:val="0"/>
      <w:marTop w:val="0"/>
      <w:marBottom w:val="0"/>
      <w:divBdr>
        <w:top w:val="none" w:sz="0" w:space="0" w:color="auto"/>
        <w:left w:val="none" w:sz="0" w:space="0" w:color="auto"/>
        <w:bottom w:val="none" w:sz="0" w:space="0" w:color="auto"/>
        <w:right w:val="none" w:sz="0" w:space="0" w:color="auto"/>
      </w:divBdr>
    </w:div>
    <w:div w:id="1198391409">
      <w:bodyDiv w:val="1"/>
      <w:marLeft w:val="0"/>
      <w:marRight w:val="0"/>
      <w:marTop w:val="0"/>
      <w:marBottom w:val="0"/>
      <w:divBdr>
        <w:top w:val="none" w:sz="0" w:space="0" w:color="auto"/>
        <w:left w:val="none" w:sz="0" w:space="0" w:color="auto"/>
        <w:bottom w:val="none" w:sz="0" w:space="0" w:color="auto"/>
        <w:right w:val="none" w:sz="0" w:space="0" w:color="auto"/>
      </w:divBdr>
    </w:div>
    <w:div w:id="1198853591">
      <w:bodyDiv w:val="1"/>
      <w:marLeft w:val="0"/>
      <w:marRight w:val="0"/>
      <w:marTop w:val="0"/>
      <w:marBottom w:val="0"/>
      <w:divBdr>
        <w:top w:val="none" w:sz="0" w:space="0" w:color="auto"/>
        <w:left w:val="none" w:sz="0" w:space="0" w:color="auto"/>
        <w:bottom w:val="none" w:sz="0" w:space="0" w:color="auto"/>
        <w:right w:val="none" w:sz="0" w:space="0" w:color="auto"/>
      </w:divBdr>
    </w:div>
    <w:div w:id="1199195896">
      <w:bodyDiv w:val="1"/>
      <w:marLeft w:val="0"/>
      <w:marRight w:val="0"/>
      <w:marTop w:val="0"/>
      <w:marBottom w:val="0"/>
      <w:divBdr>
        <w:top w:val="none" w:sz="0" w:space="0" w:color="auto"/>
        <w:left w:val="none" w:sz="0" w:space="0" w:color="auto"/>
        <w:bottom w:val="none" w:sz="0" w:space="0" w:color="auto"/>
        <w:right w:val="none" w:sz="0" w:space="0" w:color="auto"/>
      </w:divBdr>
    </w:div>
    <w:div w:id="1199469812">
      <w:bodyDiv w:val="1"/>
      <w:marLeft w:val="0"/>
      <w:marRight w:val="0"/>
      <w:marTop w:val="0"/>
      <w:marBottom w:val="0"/>
      <w:divBdr>
        <w:top w:val="none" w:sz="0" w:space="0" w:color="auto"/>
        <w:left w:val="none" w:sz="0" w:space="0" w:color="auto"/>
        <w:bottom w:val="none" w:sz="0" w:space="0" w:color="auto"/>
        <w:right w:val="none" w:sz="0" w:space="0" w:color="auto"/>
      </w:divBdr>
    </w:div>
    <w:div w:id="1201623039">
      <w:bodyDiv w:val="1"/>
      <w:marLeft w:val="0"/>
      <w:marRight w:val="0"/>
      <w:marTop w:val="0"/>
      <w:marBottom w:val="0"/>
      <w:divBdr>
        <w:top w:val="none" w:sz="0" w:space="0" w:color="auto"/>
        <w:left w:val="none" w:sz="0" w:space="0" w:color="auto"/>
        <w:bottom w:val="none" w:sz="0" w:space="0" w:color="auto"/>
        <w:right w:val="none" w:sz="0" w:space="0" w:color="auto"/>
      </w:divBdr>
    </w:div>
    <w:div w:id="1201892916">
      <w:bodyDiv w:val="1"/>
      <w:marLeft w:val="0"/>
      <w:marRight w:val="0"/>
      <w:marTop w:val="0"/>
      <w:marBottom w:val="0"/>
      <w:divBdr>
        <w:top w:val="none" w:sz="0" w:space="0" w:color="auto"/>
        <w:left w:val="none" w:sz="0" w:space="0" w:color="auto"/>
        <w:bottom w:val="none" w:sz="0" w:space="0" w:color="auto"/>
        <w:right w:val="none" w:sz="0" w:space="0" w:color="auto"/>
      </w:divBdr>
    </w:div>
    <w:div w:id="1201893457">
      <w:bodyDiv w:val="1"/>
      <w:marLeft w:val="0"/>
      <w:marRight w:val="0"/>
      <w:marTop w:val="0"/>
      <w:marBottom w:val="0"/>
      <w:divBdr>
        <w:top w:val="none" w:sz="0" w:space="0" w:color="auto"/>
        <w:left w:val="none" w:sz="0" w:space="0" w:color="auto"/>
        <w:bottom w:val="none" w:sz="0" w:space="0" w:color="auto"/>
        <w:right w:val="none" w:sz="0" w:space="0" w:color="auto"/>
      </w:divBdr>
    </w:div>
    <w:div w:id="1202088533">
      <w:bodyDiv w:val="1"/>
      <w:marLeft w:val="0"/>
      <w:marRight w:val="0"/>
      <w:marTop w:val="0"/>
      <w:marBottom w:val="0"/>
      <w:divBdr>
        <w:top w:val="none" w:sz="0" w:space="0" w:color="auto"/>
        <w:left w:val="none" w:sz="0" w:space="0" w:color="auto"/>
        <w:bottom w:val="none" w:sz="0" w:space="0" w:color="auto"/>
        <w:right w:val="none" w:sz="0" w:space="0" w:color="auto"/>
      </w:divBdr>
    </w:div>
    <w:div w:id="1202740375">
      <w:bodyDiv w:val="1"/>
      <w:marLeft w:val="0"/>
      <w:marRight w:val="0"/>
      <w:marTop w:val="0"/>
      <w:marBottom w:val="0"/>
      <w:divBdr>
        <w:top w:val="none" w:sz="0" w:space="0" w:color="auto"/>
        <w:left w:val="none" w:sz="0" w:space="0" w:color="auto"/>
        <w:bottom w:val="none" w:sz="0" w:space="0" w:color="auto"/>
        <w:right w:val="none" w:sz="0" w:space="0" w:color="auto"/>
      </w:divBdr>
    </w:div>
    <w:div w:id="1202746507">
      <w:bodyDiv w:val="1"/>
      <w:marLeft w:val="0"/>
      <w:marRight w:val="0"/>
      <w:marTop w:val="0"/>
      <w:marBottom w:val="0"/>
      <w:divBdr>
        <w:top w:val="none" w:sz="0" w:space="0" w:color="auto"/>
        <w:left w:val="none" w:sz="0" w:space="0" w:color="auto"/>
        <w:bottom w:val="none" w:sz="0" w:space="0" w:color="auto"/>
        <w:right w:val="none" w:sz="0" w:space="0" w:color="auto"/>
      </w:divBdr>
    </w:div>
    <w:div w:id="1203052329">
      <w:bodyDiv w:val="1"/>
      <w:marLeft w:val="0"/>
      <w:marRight w:val="0"/>
      <w:marTop w:val="0"/>
      <w:marBottom w:val="0"/>
      <w:divBdr>
        <w:top w:val="none" w:sz="0" w:space="0" w:color="auto"/>
        <w:left w:val="none" w:sz="0" w:space="0" w:color="auto"/>
        <w:bottom w:val="none" w:sz="0" w:space="0" w:color="auto"/>
        <w:right w:val="none" w:sz="0" w:space="0" w:color="auto"/>
      </w:divBdr>
    </w:div>
    <w:div w:id="1203707141">
      <w:bodyDiv w:val="1"/>
      <w:marLeft w:val="0"/>
      <w:marRight w:val="0"/>
      <w:marTop w:val="0"/>
      <w:marBottom w:val="0"/>
      <w:divBdr>
        <w:top w:val="none" w:sz="0" w:space="0" w:color="auto"/>
        <w:left w:val="none" w:sz="0" w:space="0" w:color="auto"/>
        <w:bottom w:val="none" w:sz="0" w:space="0" w:color="auto"/>
        <w:right w:val="none" w:sz="0" w:space="0" w:color="auto"/>
      </w:divBdr>
    </w:div>
    <w:div w:id="1204907474">
      <w:bodyDiv w:val="1"/>
      <w:marLeft w:val="0"/>
      <w:marRight w:val="0"/>
      <w:marTop w:val="0"/>
      <w:marBottom w:val="0"/>
      <w:divBdr>
        <w:top w:val="none" w:sz="0" w:space="0" w:color="auto"/>
        <w:left w:val="none" w:sz="0" w:space="0" w:color="auto"/>
        <w:bottom w:val="none" w:sz="0" w:space="0" w:color="auto"/>
        <w:right w:val="none" w:sz="0" w:space="0" w:color="auto"/>
      </w:divBdr>
    </w:div>
    <w:div w:id="1205370734">
      <w:bodyDiv w:val="1"/>
      <w:marLeft w:val="0"/>
      <w:marRight w:val="0"/>
      <w:marTop w:val="0"/>
      <w:marBottom w:val="0"/>
      <w:divBdr>
        <w:top w:val="none" w:sz="0" w:space="0" w:color="auto"/>
        <w:left w:val="none" w:sz="0" w:space="0" w:color="auto"/>
        <w:bottom w:val="none" w:sz="0" w:space="0" w:color="auto"/>
        <w:right w:val="none" w:sz="0" w:space="0" w:color="auto"/>
      </w:divBdr>
    </w:div>
    <w:div w:id="1207256930">
      <w:bodyDiv w:val="1"/>
      <w:marLeft w:val="0"/>
      <w:marRight w:val="0"/>
      <w:marTop w:val="0"/>
      <w:marBottom w:val="0"/>
      <w:divBdr>
        <w:top w:val="none" w:sz="0" w:space="0" w:color="auto"/>
        <w:left w:val="none" w:sz="0" w:space="0" w:color="auto"/>
        <w:bottom w:val="none" w:sz="0" w:space="0" w:color="auto"/>
        <w:right w:val="none" w:sz="0" w:space="0" w:color="auto"/>
      </w:divBdr>
    </w:div>
    <w:div w:id="1207989642">
      <w:bodyDiv w:val="1"/>
      <w:marLeft w:val="0"/>
      <w:marRight w:val="0"/>
      <w:marTop w:val="0"/>
      <w:marBottom w:val="0"/>
      <w:divBdr>
        <w:top w:val="none" w:sz="0" w:space="0" w:color="auto"/>
        <w:left w:val="none" w:sz="0" w:space="0" w:color="auto"/>
        <w:bottom w:val="none" w:sz="0" w:space="0" w:color="auto"/>
        <w:right w:val="none" w:sz="0" w:space="0" w:color="auto"/>
      </w:divBdr>
    </w:div>
    <w:div w:id="1208295850">
      <w:bodyDiv w:val="1"/>
      <w:marLeft w:val="0"/>
      <w:marRight w:val="0"/>
      <w:marTop w:val="0"/>
      <w:marBottom w:val="0"/>
      <w:divBdr>
        <w:top w:val="none" w:sz="0" w:space="0" w:color="auto"/>
        <w:left w:val="none" w:sz="0" w:space="0" w:color="auto"/>
        <w:bottom w:val="none" w:sz="0" w:space="0" w:color="auto"/>
        <w:right w:val="none" w:sz="0" w:space="0" w:color="auto"/>
      </w:divBdr>
    </w:div>
    <w:div w:id="1208643079">
      <w:bodyDiv w:val="1"/>
      <w:marLeft w:val="0"/>
      <w:marRight w:val="0"/>
      <w:marTop w:val="0"/>
      <w:marBottom w:val="0"/>
      <w:divBdr>
        <w:top w:val="none" w:sz="0" w:space="0" w:color="auto"/>
        <w:left w:val="none" w:sz="0" w:space="0" w:color="auto"/>
        <w:bottom w:val="none" w:sz="0" w:space="0" w:color="auto"/>
        <w:right w:val="none" w:sz="0" w:space="0" w:color="auto"/>
      </w:divBdr>
    </w:div>
    <w:div w:id="1209534288">
      <w:bodyDiv w:val="1"/>
      <w:marLeft w:val="0"/>
      <w:marRight w:val="0"/>
      <w:marTop w:val="0"/>
      <w:marBottom w:val="0"/>
      <w:divBdr>
        <w:top w:val="none" w:sz="0" w:space="0" w:color="auto"/>
        <w:left w:val="none" w:sz="0" w:space="0" w:color="auto"/>
        <w:bottom w:val="none" w:sz="0" w:space="0" w:color="auto"/>
        <w:right w:val="none" w:sz="0" w:space="0" w:color="auto"/>
      </w:divBdr>
    </w:div>
    <w:div w:id="1210612712">
      <w:bodyDiv w:val="1"/>
      <w:marLeft w:val="0"/>
      <w:marRight w:val="0"/>
      <w:marTop w:val="0"/>
      <w:marBottom w:val="0"/>
      <w:divBdr>
        <w:top w:val="none" w:sz="0" w:space="0" w:color="auto"/>
        <w:left w:val="none" w:sz="0" w:space="0" w:color="auto"/>
        <w:bottom w:val="none" w:sz="0" w:space="0" w:color="auto"/>
        <w:right w:val="none" w:sz="0" w:space="0" w:color="auto"/>
      </w:divBdr>
    </w:div>
    <w:div w:id="1210723239">
      <w:bodyDiv w:val="1"/>
      <w:marLeft w:val="0"/>
      <w:marRight w:val="0"/>
      <w:marTop w:val="0"/>
      <w:marBottom w:val="0"/>
      <w:divBdr>
        <w:top w:val="none" w:sz="0" w:space="0" w:color="auto"/>
        <w:left w:val="none" w:sz="0" w:space="0" w:color="auto"/>
        <w:bottom w:val="none" w:sz="0" w:space="0" w:color="auto"/>
        <w:right w:val="none" w:sz="0" w:space="0" w:color="auto"/>
      </w:divBdr>
    </w:div>
    <w:div w:id="1210845763">
      <w:bodyDiv w:val="1"/>
      <w:marLeft w:val="0"/>
      <w:marRight w:val="0"/>
      <w:marTop w:val="0"/>
      <w:marBottom w:val="0"/>
      <w:divBdr>
        <w:top w:val="none" w:sz="0" w:space="0" w:color="auto"/>
        <w:left w:val="none" w:sz="0" w:space="0" w:color="auto"/>
        <w:bottom w:val="none" w:sz="0" w:space="0" w:color="auto"/>
        <w:right w:val="none" w:sz="0" w:space="0" w:color="auto"/>
      </w:divBdr>
    </w:div>
    <w:div w:id="1211117000">
      <w:bodyDiv w:val="1"/>
      <w:marLeft w:val="0"/>
      <w:marRight w:val="0"/>
      <w:marTop w:val="0"/>
      <w:marBottom w:val="0"/>
      <w:divBdr>
        <w:top w:val="none" w:sz="0" w:space="0" w:color="auto"/>
        <w:left w:val="none" w:sz="0" w:space="0" w:color="auto"/>
        <w:bottom w:val="none" w:sz="0" w:space="0" w:color="auto"/>
        <w:right w:val="none" w:sz="0" w:space="0" w:color="auto"/>
      </w:divBdr>
    </w:div>
    <w:div w:id="1211186806">
      <w:bodyDiv w:val="1"/>
      <w:marLeft w:val="0"/>
      <w:marRight w:val="0"/>
      <w:marTop w:val="0"/>
      <w:marBottom w:val="0"/>
      <w:divBdr>
        <w:top w:val="none" w:sz="0" w:space="0" w:color="auto"/>
        <w:left w:val="none" w:sz="0" w:space="0" w:color="auto"/>
        <w:bottom w:val="none" w:sz="0" w:space="0" w:color="auto"/>
        <w:right w:val="none" w:sz="0" w:space="0" w:color="auto"/>
      </w:divBdr>
    </w:div>
    <w:div w:id="1211265706">
      <w:bodyDiv w:val="1"/>
      <w:marLeft w:val="0"/>
      <w:marRight w:val="0"/>
      <w:marTop w:val="0"/>
      <w:marBottom w:val="0"/>
      <w:divBdr>
        <w:top w:val="none" w:sz="0" w:space="0" w:color="auto"/>
        <w:left w:val="none" w:sz="0" w:space="0" w:color="auto"/>
        <w:bottom w:val="none" w:sz="0" w:space="0" w:color="auto"/>
        <w:right w:val="none" w:sz="0" w:space="0" w:color="auto"/>
      </w:divBdr>
    </w:div>
    <w:div w:id="1211500906">
      <w:bodyDiv w:val="1"/>
      <w:marLeft w:val="0"/>
      <w:marRight w:val="0"/>
      <w:marTop w:val="0"/>
      <w:marBottom w:val="0"/>
      <w:divBdr>
        <w:top w:val="none" w:sz="0" w:space="0" w:color="auto"/>
        <w:left w:val="none" w:sz="0" w:space="0" w:color="auto"/>
        <w:bottom w:val="none" w:sz="0" w:space="0" w:color="auto"/>
        <w:right w:val="none" w:sz="0" w:space="0" w:color="auto"/>
      </w:divBdr>
    </w:div>
    <w:div w:id="1213925633">
      <w:bodyDiv w:val="1"/>
      <w:marLeft w:val="0"/>
      <w:marRight w:val="0"/>
      <w:marTop w:val="0"/>
      <w:marBottom w:val="0"/>
      <w:divBdr>
        <w:top w:val="none" w:sz="0" w:space="0" w:color="auto"/>
        <w:left w:val="none" w:sz="0" w:space="0" w:color="auto"/>
        <w:bottom w:val="none" w:sz="0" w:space="0" w:color="auto"/>
        <w:right w:val="none" w:sz="0" w:space="0" w:color="auto"/>
      </w:divBdr>
    </w:div>
    <w:div w:id="1214193871">
      <w:bodyDiv w:val="1"/>
      <w:marLeft w:val="0"/>
      <w:marRight w:val="0"/>
      <w:marTop w:val="0"/>
      <w:marBottom w:val="0"/>
      <w:divBdr>
        <w:top w:val="none" w:sz="0" w:space="0" w:color="auto"/>
        <w:left w:val="none" w:sz="0" w:space="0" w:color="auto"/>
        <w:bottom w:val="none" w:sz="0" w:space="0" w:color="auto"/>
        <w:right w:val="none" w:sz="0" w:space="0" w:color="auto"/>
      </w:divBdr>
    </w:div>
    <w:div w:id="1215656546">
      <w:bodyDiv w:val="1"/>
      <w:marLeft w:val="0"/>
      <w:marRight w:val="0"/>
      <w:marTop w:val="0"/>
      <w:marBottom w:val="0"/>
      <w:divBdr>
        <w:top w:val="none" w:sz="0" w:space="0" w:color="auto"/>
        <w:left w:val="none" w:sz="0" w:space="0" w:color="auto"/>
        <w:bottom w:val="none" w:sz="0" w:space="0" w:color="auto"/>
        <w:right w:val="none" w:sz="0" w:space="0" w:color="auto"/>
      </w:divBdr>
    </w:div>
    <w:div w:id="1215775621">
      <w:bodyDiv w:val="1"/>
      <w:marLeft w:val="0"/>
      <w:marRight w:val="0"/>
      <w:marTop w:val="0"/>
      <w:marBottom w:val="0"/>
      <w:divBdr>
        <w:top w:val="none" w:sz="0" w:space="0" w:color="auto"/>
        <w:left w:val="none" w:sz="0" w:space="0" w:color="auto"/>
        <w:bottom w:val="none" w:sz="0" w:space="0" w:color="auto"/>
        <w:right w:val="none" w:sz="0" w:space="0" w:color="auto"/>
      </w:divBdr>
    </w:div>
    <w:div w:id="1217933134">
      <w:bodyDiv w:val="1"/>
      <w:marLeft w:val="0"/>
      <w:marRight w:val="0"/>
      <w:marTop w:val="0"/>
      <w:marBottom w:val="0"/>
      <w:divBdr>
        <w:top w:val="none" w:sz="0" w:space="0" w:color="auto"/>
        <w:left w:val="none" w:sz="0" w:space="0" w:color="auto"/>
        <w:bottom w:val="none" w:sz="0" w:space="0" w:color="auto"/>
        <w:right w:val="none" w:sz="0" w:space="0" w:color="auto"/>
      </w:divBdr>
    </w:div>
    <w:div w:id="1218122950">
      <w:bodyDiv w:val="1"/>
      <w:marLeft w:val="0"/>
      <w:marRight w:val="0"/>
      <w:marTop w:val="0"/>
      <w:marBottom w:val="0"/>
      <w:divBdr>
        <w:top w:val="none" w:sz="0" w:space="0" w:color="auto"/>
        <w:left w:val="none" w:sz="0" w:space="0" w:color="auto"/>
        <w:bottom w:val="none" w:sz="0" w:space="0" w:color="auto"/>
        <w:right w:val="none" w:sz="0" w:space="0" w:color="auto"/>
      </w:divBdr>
    </w:div>
    <w:div w:id="1219123038">
      <w:bodyDiv w:val="1"/>
      <w:marLeft w:val="0"/>
      <w:marRight w:val="0"/>
      <w:marTop w:val="0"/>
      <w:marBottom w:val="0"/>
      <w:divBdr>
        <w:top w:val="none" w:sz="0" w:space="0" w:color="auto"/>
        <w:left w:val="none" w:sz="0" w:space="0" w:color="auto"/>
        <w:bottom w:val="none" w:sz="0" w:space="0" w:color="auto"/>
        <w:right w:val="none" w:sz="0" w:space="0" w:color="auto"/>
      </w:divBdr>
    </w:div>
    <w:div w:id="1219324057">
      <w:bodyDiv w:val="1"/>
      <w:marLeft w:val="0"/>
      <w:marRight w:val="0"/>
      <w:marTop w:val="0"/>
      <w:marBottom w:val="0"/>
      <w:divBdr>
        <w:top w:val="none" w:sz="0" w:space="0" w:color="auto"/>
        <w:left w:val="none" w:sz="0" w:space="0" w:color="auto"/>
        <w:bottom w:val="none" w:sz="0" w:space="0" w:color="auto"/>
        <w:right w:val="none" w:sz="0" w:space="0" w:color="auto"/>
      </w:divBdr>
    </w:div>
    <w:div w:id="1219516592">
      <w:bodyDiv w:val="1"/>
      <w:marLeft w:val="0"/>
      <w:marRight w:val="0"/>
      <w:marTop w:val="0"/>
      <w:marBottom w:val="0"/>
      <w:divBdr>
        <w:top w:val="none" w:sz="0" w:space="0" w:color="auto"/>
        <w:left w:val="none" w:sz="0" w:space="0" w:color="auto"/>
        <w:bottom w:val="none" w:sz="0" w:space="0" w:color="auto"/>
        <w:right w:val="none" w:sz="0" w:space="0" w:color="auto"/>
      </w:divBdr>
    </w:div>
    <w:div w:id="1219900993">
      <w:bodyDiv w:val="1"/>
      <w:marLeft w:val="0"/>
      <w:marRight w:val="0"/>
      <w:marTop w:val="0"/>
      <w:marBottom w:val="0"/>
      <w:divBdr>
        <w:top w:val="none" w:sz="0" w:space="0" w:color="auto"/>
        <w:left w:val="none" w:sz="0" w:space="0" w:color="auto"/>
        <w:bottom w:val="none" w:sz="0" w:space="0" w:color="auto"/>
        <w:right w:val="none" w:sz="0" w:space="0" w:color="auto"/>
      </w:divBdr>
    </w:div>
    <w:div w:id="1220097117">
      <w:bodyDiv w:val="1"/>
      <w:marLeft w:val="0"/>
      <w:marRight w:val="0"/>
      <w:marTop w:val="0"/>
      <w:marBottom w:val="0"/>
      <w:divBdr>
        <w:top w:val="none" w:sz="0" w:space="0" w:color="auto"/>
        <w:left w:val="none" w:sz="0" w:space="0" w:color="auto"/>
        <w:bottom w:val="none" w:sz="0" w:space="0" w:color="auto"/>
        <w:right w:val="none" w:sz="0" w:space="0" w:color="auto"/>
      </w:divBdr>
    </w:div>
    <w:div w:id="1220674568">
      <w:bodyDiv w:val="1"/>
      <w:marLeft w:val="0"/>
      <w:marRight w:val="0"/>
      <w:marTop w:val="0"/>
      <w:marBottom w:val="0"/>
      <w:divBdr>
        <w:top w:val="none" w:sz="0" w:space="0" w:color="auto"/>
        <w:left w:val="none" w:sz="0" w:space="0" w:color="auto"/>
        <w:bottom w:val="none" w:sz="0" w:space="0" w:color="auto"/>
        <w:right w:val="none" w:sz="0" w:space="0" w:color="auto"/>
      </w:divBdr>
    </w:div>
    <w:div w:id="1221595558">
      <w:bodyDiv w:val="1"/>
      <w:marLeft w:val="0"/>
      <w:marRight w:val="0"/>
      <w:marTop w:val="0"/>
      <w:marBottom w:val="0"/>
      <w:divBdr>
        <w:top w:val="none" w:sz="0" w:space="0" w:color="auto"/>
        <w:left w:val="none" w:sz="0" w:space="0" w:color="auto"/>
        <w:bottom w:val="none" w:sz="0" w:space="0" w:color="auto"/>
        <w:right w:val="none" w:sz="0" w:space="0" w:color="auto"/>
      </w:divBdr>
    </w:div>
    <w:div w:id="1222205767">
      <w:bodyDiv w:val="1"/>
      <w:marLeft w:val="0"/>
      <w:marRight w:val="0"/>
      <w:marTop w:val="0"/>
      <w:marBottom w:val="0"/>
      <w:divBdr>
        <w:top w:val="none" w:sz="0" w:space="0" w:color="auto"/>
        <w:left w:val="none" w:sz="0" w:space="0" w:color="auto"/>
        <w:bottom w:val="none" w:sz="0" w:space="0" w:color="auto"/>
        <w:right w:val="none" w:sz="0" w:space="0" w:color="auto"/>
      </w:divBdr>
    </w:div>
    <w:div w:id="1222718291">
      <w:bodyDiv w:val="1"/>
      <w:marLeft w:val="0"/>
      <w:marRight w:val="0"/>
      <w:marTop w:val="0"/>
      <w:marBottom w:val="0"/>
      <w:divBdr>
        <w:top w:val="none" w:sz="0" w:space="0" w:color="auto"/>
        <w:left w:val="none" w:sz="0" w:space="0" w:color="auto"/>
        <w:bottom w:val="none" w:sz="0" w:space="0" w:color="auto"/>
        <w:right w:val="none" w:sz="0" w:space="0" w:color="auto"/>
      </w:divBdr>
    </w:div>
    <w:div w:id="1224365888">
      <w:bodyDiv w:val="1"/>
      <w:marLeft w:val="0"/>
      <w:marRight w:val="0"/>
      <w:marTop w:val="0"/>
      <w:marBottom w:val="0"/>
      <w:divBdr>
        <w:top w:val="none" w:sz="0" w:space="0" w:color="auto"/>
        <w:left w:val="none" w:sz="0" w:space="0" w:color="auto"/>
        <w:bottom w:val="none" w:sz="0" w:space="0" w:color="auto"/>
        <w:right w:val="none" w:sz="0" w:space="0" w:color="auto"/>
      </w:divBdr>
    </w:div>
    <w:div w:id="1224751470">
      <w:bodyDiv w:val="1"/>
      <w:marLeft w:val="0"/>
      <w:marRight w:val="0"/>
      <w:marTop w:val="0"/>
      <w:marBottom w:val="0"/>
      <w:divBdr>
        <w:top w:val="none" w:sz="0" w:space="0" w:color="auto"/>
        <w:left w:val="none" w:sz="0" w:space="0" w:color="auto"/>
        <w:bottom w:val="none" w:sz="0" w:space="0" w:color="auto"/>
        <w:right w:val="none" w:sz="0" w:space="0" w:color="auto"/>
      </w:divBdr>
    </w:div>
    <w:div w:id="1225528551">
      <w:bodyDiv w:val="1"/>
      <w:marLeft w:val="0"/>
      <w:marRight w:val="0"/>
      <w:marTop w:val="0"/>
      <w:marBottom w:val="0"/>
      <w:divBdr>
        <w:top w:val="none" w:sz="0" w:space="0" w:color="auto"/>
        <w:left w:val="none" w:sz="0" w:space="0" w:color="auto"/>
        <w:bottom w:val="none" w:sz="0" w:space="0" w:color="auto"/>
        <w:right w:val="none" w:sz="0" w:space="0" w:color="auto"/>
      </w:divBdr>
    </w:div>
    <w:div w:id="1226179249">
      <w:bodyDiv w:val="1"/>
      <w:marLeft w:val="0"/>
      <w:marRight w:val="0"/>
      <w:marTop w:val="0"/>
      <w:marBottom w:val="0"/>
      <w:divBdr>
        <w:top w:val="none" w:sz="0" w:space="0" w:color="auto"/>
        <w:left w:val="none" w:sz="0" w:space="0" w:color="auto"/>
        <w:bottom w:val="none" w:sz="0" w:space="0" w:color="auto"/>
        <w:right w:val="none" w:sz="0" w:space="0" w:color="auto"/>
      </w:divBdr>
    </w:div>
    <w:div w:id="1226338769">
      <w:bodyDiv w:val="1"/>
      <w:marLeft w:val="0"/>
      <w:marRight w:val="0"/>
      <w:marTop w:val="0"/>
      <w:marBottom w:val="0"/>
      <w:divBdr>
        <w:top w:val="none" w:sz="0" w:space="0" w:color="auto"/>
        <w:left w:val="none" w:sz="0" w:space="0" w:color="auto"/>
        <w:bottom w:val="none" w:sz="0" w:space="0" w:color="auto"/>
        <w:right w:val="none" w:sz="0" w:space="0" w:color="auto"/>
      </w:divBdr>
    </w:div>
    <w:div w:id="1226449823">
      <w:bodyDiv w:val="1"/>
      <w:marLeft w:val="0"/>
      <w:marRight w:val="0"/>
      <w:marTop w:val="0"/>
      <w:marBottom w:val="0"/>
      <w:divBdr>
        <w:top w:val="none" w:sz="0" w:space="0" w:color="auto"/>
        <w:left w:val="none" w:sz="0" w:space="0" w:color="auto"/>
        <w:bottom w:val="none" w:sz="0" w:space="0" w:color="auto"/>
        <w:right w:val="none" w:sz="0" w:space="0" w:color="auto"/>
      </w:divBdr>
    </w:div>
    <w:div w:id="1226452660">
      <w:bodyDiv w:val="1"/>
      <w:marLeft w:val="0"/>
      <w:marRight w:val="0"/>
      <w:marTop w:val="0"/>
      <w:marBottom w:val="0"/>
      <w:divBdr>
        <w:top w:val="none" w:sz="0" w:space="0" w:color="auto"/>
        <w:left w:val="none" w:sz="0" w:space="0" w:color="auto"/>
        <w:bottom w:val="none" w:sz="0" w:space="0" w:color="auto"/>
        <w:right w:val="none" w:sz="0" w:space="0" w:color="auto"/>
      </w:divBdr>
    </w:div>
    <w:div w:id="1227690241">
      <w:bodyDiv w:val="1"/>
      <w:marLeft w:val="0"/>
      <w:marRight w:val="0"/>
      <w:marTop w:val="0"/>
      <w:marBottom w:val="0"/>
      <w:divBdr>
        <w:top w:val="none" w:sz="0" w:space="0" w:color="auto"/>
        <w:left w:val="none" w:sz="0" w:space="0" w:color="auto"/>
        <w:bottom w:val="none" w:sz="0" w:space="0" w:color="auto"/>
        <w:right w:val="none" w:sz="0" w:space="0" w:color="auto"/>
      </w:divBdr>
    </w:div>
    <w:div w:id="1228955705">
      <w:bodyDiv w:val="1"/>
      <w:marLeft w:val="0"/>
      <w:marRight w:val="0"/>
      <w:marTop w:val="0"/>
      <w:marBottom w:val="0"/>
      <w:divBdr>
        <w:top w:val="none" w:sz="0" w:space="0" w:color="auto"/>
        <w:left w:val="none" w:sz="0" w:space="0" w:color="auto"/>
        <w:bottom w:val="none" w:sz="0" w:space="0" w:color="auto"/>
        <w:right w:val="none" w:sz="0" w:space="0" w:color="auto"/>
      </w:divBdr>
    </w:div>
    <w:div w:id="1230311001">
      <w:bodyDiv w:val="1"/>
      <w:marLeft w:val="0"/>
      <w:marRight w:val="0"/>
      <w:marTop w:val="0"/>
      <w:marBottom w:val="0"/>
      <w:divBdr>
        <w:top w:val="none" w:sz="0" w:space="0" w:color="auto"/>
        <w:left w:val="none" w:sz="0" w:space="0" w:color="auto"/>
        <w:bottom w:val="none" w:sz="0" w:space="0" w:color="auto"/>
        <w:right w:val="none" w:sz="0" w:space="0" w:color="auto"/>
      </w:divBdr>
    </w:div>
    <w:div w:id="1230454913">
      <w:bodyDiv w:val="1"/>
      <w:marLeft w:val="0"/>
      <w:marRight w:val="0"/>
      <w:marTop w:val="0"/>
      <w:marBottom w:val="0"/>
      <w:divBdr>
        <w:top w:val="none" w:sz="0" w:space="0" w:color="auto"/>
        <w:left w:val="none" w:sz="0" w:space="0" w:color="auto"/>
        <w:bottom w:val="none" w:sz="0" w:space="0" w:color="auto"/>
        <w:right w:val="none" w:sz="0" w:space="0" w:color="auto"/>
      </w:divBdr>
    </w:div>
    <w:div w:id="1230726657">
      <w:bodyDiv w:val="1"/>
      <w:marLeft w:val="0"/>
      <w:marRight w:val="0"/>
      <w:marTop w:val="0"/>
      <w:marBottom w:val="0"/>
      <w:divBdr>
        <w:top w:val="none" w:sz="0" w:space="0" w:color="auto"/>
        <w:left w:val="none" w:sz="0" w:space="0" w:color="auto"/>
        <w:bottom w:val="none" w:sz="0" w:space="0" w:color="auto"/>
        <w:right w:val="none" w:sz="0" w:space="0" w:color="auto"/>
      </w:divBdr>
    </w:div>
    <w:div w:id="1232084069">
      <w:bodyDiv w:val="1"/>
      <w:marLeft w:val="0"/>
      <w:marRight w:val="0"/>
      <w:marTop w:val="0"/>
      <w:marBottom w:val="0"/>
      <w:divBdr>
        <w:top w:val="none" w:sz="0" w:space="0" w:color="auto"/>
        <w:left w:val="none" w:sz="0" w:space="0" w:color="auto"/>
        <w:bottom w:val="none" w:sz="0" w:space="0" w:color="auto"/>
        <w:right w:val="none" w:sz="0" w:space="0" w:color="auto"/>
      </w:divBdr>
    </w:div>
    <w:div w:id="1232691282">
      <w:bodyDiv w:val="1"/>
      <w:marLeft w:val="0"/>
      <w:marRight w:val="0"/>
      <w:marTop w:val="0"/>
      <w:marBottom w:val="0"/>
      <w:divBdr>
        <w:top w:val="none" w:sz="0" w:space="0" w:color="auto"/>
        <w:left w:val="none" w:sz="0" w:space="0" w:color="auto"/>
        <w:bottom w:val="none" w:sz="0" w:space="0" w:color="auto"/>
        <w:right w:val="none" w:sz="0" w:space="0" w:color="auto"/>
      </w:divBdr>
    </w:div>
    <w:div w:id="1233470426">
      <w:bodyDiv w:val="1"/>
      <w:marLeft w:val="0"/>
      <w:marRight w:val="0"/>
      <w:marTop w:val="0"/>
      <w:marBottom w:val="0"/>
      <w:divBdr>
        <w:top w:val="none" w:sz="0" w:space="0" w:color="auto"/>
        <w:left w:val="none" w:sz="0" w:space="0" w:color="auto"/>
        <w:bottom w:val="none" w:sz="0" w:space="0" w:color="auto"/>
        <w:right w:val="none" w:sz="0" w:space="0" w:color="auto"/>
      </w:divBdr>
    </w:div>
    <w:div w:id="1234075061">
      <w:bodyDiv w:val="1"/>
      <w:marLeft w:val="0"/>
      <w:marRight w:val="0"/>
      <w:marTop w:val="0"/>
      <w:marBottom w:val="0"/>
      <w:divBdr>
        <w:top w:val="none" w:sz="0" w:space="0" w:color="auto"/>
        <w:left w:val="none" w:sz="0" w:space="0" w:color="auto"/>
        <w:bottom w:val="none" w:sz="0" w:space="0" w:color="auto"/>
        <w:right w:val="none" w:sz="0" w:space="0" w:color="auto"/>
      </w:divBdr>
    </w:div>
    <w:div w:id="1234124755">
      <w:bodyDiv w:val="1"/>
      <w:marLeft w:val="0"/>
      <w:marRight w:val="0"/>
      <w:marTop w:val="0"/>
      <w:marBottom w:val="0"/>
      <w:divBdr>
        <w:top w:val="none" w:sz="0" w:space="0" w:color="auto"/>
        <w:left w:val="none" w:sz="0" w:space="0" w:color="auto"/>
        <w:bottom w:val="none" w:sz="0" w:space="0" w:color="auto"/>
        <w:right w:val="none" w:sz="0" w:space="0" w:color="auto"/>
      </w:divBdr>
    </w:div>
    <w:div w:id="1234241065">
      <w:bodyDiv w:val="1"/>
      <w:marLeft w:val="0"/>
      <w:marRight w:val="0"/>
      <w:marTop w:val="0"/>
      <w:marBottom w:val="0"/>
      <w:divBdr>
        <w:top w:val="none" w:sz="0" w:space="0" w:color="auto"/>
        <w:left w:val="none" w:sz="0" w:space="0" w:color="auto"/>
        <w:bottom w:val="none" w:sz="0" w:space="0" w:color="auto"/>
        <w:right w:val="none" w:sz="0" w:space="0" w:color="auto"/>
      </w:divBdr>
    </w:div>
    <w:div w:id="1235509135">
      <w:bodyDiv w:val="1"/>
      <w:marLeft w:val="0"/>
      <w:marRight w:val="0"/>
      <w:marTop w:val="0"/>
      <w:marBottom w:val="0"/>
      <w:divBdr>
        <w:top w:val="none" w:sz="0" w:space="0" w:color="auto"/>
        <w:left w:val="none" w:sz="0" w:space="0" w:color="auto"/>
        <w:bottom w:val="none" w:sz="0" w:space="0" w:color="auto"/>
        <w:right w:val="none" w:sz="0" w:space="0" w:color="auto"/>
      </w:divBdr>
    </w:div>
    <w:div w:id="1236936708">
      <w:bodyDiv w:val="1"/>
      <w:marLeft w:val="0"/>
      <w:marRight w:val="0"/>
      <w:marTop w:val="0"/>
      <w:marBottom w:val="0"/>
      <w:divBdr>
        <w:top w:val="none" w:sz="0" w:space="0" w:color="auto"/>
        <w:left w:val="none" w:sz="0" w:space="0" w:color="auto"/>
        <w:bottom w:val="none" w:sz="0" w:space="0" w:color="auto"/>
        <w:right w:val="none" w:sz="0" w:space="0" w:color="auto"/>
      </w:divBdr>
    </w:div>
    <w:div w:id="1238173304">
      <w:bodyDiv w:val="1"/>
      <w:marLeft w:val="0"/>
      <w:marRight w:val="0"/>
      <w:marTop w:val="0"/>
      <w:marBottom w:val="0"/>
      <w:divBdr>
        <w:top w:val="none" w:sz="0" w:space="0" w:color="auto"/>
        <w:left w:val="none" w:sz="0" w:space="0" w:color="auto"/>
        <w:bottom w:val="none" w:sz="0" w:space="0" w:color="auto"/>
        <w:right w:val="none" w:sz="0" w:space="0" w:color="auto"/>
      </w:divBdr>
    </w:div>
    <w:div w:id="1238782513">
      <w:bodyDiv w:val="1"/>
      <w:marLeft w:val="0"/>
      <w:marRight w:val="0"/>
      <w:marTop w:val="0"/>
      <w:marBottom w:val="0"/>
      <w:divBdr>
        <w:top w:val="none" w:sz="0" w:space="0" w:color="auto"/>
        <w:left w:val="none" w:sz="0" w:space="0" w:color="auto"/>
        <w:bottom w:val="none" w:sz="0" w:space="0" w:color="auto"/>
        <w:right w:val="none" w:sz="0" w:space="0" w:color="auto"/>
      </w:divBdr>
    </w:div>
    <w:div w:id="1238856637">
      <w:bodyDiv w:val="1"/>
      <w:marLeft w:val="0"/>
      <w:marRight w:val="0"/>
      <w:marTop w:val="0"/>
      <w:marBottom w:val="0"/>
      <w:divBdr>
        <w:top w:val="none" w:sz="0" w:space="0" w:color="auto"/>
        <w:left w:val="none" w:sz="0" w:space="0" w:color="auto"/>
        <w:bottom w:val="none" w:sz="0" w:space="0" w:color="auto"/>
        <w:right w:val="none" w:sz="0" w:space="0" w:color="auto"/>
      </w:divBdr>
    </w:div>
    <w:div w:id="1239435629">
      <w:bodyDiv w:val="1"/>
      <w:marLeft w:val="0"/>
      <w:marRight w:val="0"/>
      <w:marTop w:val="0"/>
      <w:marBottom w:val="0"/>
      <w:divBdr>
        <w:top w:val="none" w:sz="0" w:space="0" w:color="auto"/>
        <w:left w:val="none" w:sz="0" w:space="0" w:color="auto"/>
        <w:bottom w:val="none" w:sz="0" w:space="0" w:color="auto"/>
        <w:right w:val="none" w:sz="0" w:space="0" w:color="auto"/>
      </w:divBdr>
    </w:div>
    <w:div w:id="1240021397">
      <w:bodyDiv w:val="1"/>
      <w:marLeft w:val="0"/>
      <w:marRight w:val="0"/>
      <w:marTop w:val="0"/>
      <w:marBottom w:val="0"/>
      <w:divBdr>
        <w:top w:val="none" w:sz="0" w:space="0" w:color="auto"/>
        <w:left w:val="none" w:sz="0" w:space="0" w:color="auto"/>
        <w:bottom w:val="none" w:sz="0" w:space="0" w:color="auto"/>
        <w:right w:val="none" w:sz="0" w:space="0" w:color="auto"/>
      </w:divBdr>
    </w:div>
    <w:div w:id="1240022244">
      <w:bodyDiv w:val="1"/>
      <w:marLeft w:val="0"/>
      <w:marRight w:val="0"/>
      <w:marTop w:val="0"/>
      <w:marBottom w:val="0"/>
      <w:divBdr>
        <w:top w:val="none" w:sz="0" w:space="0" w:color="auto"/>
        <w:left w:val="none" w:sz="0" w:space="0" w:color="auto"/>
        <w:bottom w:val="none" w:sz="0" w:space="0" w:color="auto"/>
        <w:right w:val="none" w:sz="0" w:space="0" w:color="auto"/>
      </w:divBdr>
    </w:div>
    <w:div w:id="1241015982">
      <w:bodyDiv w:val="1"/>
      <w:marLeft w:val="0"/>
      <w:marRight w:val="0"/>
      <w:marTop w:val="0"/>
      <w:marBottom w:val="0"/>
      <w:divBdr>
        <w:top w:val="none" w:sz="0" w:space="0" w:color="auto"/>
        <w:left w:val="none" w:sz="0" w:space="0" w:color="auto"/>
        <w:bottom w:val="none" w:sz="0" w:space="0" w:color="auto"/>
        <w:right w:val="none" w:sz="0" w:space="0" w:color="auto"/>
      </w:divBdr>
    </w:div>
    <w:div w:id="1242837731">
      <w:bodyDiv w:val="1"/>
      <w:marLeft w:val="0"/>
      <w:marRight w:val="0"/>
      <w:marTop w:val="0"/>
      <w:marBottom w:val="0"/>
      <w:divBdr>
        <w:top w:val="none" w:sz="0" w:space="0" w:color="auto"/>
        <w:left w:val="none" w:sz="0" w:space="0" w:color="auto"/>
        <w:bottom w:val="none" w:sz="0" w:space="0" w:color="auto"/>
        <w:right w:val="none" w:sz="0" w:space="0" w:color="auto"/>
      </w:divBdr>
    </w:div>
    <w:div w:id="1242906430">
      <w:bodyDiv w:val="1"/>
      <w:marLeft w:val="0"/>
      <w:marRight w:val="0"/>
      <w:marTop w:val="0"/>
      <w:marBottom w:val="0"/>
      <w:divBdr>
        <w:top w:val="none" w:sz="0" w:space="0" w:color="auto"/>
        <w:left w:val="none" w:sz="0" w:space="0" w:color="auto"/>
        <w:bottom w:val="none" w:sz="0" w:space="0" w:color="auto"/>
        <w:right w:val="none" w:sz="0" w:space="0" w:color="auto"/>
      </w:divBdr>
    </w:div>
    <w:div w:id="1243681769">
      <w:bodyDiv w:val="1"/>
      <w:marLeft w:val="0"/>
      <w:marRight w:val="0"/>
      <w:marTop w:val="0"/>
      <w:marBottom w:val="0"/>
      <w:divBdr>
        <w:top w:val="none" w:sz="0" w:space="0" w:color="auto"/>
        <w:left w:val="none" w:sz="0" w:space="0" w:color="auto"/>
        <w:bottom w:val="none" w:sz="0" w:space="0" w:color="auto"/>
        <w:right w:val="none" w:sz="0" w:space="0" w:color="auto"/>
      </w:divBdr>
    </w:div>
    <w:div w:id="1244217170">
      <w:bodyDiv w:val="1"/>
      <w:marLeft w:val="0"/>
      <w:marRight w:val="0"/>
      <w:marTop w:val="0"/>
      <w:marBottom w:val="0"/>
      <w:divBdr>
        <w:top w:val="none" w:sz="0" w:space="0" w:color="auto"/>
        <w:left w:val="none" w:sz="0" w:space="0" w:color="auto"/>
        <w:bottom w:val="none" w:sz="0" w:space="0" w:color="auto"/>
        <w:right w:val="none" w:sz="0" w:space="0" w:color="auto"/>
      </w:divBdr>
    </w:div>
    <w:div w:id="1244411835">
      <w:bodyDiv w:val="1"/>
      <w:marLeft w:val="0"/>
      <w:marRight w:val="0"/>
      <w:marTop w:val="0"/>
      <w:marBottom w:val="0"/>
      <w:divBdr>
        <w:top w:val="none" w:sz="0" w:space="0" w:color="auto"/>
        <w:left w:val="none" w:sz="0" w:space="0" w:color="auto"/>
        <w:bottom w:val="none" w:sz="0" w:space="0" w:color="auto"/>
        <w:right w:val="none" w:sz="0" w:space="0" w:color="auto"/>
      </w:divBdr>
    </w:div>
    <w:div w:id="1246039681">
      <w:bodyDiv w:val="1"/>
      <w:marLeft w:val="0"/>
      <w:marRight w:val="0"/>
      <w:marTop w:val="0"/>
      <w:marBottom w:val="0"/>
      <w:divBdr>
        <w:top w:val="none" w:sz="0" w:space="0" w:color="auto"/>
        <w:left w:val="none" w:sz="0" w:space="0" w:color="auto"/>
        <w:bottom w:val="none" w:sz="0" w:space="0" w:color="auto"/>
        <w:right w:val="none" w:sz="0" w:space="0" w:color="auto"/>
      </w:divBdr>
    </w:div>
    <w:div w:id="1246260188">
      <w:bodyDiv w:val="1"/>
      <w:marLeft w:val="0"/>
      <w:marRight w:val="0"/>
      <w:marTop w:val="0"/>
      <w:marBottom w:val="0"/>
      <w:divBdr>
        <w:top w:val="none" w:sz="0" w:space="0" w:color="auto"/>
        <w:left w:val="none" w:sz="0" w:space="0" w:color="auto"/>
        <w:bottom w:val="none" w:sz="0" w:space="0" w:color="auto"/>
        <w:right w:val="none" w:sz="0" w:space="0" w:color="auto"/>
      </w:divBdr>
    </w:div>
    <w:div w:id="1246305623">
      <w:bodyDiv w:val="1"/>
      <w:marLeft w:val="0"/>
      <w:marRight w:val="0"/>
      <w:marTop w:val="0"/>
      <w:marBottom w:val="0"/>
      <w:divBdr>
        <w:top w:val="none" w:sz="0" w:space="0" w:color="auto"/>
        <w:left w:val="none" w:sz="0" w:space="0" w:color="auto"/>
        <w:bottom w:val="none" w:sz="0" w:space="0" w:color="auto"/>
        <w:right w:val="none" w:sz="0" w:space="0" w:color="auto"/>
      </w:divBdr>
    </w:div>
    <w:div w:id="1246765590">
      <w:bodyDiv w:val="1"/>
      <w:marLeft w:val="0"/>
      <w:marRight w:val="0"/>
      <w:marTop w:val="0"/>
      <w:marBottom w:val="0"/>
      <w:divBdr>
        <w:top w:val="none" w:sz="0" w:space="0" w:color="auto"/>
        <w:left w:val="none" w:sz="0" w:space="0" w:color="auto"/>
        <w:bottom w:val="none" w:sz="0" w:space="0" w:color="auto"/>
        <w:right w:val="none" w:sz="0" w:space="0" w:color="auto"/>
      </w:divBdr>
    </w:div>
    <w:div w:id="1246888463">
      <w:bodyDiv w:val="1"/>
      <w:marLeft w:val="0"/>
      <w:marRight w:val="0"/>
      <w:marTop w:val="0"/>
      <w:marBottom w:val="0"/>
      <w:divBdr>
        <w:top w:val="none" w:sz="0" w:space="0" w:color="auto"/>
        <w:left w:val="none" w:sz="0" w:space="0" w:color="auto"/>
        <w:bottom w:val="none" w:sz="0" w:space="0" w:color="auto"/>
        <w:right w:val="none" w:sz="0" w:space="0" w:color="auto"/>
      </w:divBdr>
    </w:div>
    <w:div w:id="1247501438">
      <w:bodyDiv w:val="1"/>
      <w:marLeft w:val="0"/>
      <w:marRight w:val="0"/>
      <w:marTop w:val="0"/>
      <w:marBottom w:val="0"/>
      <w:divBdr>
        <w:top w:val="none" w:sz="0" w:space="0" w:color="auto"/>
        <w:left w:val="none" w:sz="0" w:space="0" w:color="auto"/>
        <w:bottom w:val="none" w:sz="0" w:space="0" w:color="auto"/>
        <w:right w:val="none" w:sz="0" w:space="0" w:color="auto"/>
      </w:divBdr>
    </w:div>
    <w:div w:id="1248030998">
      <w:bodyDiv w:val="1"/>
      <w:marLeft w:val="0"/>
      <w:marRight w:val="0"/>
      <w:marTop w:val="0"/>
      <w:marBottom w:val="0"/>
      <w:divBdr>
        <w:top w:val="none" w:sz="0" w:space="0" w:color="auto"/>
        <w:left w:val="none" w:sz="0" w:space="0" w:color="auto"/>
        <w:bottom w:val="none" w:sz="0" w:space="0" w:color="auto"/>
        <w:right w:val="none" w:sz="0" w:space="0" w:color="auto"/>
      </w:divBdr>
    </w:div>
    <w:div w:id="1248230325">
      <w:bodyDiv w:val="1"/>
      <w:marLeft w:val="0"/>
      <w:marRight w:val="0"/>
      <w:marTop w:val="0"/>
      <w:marBottom w:val="0"/>
      <w:divBdr>
        <w:top w:val="none" w:sz="0" w:space="0" w:color="auto"/>
        <w:left w:val="none" w:sz="0" w:space="0" w:color="auto"/>
        <w:bottom w:val="none" w:sz="0" w:space="0" w:color="auto"/>
        <w:right w:val="none" w:sz="0" w:space="0" w:color="auto"/>
      </w:divBdr>
    </w:div>
    <w:div w:id="1249116440">
      <w:bodyDiv w:val="1"/>
      <w:marLeft w:val="0"/>
      <w:marRight w:val="0"/>
      <w:marTop w:val="0"/>
      <w:marBottom w:val="0"/>
      <w:divBdr>
        <w:top w:val="none" w:sz="0" w:space="0" w:color="auto"/>
        <w:left w:val="none" w:sz="0" w:space="0" w:color="auto"/>
        <w:bottom w:val="none" w:sz="0" w:space="0" w:color="auto"/>
        <w:right w:val="none" w:sz="0" w:space="0" w:color="auto"/>
      </w:divBdr>
    </w:div>
    <w:div w:id="1249771927">
      <w:bodyDiv w:val="1"/>
      <w:marLeft w:val="0"/>
      <w:marRight w:val="0"/>
      <w:marTop w:val="0"/>
      <w:marBottom w:val="0"/>
      <w:divBdr>
        <w:top w:val="none" w:sz="0" w:space="0" w:color="auto"/>
        <w:left w:val="none" w:sz="0" w:space="0" w:color="auto"/>
        <w:bottom w:val="none" w:sz="0" w:space="0" w:color="auto"/>
        <w:right w:val="none" w:sz="0" w:space="0" w:color="auto"/>
      </w:divBdr>
    </w:div>
    <w:div w:id="1250505764">
      <w:bodyDiv w:val="1"/>
      <w:marLeft w:val="0"/>
      <w:marRight w:val="0"/>
      <w:marTop w:val="0"/>
      <w:marBottom w:val="0"/>
      <w:divBdr>
        <w:top w:val="none" w:sz="0" w:space="0" w:color="auto"/>
        <w:left w:val="none" w:sz="0" w:space="0" w:color="auto"/>
        <w:bottom w:val="none" w:sz="0" w:space="0" w:color="auto"/>
        <w:right w:val="none" w:sz="0" w:space="0" w:color="auto"/>
      </w:divBdr>
    </w:div>
    <w:div w:id="1252158763">
      <w:bodyDiv w:val="1"/>
      <w:marLeft w:val="0"/>
      <w:marRight w:val="0"/>
      <w:marTop w:val="0"/>
      <w:marBottom w:val="0"/>
      <w:divBdr>
        <w:top w:val="none" w:sz="0" w:space="0" w:color="auto"/>
        <w:left w:val="none" w:sz="0" w:space="0" w:color="auto"/>
        <w:bottom w:val="none" w:sz="0" w:space="0" w:color="auto"/>
        <w:right w:val="none" w:sz="0" w:space="0" w:color="auto"/>
      </w:divBdr>
    </w:div>
    <w:div w:id="1252472191">
      <w:bodyDiv w:val="1"/>
      <w:marLeft w:val="0"/>
      <w:marRight w:val="0"/>
      <w:marTop w:val="0"/>
      <w:marBottom w:val="0"/>
      <w:divBdr>
        <w:top w:val="none" w:sz="0" w:space="0" w:color="auto"/>
        <w:left w:val="none" w:sz="0" w:space="0" w:color="auto"/>
        <w:bottom w:val="none" w:sz="0" w:space="0" w:color="auto"/>
        <w:right w:val="none" w:sz="0" w:space="0" w:color="auto"/>
      </w:divBdr>
    </w:div>
    <w:div w:id="1253470449">
      <w:bodyDiv w:val="1"/>
      <w:marLeft w:val="0"/>
      <w:marRight w:val="0"/>
      <w:marTop w:val="0"/>
      <w:marBottom w:val="0"/>
      <w:divBdr>
        <w:top w:val="none" w:sz="0" w:space="0" w:color="auto"/>
        <w:left w:val="none" w:sz="0" w:space="0" w:color="auto"/>
        <w:bottom w:val="none" w:sz="0" w:space="0" w:color="auto"/>
        <w:right w:val="none" w:sz="0" w:space="0" w:color="auto"/>
      </w:divBdr>
    </w:div>
    <w:div w:id="1254128016">
      <w:bodyDiv w:val="1"/>
      <w:marLeft w:val="0"/>
      <w:marRight w:val="0"/>
      <w:marTop w:val="0"/>
      <w:marBottom w:val="0"/>
      <w:divBdr>
        <w:top w:val="none" w:sz="0" w:space="0" w:color="auto"/>
        <w:left w:val="none" w:sz="0" w:space="0" w:color="auto"/>
        <w:bottom w:val="none" w:sz="0" w:space="0" w:color="auto"/>
        <w:right w:val="none" w:sz="0" w:space="0" w:color="auto"/>
      </w:divBdr>
    </w:div>
    <w:div w:id="1254165158">
      <w:bodyDiv w:val="1"/>
      <w:marLeft w:val="0"/>
      <w:marRight w:val="0"/>
      <w:marTop w:val="0"/>
      <w:marBottom w:val="0"/>
      <w:divBdr>
        <w:top w:val="none" w:sz="0" w:space="0" w:color="auto"/>
        <w:left w:val="none" w:sz="0" w:space="0" w:color="auto"/>
        <w:bottom w:val="none" w:sz="0" w:space="0" w:color="auto"/>
        <w:right w:val="none" w:sz="0" w:space="0" w:color="auto"/>
      </w:divBdr>
    </w:div>
    <w:div w:id="1257323736">
      <w:bodyDiv w:val="1"/>
      <w:marLeft w:val="0"/>
      <w:marRight w:val="0"/>
      <w:marTop w:val="0"/>
      <w:marBottom w:val="0"/>
      <w:divBdr>
        <w:top w:val="none" w:sz="0" w:space="0" w:color="auto"/>
        <w:left w:val="none" w:sz="0" w:space="0" w:color="auto"/>
        <w:bottom w:val="none" w:sz="0" w:space="0" w:color="auto"/>
        <w:right w:val="none" w:sz="0" w:space="0" w:color="auto"/>
      </w:divBdr>
    </w:div>
    <w:div w:id="1257976590">
      <w:bodyDiv w:val="1"/>
      <w:marLeft w:val="0"/>
      <w:marRight w:val="0"/>
      <w:marTop w:val="0"/>
      <w:marBottom w:val="0"/>
      <w:divBdr>
        <w:top w:val="none" w:sz="0" w:space="0" w:color="auto"/>
        <w:left w:val="none" w:sz="0" w:space="0" w:color="auto"/>
        <w:bottom w:val="none" w:sz="0" w:space="0" w:color="auto"/>
        <w:right w:val="none" w:sz="0" w:space="0" w:color="auto"/>
      </w:divBdr>
    </w:div>
    <w:div w:id="1258713346">
      <w:bodyDiv w:val="1"/>
      <w:marLeft w:val="0"/>
      <w:marRight w:val="0"/>
      <w:marTop w:val="0"/>
      <w:marBottom w:val="0"/>
      <w:divBdr>
        <w:top w:val="none" w:sz="0" w:space="0" w:color="auto"/>
        <w:left w:val="none" w:sz="0" w:space="0" w:color="auto"/>
        <w:bottom w:val="none" w:sz="0" w:space="0" w:color="auto"/>
        <w:right w:val="none" w:sz="0" w:space="0" w:color="auto"/>
      </w:divBdr>
    </w:div>
    <w:div w:id="1260215956">
      <w:bodyDiv w:val="1"/>
      <w:marLeft w:val="0"/>
      <w:marRight w:val="0"/>
      <w:marTop w:val="0"/>
      <w:marBottom w:val="0"/>
      <w:divBdr>
        <w:top w:val="none" w:sz="0" w:space="0" w:color="auto"/>
        <w:left w:val="none" w:sz="0" w:space="0" w:color="auto"/>
        <w:bottom w:val="none" w:sz="0" w:space="0" w:color="auto"/>
        <w:right w:val="none" w:sz="0" w:space="0" w:color="auto"/>
      </w:divBdr>
    </w:div>
    <w:div w:id="1261836854">
      <w:bodyDiv w:val="1"/>
      <w:marLeft w:val="0"/>
      <w:marRight w:val="0"/>
      <w:marTop w:val="0"/>
      <w:marBottom w:val="0"/>
      <w:divBdr>
        <w:top w:val="none" w:sz="0" w:space="0" w:color="auto"/>
        <w:left w:val="none" w:sz="0" w:space="0" w:color="auto"/>
        <w:bottom w:val="none" w:sz="0" w:space="0" w:color="auto"/>
        <w:right w:val="none" w:sz="0" w:space="0" w:color="auto"/>
      </w:divBdr>
    </w:div>
    <w:div w:id="1262836229">
      <w:bodyDiv w:val="1"/>
      <w:marLeft w:val="0"/>
      <w:marRight w:val="0"/>
      <w:marTop w:val="0"/>
      <w:marBottom w:val="0"/>
      <w:divBdr>
        <w:top w:val="none" w:sz="0" w:space="0" w:color="auto"/>
        <w:left w:val="none" w:sz="0" w:space="0" w:color="auto"/>
        <w:bottom w:val="none" w:sz="0" w:space="0" w:color="auto"/>
        <w:right w:val="none" w:sz="0" w:space="0" w:color="auto"/>
      </w:divBdr>
    </w:div>
    <w:div w:id="1263564102">
      <w:bodyDiv w:val="1"/>
      <w:marLeft w:val="0"/>
      <w:marRight w:val="0"/>
      <w:marTop w:val="0"/>
      <w:marBottom w:val="0"/>
      <w:divBdr>
        <w:top w:val="none" w:sz="0" w:space="0" w:color="auto"/>
        <w:left w:val="none" w:sz="0" w:space="0" w:color="auto"/>
        <w:bottom w:val="none" w:sz="0" w:space="0" w:color="auto"/>
        <w:right w:val="none" w:sz="0" w:space="0" w:color="auto"/>
      </w:divBdr>
    </w:div>
    <w:div w:id="1264218162">
      <w:bodyDiv w:val="1"/>
      <w:marLeft w:val="0"/>
      <w:marRight w:val="0"/>
      <w:marTop w:val="0"/>
      <w:marBottom w:val="0"/>
      <w:divBdr>
        <w:top w:val="none" w:sz="0" w:space="0" w:color="auto"/>
        <w:left w:val="none" w:sz="0" w:space="0" w:color="auto"/>
        <w:bottom w:val="none" w:sz="0" w:space="0" w:color="auto"/>
        <w:right w:val="none" w:sz="0" w:space="0" w:color="auto"/>
      </w:divBdr>
    </w:div>
    <w:div w:id="1266422277">
      <w:bodyDiv w:val="1"/>
      <w:marLeft w:val="0"/>
      <w:marRight w:val="0"/>
      <w:marTop w:val="0"/>
      <w:marBottom w:val="0"/>
      <w:divBdr>
        <w:top w:val="none" w:sz="0" w:space="0" w:color="auto"/>
        <w:left w:val="none" w:sz="0" w:space="0" w:color="auto"/>
        <w:bottom w:val="none" w:sz="0" w:space="0" w:color="auto"/>
        <w:right w:val="none" w:sz="0" w:space="0" w:color="auto"/>
      </w:divBdr>
    </w:div>
    <w:div w:id="1267083816">
      <w:bodyDiv w:val="1"/>
      <w:marLeft w:val="0"/>
      <w:marRight w:val="0"/>
      <w:marTop w:val="0"/>
      <w:marBottom w:val="0"/>
      <w:divBdr>
        <w:top w:val="none" w:sz="0" w:space="0" w:color="auto"/>
        <w:left w:val="none" w:sz="0" w:space="0" w:color="auto"/>
        <w:bottom w:val="none" w:sz="0" w:space="0" w:color="auto"/>
        <w:right w:val="none" w:sz="0" w:space="0" w:color="auto"/>
      </w:divBdr>
    </w:div>
    <w:div w:id="1267350138">
      <w:bodyDiv w:val="1"/>
      <w:marLeft w:val="0"/>
      <w:marRight w:val="0"/>
      <w:marTop w:val="0"/>
      <w:marBottom w:val="0"/>
      <w:divBdr>
        <w:top w:val="none" w:sz="0" w:space="0" w:color="auto"/>
        <w:left w:val="none" w:sz="0" w:space="0" w:color="auto"/>
        <w:bottom w:val="none" w:sz="0" w:space="0" w:color="auto"/>
        <w:right w:val="none" w:sz="0" w:space="0" w:color="auto"/>
      </w:divBdr>
    </w:div>
    <w:div w:id="1268540312">
      <w:bodyDiv w:val="1"/>
      <w:marLeft w:val="0"/>
      <w:marRight w:val="0"/>
      <w:marTop w:val="0"/>
      <w:marBottom w:val="0"/>
      <w:divBdr>
        <w:top w:val="none" w:sz="0" w:space="0" w:color="auto"/>
        <w:left w:val="none" w:sz="0" w:space="0" w:color="auto"/>
        <w:bottom w:val="none" w:sz="0" w:space="0" w:color="auto"/>
        <w:right w:val="none" w:sz="0" w:space="0" w:color="auto"/>
      </w:divBdr>
    </w:div>
    <w:div w:id="1269195729">
      <w:bodyDiv w:val="1"/>
      <w:marLeft w:val="0"/>
      <w:marRight w:val="0"/>
      <w:marTop w:val="0"/>
      <w:marBottom w:val="0"/>
      <w:divBdr>
        <w:top w:val="none" w:sz="0" w:space="0" w:color="auto"/>
        <w:left w:val="none" w:sz="0" w:space="0" w:color="auto"/>
        <w:bottom w:val="none" w:sz="0" w:space="0" w:color="auto"/>
        <w:right w:val="none" w:sz="0" w:space="0" w:color="auto"/>
      </w:divBdr>
    </w:div>
    <w:div w:id="1269312351">
      <w:bodyDiv w:val="1"/>
      <w:marLeft w:val="0"/>
      <w:marRight w:val="0"/>
      <w:marTop w:val="0"/>
      <w:marBottom w:val="0"/>
      <w:divBdr>
        <w:top w:val="none" w:sz="0" w:space="0" w:color="auto"/>
        <w:left w:val="none" w:sz="0" w:space="0" w:color="auto"/>
        <w:bottom w:val="none" w:sz="0" w:space="0" w:color="auto"/>
        <w:right w:val="none" w:sz="0" w:space="0" w:color="auto"/>
      </w:divBdr>
    </w:div>
    <w:div w:id="1269853038">
      <w:bodyDiv w:val="1"/>
      <w:marLeft w:val="0"/>
      <w:marRight w:val="0"/>
      <w:marTop w:val="0"/>
      <w:marBottom w:val="0"/>
      <w:divBdr>
        <w:top w:val="none" w:sz="0" w:space="0" w:color="auto"/>
        <w:left w:val="none" w:sz="0" w:space="0" w:color="auto"/>
        <w:bottom w:val="none" w:sz="0" w:space="0" w:color="auto"/>
        <w:right w:val="none" w:sz="0" w:space="0" w:color="auto"/>
      </w:divBdr>
    </w:div>
    <w:div w:id="1269855517">
      <w:bodyDiv w:val="1"/>
      <w:marLeft w:val="0"/>
      <w:marRight w:val="0"/>
      <w:marTop w:val="0"/>
      <w:marBottom w:val="0"/>
      <w:divBdr>
        <w:top w:val="none" w:sz="0" w:space="0" w:color="auto"/>
        <w:left w:val="none" w:sz="0" w:space="0" w:color="auto"/>
        <w:bottom w:val="none" w:sz="0" w:space="0" w:color="auto"/>
        <w:right w:val="none" w:sz="0" w:space="0" w:color="auto"/>
      </w:divBdr>
    </w:div>
    <w:div w:id="1270815436">
      <w:bodyDiv w:val="1"/>
      <w:marLeft w:val="0"/>
      <w:marRight w:val="0"/>
      <w:marTop w:val="0"/>
      <w:marBottom w:val="0"/>
      <w:divBdr>
        <w:top w:val="none" w:sz="0" w:space="0" w:color="auto"/>
        <w:left w:val="none" w:sz="0" w:space="0" w:color="auto"/>
        <w:bottom w:val="none" w:sz="0" w:space="0" w:color="auto"/>
        <w:right w:val="none" w:sz="0" w:space="0" w:color="auto"/>
      </w:divBdr>
    </w:div>
    <w:div w:id="1270966086">
      <w:bodyDiv w:val="1"/>
      <w:marLeft w:val="0"/>
      <w:marRight w:val="0"/>
      <w:marTop w:val="0"/>
      <w:marBottom w:val="0"/>
      <w:divBdr>
        <w:top w:val="none" w:sz="0" w:space="0" w:color="auto"/>
        <w:left w:val="none" w:sz="0" w:space="0" w:color="auto"/>
        <w:bottom w:val="none" w:sz="0" w:space="0" w:color="auto"/>
        <w:right w:val="none" w:sz="0" w:space="0" w:color="auto"/>
      </w:divBdr>
    </w:div>
    <w:div w:id="1271887978">
      <w:bodyDiv w:val="1"/>
      <w:marLeft w:val="0"/>
      <w:marRight w:val="0"/>
      <w:marTop w:val="0"/>
      <w:marBottom w:val="0"/>
      <w:divBdr>
        <w:top w:val="none" w:sz="0" w:space="0" w:color="auto"/>
        <w:left w:val="none" w:sz="0" w:space="0" w:color="auto"/>
        <w:bottom w:val="none" w:sz="0" w:space="0" w:color="auto"/>
        <w:right w:val="none" w:sz="0" w:space="0" w:color="auto"/>
      </w:divBdr>
    </w:div>
    <w:div w:id="1271930563">
      <w:bodyDiv w:val="1"/>
      <w:marLeft w:val="0"/>
      <w:marRight w:val="0"/>
      <w:marTop w:val="0"/>
      <w:marBottom w:val="0"/>
      <w:divBdr>
        <w:top w:val="none" w:sz="0" w:space="0" w:color="auto"/>
        <w:left w:val="none" w:sz="0" w:space="0" w:color="auto"/>
        <w:bottom w:val="none" w:sz="0" w:space="0" w:color="auto"/>
        <w:right w:val="none" w:sz="0" w:space="0" w:color="auto"/>
      </w:divBdr>
    </w:div>
    <w:div w:id="1272124645">
      <w:bodyDiv w:val="1"/>
      <w:marLeft w:val="0"/>
      <w:marRight w:val="0"/>
      <w:marTop w:val="0"/>
      <w:marBottom w:val="0"/>
      <w:divBdr>
        <w:top w:val="none" w:sz="0" w:space="0" w:color="auto"/>
        <w:left w:val="none" w:sz="0" w:space="0" w:color="auto"/>
        <w:bottom w:val="none" w:sz="0" w:space="0" w:color="auto"/>
        <w:right w:val="none" w:sz="0" w:space="0" w:color="auto"/>
      </w:divBdr>
    </w:div>
    <w:div w:id="1272400765">
      <w:bodyDiv w:val="1"/>
      <w:marLeft w:val="0"/>
      <w:marRight w:val="0"/>
      <w:marTop w:val="0"/>
      <w:marBottom w:val="0"/>
      <w:divBdr>
        <w:top w:val="none" w:sz="0" w:space="0" w:color="auto"/>
        <w:left w:val="none" w:sz="0" w:space="0" w:color="auto"/>
        <w:bottom w:val="none" w:sz="0" w:space="0" w:color="auto"/>
        <w:right w:val="none" w:sz="0" w:space="0" w:color="auto"/>
      </w:divBdr>
    </w:div>
    <w:div w:id="1273441961">
      <w:bodyDiv w:val="1"/>
      <w:marLeft w:val="0"/>
      <w:marRight w:val="0"/>
      <w:marTop w:val="0"/>
      <w:marBottom w:val="0"/>
      <w:divBdr>
        <w:top w:val="none" w:sz="0" w:space="0" w:color="auto"/>
        <w:left w:val="none" w:sz="0" w:space="0" w:color="auto"/>
        <w:bottom w:val="none" w:sz="0" w:space="0" w:color="auto"/>
        <w:right w:val="none" w:sz="0" w:space="0" w:color="auto"/>
      </w:divBdr>
    </w:div>
    <w:div w:id="1274049922">
      <w:bodyDiv w:val="1"/>
      <w:marLeft w:val="0"/>
      <w:marRight w:val="0"/>
      <w:marTop w:val="0"/>
      <w:marBottom w:val="0"/>
      <w:divBdr>
        <w:top w:val="none" w:sz="0" w:space="0" w:color="auto"/>
        <w:left w:val="none" w:sz="0" w:space="0" w:color="auto"/>
        <w:bottom w:val="none" w:sz="0" w:space="0" w:color="auto"/>
        <w:right w:val="none" w:sz="0" w:space="0" w:color="auto"/>
      </w:divBdr>
    </w:div>
    <w:div w:id="1274288943">
      <w:bodyDiv w:val="1"/>
      <w:marLeft w:val="0"/>
      <w:marRight w:val="0"/>
      <w:marTop w:val="0"/>
      <w:marBottom w:val="0"/>
      <w:divBdr>
        <w:top w:val="none" w:sz="0" w:space="0" w:color="auto"/>
        <w:left w:val="none" w:sz="0" w:space="0" w:color="auto"/>
        <w:bottom w:val="none" w:sz="0" w:space="0" w:color="auto"/>
        <w:right w:val="none" w:sz="0" w:space="0" w:color="auto"/>
      </w:divBdr>
    </w:div>
    <w:div w:id="1274627784">
      <w:bodyDiv w:val="1"/>
      <w:marLeft w:val="0"/>
      <w:marRight w:val="0"/>
      <w:marTop w:val="0"/>
      <w:marBottom w:val="0"/>
      <w:divBdr>
        <w:top w:val="none" w:sz="0" w:space="0" w:color="auto"/>
        <w:left w:val="none" w:sz="0" w:space="0" w:color="auto"/>
        <w:bottom w:val="none" w:sz="0" w:space="0" w:color="auto"/>
        <w:right w:val="none" w:sz="0" w:space="0" w:color="auto"/>
      </w:divBdr>
    </w:div>
    <w:div w:id="1274826983">
      <w:bodyDiv w:val="1"/>
      <w:marLeft w:val="0"/>
      <w:marRight w:val="0"/>
      <w:marTop w:val="0"/>
      <w:marBottom w:val="0"/>
      <w:divBdr>
        <w:top w:val="none" w:sz="0" w:space="0" w:color="auto"/>
        <w:left w:val="none" w:sz="0" w:space="0" w:color="auto"/>
        <w:bottom w:val="none" w:sz="0" w:space="0" w:color="auto"/>
        <w:right w:val="none" w:sz="0" w:space="0" w:color="auto"/>
      </w:divBdr>
    </w:div>
    <w:div w:id="1275021485">
      <w:bodyDiv w:val="1"/>
      <w:marLeft w:val="0"/>
      <w:marRight w:val="0"/>
      <w:marTop w:val="0"/>
      <w:marBottom w:val="0"/>
      <w:divBdr>
        <w:top w:val="none" w:sz="0" w:space="0" w:color="auto"/>
        <w:left w:val="none" w:sz="0" w:space="0" w:color="auto"/>
        <w:bottom w:val="none" w:sz="0" w:space="0" w:color="auto"/>
        <w:right w:val="none" w:sz="0" w:space="0" w:color="auto"/>
      </w:divBdr>
    </w:div>
    <w:div w:id="1275284364">
      <w:bodyDiv w:val="1"/>
      <w:marLeft w:val="0"/>
      <w:marRight w:val="0"/>
      <w:marTop w:val="0"/>
      <w:marBottom w:val="0"/>
      <w:divBdr>
        <w:top w:val="none" w:sz="0" w:space="0" w:color="auto"/>
        <w:left w:val="none" w:sz="0" w:space="0" w:color="auto"/>
        <w:bottom w:val="none" w:sz="0" w:space="0" w:color="auto"/>
        <w:right w:val="none" w:sz="0" w:space="0" w:color="auto"/>
      </w:divBdr>
    </w:div>
    <w:div w:id="1276404491">
      <w:bodyDiv w:val="1"/>
      <w:marLeft w:val="0"/>
      <w:marRight w:val="0"/>
      <w:marTop w:val="0"/>
      <w:marBottom w:val="0"/>
      <w:divBdr>
        <w:top w:val="none" w:sz="0" w:space="0" w:color="auto"/>
        <w:left w:val="none" w:sz="0" w:space="0" w:color="auto"/>
        <w:bottom w:val="none" w:sz="0" w:space="0" w:color="auto"/>
        <w:right w:val="none" w:sz="0" w:space="0" w:color="auto"/>
      </w:divBdr>
    </w:div>
    <w:div w:id="1279098620">
      <w:bodyDiv w:val="1"/>
      <w:marLeft w:val="0"/>
      <w:marRight w:val="0"/>
      <w:marTop w:val="0"/>
      <w:marBottom w:val="0"/>
      <w:divBdr>
        <w:top w:val="none" w:sz="0" w:space="0" w:color="auto"/>
        <w:left w:val="none" w:sz="0" w:space="0" w:color="auto"/>
        <w:bottom w:val="none" w:sz="0" w:space="0" w:color="auto"/>
        <w:right w:val="none" w:sz="0" w:space="0" w:color="auto"/>
      </w:divBdr>
    </w:div>
    <w:div w:id="1281450213">
      <w:bodyDiv w:val="1"/>
      <w:marLeft w:val="0"/>
      <w:marRight w:val="0"/>
      <w:marTop w:val="0"/>
      <w:marBottom w:val="0"/>
      <w:divBdr>
        <w:top w:val="none" w:sz="0" w:space="0" w:color="auto"/>
        <w:left w:val="none" w:sz="0" w:space="0" w:color="auto"/>
        <w:bottom w:val="none" w:sz="0" w:space="0" w:color="auto"/>
        <w:right w:val="none" w:sz="0" w:space="0" w:color="auto"/>
      </w:divBdr>
    </w:div>
    <w:div w:id="1281644252">
      <w:bodyDiv w:val="1"/>
      <w:marLeft w:val="0"/>
      <w:marRight w:val="0"/>
      <w:marTop w:val="0"/>
      <w:marBottom w:val="0"/>
      <w:divBdr>
        <w:top w:val="none" w:sz="0" w:space="0" w:color="auto"/>
        <w:left w:val="none" w:sz="0" w:space="0" w:color="auto"/>
        <w:bottom w:val="none" w:sz="0" w:space="0" w:color="auto"/>
        <w:right w:val="none" w:sz="0" w:space="0" w:color="auto"/>
      </w:divBdr>
    </w:div>
    <w:div w:id="1282607648">
      <w:bodyDiv w:val="1"/>
      <w:marLeft w:val="0"/>
      <w:marRight w:val="0"/>
      <w:marTop w:val="0"/>
      <w:marBottom w:val="0"/>
      <w:divBdr>
        <w:top w:val="none" w:sz="0" w:space="0" w:color="auto"/>
        <w:left w:val="none" w:sz="0" w:space="0" w:color="auto"/>
        <w:bottom w:val="none" w:sz="0" w:space="0" w:color="auto"/>
        <w:right w:val="none" w:sz="0" w:space="0" w:color="auto"/>
      </w:divBdr>
    </w:div>
    <w:div w:id="1282613537">
      <w:bodyDiv w:val="1"/>
      <w:marLeft w:val="0"/>
      <w:marRight w:val="0"/>
      <w:marTop w:val="0"/>
      <w:marBottom w:val="0"/>
      <w:divBdr>
        <w:top w:val="none" w:sz="0" w:space="0" w:color="auto"/>
        <w:left w:val="none" w:sz="0" w:space="0" w:color="auto"/>
        <w:bottom w:val="none" w:sz="0" w:space="0" w:color="auto"/>
        <w:right w:val="none" w:sz="0" w:space="0" w:color="auto"/>
      </w:divBdr>
    </w:div>
    <w:div w:id="1283151746">
      <w:bodyDiv w:val="1"/>
      <w:marLeft w:val="0"/>
      <w:marRight w:val="0"/>
      <w:marTop w:val="0"/>
      <w:marBottom w:val="0"/>
      <w:divBdr>
        <w:top w:val="none" w:sz="0" w:space="0" w:color="auto"/>
        <w:left w:val="none" w:sz="0" w:space="0" w:color="auto"/>
        <w:bottom w:val="none" w:sz="0" w:space="0" w:color="auto"/>
        <w:right w:val="none" w:sz="0" w:space="0" w:color="auto"/>
      </w:divBdr>
    </w:div>
    <w:div w:id="1283465068">
      <w:bodyDiv w:val="1"/>
      <w:marLeft w:val="0"/>
      <w:marRight w:val="0"/>
      <w:marTop w:val="0"/>
      <w:marBottom w:val="0"/>
      <w:divBdr>
        <w:top w:val="none" w:sz="0" w:space="0" w:color="auto"/>
        <w:left w:val="none" w:sz="0" w:space="0" w:color="auto"/>
        <w:bottom w:val="none" w:sz="0" w:space="0" w:color="auto"/>
        <w:right w:val="none" w:sz="0" w:space="0" w:color="auto"/>
      </w:divBdr>
    </w:div>
    <w:div w:id="1284313183">
      <w:bodyDiv w:val="1"/>
      <w:marLeft w:val="0"/>
      <w:marRight w:val="0"/>
      <w:marTop w:val="0"/>
      <w:marBottom w:val="0"/>
      <w:divBdr>
        <w:top w:val="none" w:sz="0" w:space="0" w:color="auto"/>
        <w:left w:val="none" w:sz="0" w:space="0" w:color="auto"/>
        <w:bottom w:val="none" w:sz="0" w:space="0" w:color="auto"/>
        <w:right w:val="none" w:sz="0" w:space="0" w:color="auto"/>
      </w:divBdr>
    </w:div>
    <w:div w:id="1285505705">
      <w:bodyDiv w:val="1"/>
      <w:marLeft w:val="0"/>
      <w:marRight w:val="0"/>
      <w:marTop w:val="0"/>
      <w:marBottom w:val="0"/>
      <w:divBdr>
        <w:top w:val="none" w:sz="0" w:space="0" w:color="auto"/>
        <w:left w:val="none" w:sz="0" w:space="0" w:color="auto"/>
        <w:bottom w:val="none" w:sz="0" w:space="0" w:color="auto"/>
        <w:right w:val="none" w:sz="0" w:space="0" w:color="auto"/>
      </w:divBdr>
    </w:div>
    <w:div w:id="1285574782">
      <w:bodyDiv w:val="1"/>
      <w:marLeft w:val="0"/>
      <w:marRight w:val="0"/>
      <w:marTop w:val="0"/>
      <w:marBottom w:val="0"/>
      <w:divBdr>
        <w:top w:val="none" w:sz="0" w:space="0" w:color="auto"/>
        <w:left w:val="none" w:sz="0" w:space="0" w:color="auto"/>
        <w:bottom w:val="none" w:sz="0" w:space="0" w:color="auto"/>
        <w:right w:val="none" w:sz="0" w:space="0" w:color="auto"/>
      </w:divBdr>
    </w:div>
    <w:div w:id="1287783614">
      <w:bodyDiv w:val="1"/>
      <w:marLeft w:val="0"/>
      <w:marRight w:val="0"/>
      <w:marTop w:val="0"/>
      <w:marBottom w:val="0"/>
      <w:divBdr>
        <w:top w:val="none" w:sz="0" w:space="0" w:color="auto"/>
        <w:left w:val="none" w:sz="0" w:space="0" w:color="auto"/>
        <w:bottom w:val="none" w:sz="0" w:space="0" w:color="auto"/>
        <w:right w:val="none" w:sz="0" w:space="0" w:color="auto"/>
      </w:divBdr>
    </w:div>
    <w:div w:id="1287814195">
      <w:bodyDiv w:val="1"/>
      <w:marLeft w:val="0"/>
      <w:marRight w:val="0"/>
      <w:marTop w:val="0"/>
      <w:marBottom w:val="0"/>
      <w:divBdr>
        <w:top w:val="none" w:sz="0" w:space="0" w:color="auto"/>
        <w:left w:val="none" w:sz="0" w:space="0" w:color="auto"/>
        <w:bottom w:val="none" w:sz="0" w:space="0" w:color="auto"/>
        <w:right w:val="none" w:sz="0" w:space="0" w:color="auto"/>
      </w:divBdr>
    </w:div>
    <w:div w:id="1287928155">
      <w:bodyDiv w:val="1"/>
      <w:marLeft w:val="0"/>
      <w:marRight w:val="0"/>
      <w:marTop w:val="0"/>
      <w:marBottom w:val="0"/>
      <w:divBdr>
        <w:top w:val="none" w:sz="0" w:space="0" w:color="auto"/>
        <w:left w:val="none" w:sz="0" w:space="0" w:color="auto"/>
        <w:bottom w:val="none" w:sz="0" w:space="0" w:color="auto"/>
        <w:right w:val="none" w:sz="0" w:space="0" w:color="auto"/>
      </w:divBdr>
    </w:div>
    <w:div w:id="1288244512">
      <w:bodyDiv w:val="1"/>
      <w:marLeft w:val="0"/>
      <w:marRight w:val="0"/>
      <w:marTop w:val="0"/>
      <w:marBottom w:val="0"/>
      <w:divBdr>
        <w:top w:val="none" w:sz="0" w:space="0" w:color="auto"/>
        <w:left w:val="none" w:sz="0" w:space="0" w:color="auto"/>
        <w:bottom w:val="none" w:sz="0" w:space="0" w:color="auto"/>
        <w:right w:val="none" w:sz="0" w:space="0" w:color="auto"/>
      </w:divBdr>
    </w:div>
    <w:div w:id="1288508618">
      <w:bodyDiv w:val="1"/>
      <w:marLeft w:val="0"/>
      <w:marRight w:val="0"/>
      <w:marTop w:val="0"/>
      <w:marBottom w:val="0"/>
      <w:divBdr>
        <w:top w:val="none" w:sz="0" w:space="0" w:color="auto"/>
        <w:left w:val="none" w:sz="0" w:space="0" w:color="auto"/>
        <w:bottom w:val="none" w:sz="0" w:space="0" w:color="auto"/>
        <w:right w:val="none" w:sz="0" w:space="0" w:color="auto"/>
      </w:divBdr>
    </w:div>
    <w:div w:id="1288851825">
      <w:bodyDiv w:val="1"/>
      <w:marLeft w:val="0"/>
      <w:marRight w:val="0"/>
      <w:marTop w:val="0"/>
      <w:marBottom w:val="0"/>
      <w:divBdr>
        <w:top w:val="none" w:sz="0" w:space="0" w:color="auto"/>
        <w:left w:val="none" w:sz="0" w:space="0" w:color="auto"/>
        <w:bottom w:val="none" w:sz="0" w:space="0" w:color="auto"/>
        <w:right w:val="none" w:sz="0" w:space="0" w:color="auto"/>
      </w:divBdr>
    </w:div>
    <w:div w:id="1289816350">
      <w:bodyDiv w:val="1"/>
      <w:marLeft w:val="0"/>
      <w:marRight w:val="0"/>
      <w:marTop w:val="0"/>
      <w:marBottom w:val="0"/>
      <w:divBdr>
        <w:top w:val="none" w:sz="0" w:space="0" w:color="auto"/>
        <w:left w:val="none" w:sz="0" w:space="0" w:color="auto"/>
        <w:bottom w:val="none" w:sz="0" w:space="0" w:color="auto"/>
        <w:right w:val="none" w:sz="0" w:space="0" w:color="auto"/>
      </w:divBdr>
    </w:div>
    <w:div w:id="1289894518">
      <w:bodyDiv w:val="1"/>
      <w:marLeft w:val="0"/>
      <w:marRight w:val="0"/>
      <w:marTop w:val="0"/>
      <w:marBottom w:val="0"/>
      <w:divBdr>
        <w:top w:val="none" w:sz="0" w:space="0" w:color="auto"/>
        <w:left w:val="none" w:sz="0" w:space="0" w:color="auto"/>
        <w:bottom w:val="none" w:sz="0" w:space="0" w:color="auto"/>
        <w:right w:val="none" w:sz="0" w:space="0" w:color="auto"/>
      </w:divBdr>
    </w:div>
    <w:div w:id="1290088285">
      <w:bodyDiv w:val="1"/>
      <w:marLeft w:val="0"/>
      <w:marRight w:val="0"/>
      <w:marTop w:val="0"/>
      <w:marBottom w:val="0"/>
      <w:divBdr>
        <w:top w:val="none" w:sz="0" w:space="0" w:color="auto"/>
        <w:left w:val="none" w:sz="0" w:space="0" w:color="auto"/>
        <w:bottom w:val="none" w:sz="0" w:space="0" w:color="auto"/>
        <w:right w:val="none" w:sz="0" w:space="0" w:color="auto"/>
      </w:divBdr>
    </w:div>
    <w:div w:id="1290285850">
      <w:bodyDiv w:val="1"/>
      <w:marLeft w:val="0"/>
      <w:marRight w:val="0"/>
      <w:marTop w:val="0"/>
      <w:marBottom w:val="0"/>
      <w:divBdr>
        <w:top w:val="none" w:sz="0" w:space="0" w:color="auto"/>
        <w:left w:val="none" w:sz="0" w:space="0" w:color="auto"/>
        <w:bottom w:val="none" w:sz="0" w:space="0" w:color="auto"/>
        <w:right w:val="none" w:sz="0" w:space="0" w:color="auto"/>
      </w:divBdr>
    </w:div>
    <w:div w:id="1290546416">
      <w:bodyDiv w:val="1"/>
      <w:marLeft w:val="0"/>
      <w:marRight w:val="0"/>
      <w:marTop w:val="0"/>
      <w:marBottom w:val="0"/>
      <w:divBdr>
        <w:top w:val="none" w:sz="0" w:space="0" w:color="auto"/>
        <w:left w:val="none" w:sz="0" w:space="0" w:color="auto"/>
        <w:bottom w:val="none" w:sz="0" w:space="0" w:color="auto"/>
        <w:right w:val="none" w:sz="0" w:space="0" w:color="auto"/>
      </w:divBdr>
    </w:div>
    <w:div w:id="1290936907">
      <w:bodyDiv w:val="1"/>
      <w:marLeft w:val="0"/>
      <w:marRight w:val="0"/>
      <w:marTop w:val="0"/>
      <w:marBottom w:val="0"/>
      <w:divBdr>
        <w:top w:val="none" w:sz="0" w:space="0" w:color="auto"/>
        <w:left w:val="none" w:sz="0" w:space="0" w:color="auto"/>
        <w:bottom w:val="none" w:sz="0" w:space="0" w:color="auto"/>
        <w:right w:val="none" w:sz="0" w:space="0" w:color="auto"/>
      </w:divBdr>
    </w:div>
    <w:div w:id="1291014960">
      <w:bodyDiv w:val="1"/>
      <w:marLeft w:val="0"/>
      <w:marRight w:val="0"/>
      <w:marTop w:val="0"/>
      <w:marBottom w:val="0"/>
      <w:divBdr>
        <w:top w:val="none" w:sz="0" w:space="0" w:color="auto"/>
        <w:left w:val="none" w:sz="0" w:space="0" w:color="auto"/>
        <w:bottom w:val="none" w:sz="0" w:space="0" w:color="auto"/>
        <w:right w:val="none" w:sz="0" w:space="0" w:color="auto"/>
      </w:divBdr>
    </w:div>
    <w:div w:id="1291126561">
      <w:bodyDiv w:val="1"/>
      <w:marLeft w:val="0"/>
      <w:marRight w:val="0"/>
      <w:marTop w:val="0"/>
      <w:marBottom w:val="0"/>
      <w:divBdr>
        <w:top w:val="none" w:sz="0" w:space="0" w:color="auto"/>
        <w:left w:val="none" w:sz="0" w:space="0" w:color="auto"/>
        <w:bottom w:val="none" w:sz="0" w:space="0" w:color="auto"/>
        <w:right w:val="none" w:sz="0" w:space="0" w:color="auto"/>
      </w:divBdr>
    </w:div>
    <w:div w:id="1291322564">
      <w:bodyDiv w:val="1"/>
      <w:marLeft w:val="0"/>
      <w:marRight w:val="0"/>
      <w:marTop w:val="0"/>
      <w:marBottom w:val="0"/>
      <w:divBdr>
        <w:top w:val="none" w:sz="0" w:space="0" w:color="auto"/>
        <w:left w:val="none" w:sz="0" w:space="0" w:color="auto"/>
        <w:bottom w:val="none" w:sz="0" w:space="0" w:color="auto"/>
        <w:right w:val="none" w:sz="0" w:space="0" w:color="auto"/>
      </w:divBdr>
    </w:div>
    <w:div w:id="1293488049">
      <w:bodyDiv w:val="1"/>
      <w:marLeft w:val="0"/>
      <w:marRight w:val="0"/>
      <w:marTop w:val="0"/>
      <w:marBottom w:val="0"/>
      <w:divBdr>
        <w:top w:val="none" w:sz="0" w:space="0" w:color="auto"/>
        <w:left w:val="none" w:sz="0" w:space="0" w:color="auto"/>
        <w:bottom w:val="none" w:sz="0" w:space="0" w:color="auto"/>
        <w:right w:val="none" w:sz="0" w:space="0" w:color="auto"/>
      </w:divBdr>
    </w:div>
    <w:div w:id="1294020757">
      <w:bodyDiv w:val="1"/>
      <w:marLeft w:val="0"/>
      <w:marRight w:val="0"/>
      <w:marTop w:val="0"/>
      <w:marBottom w:val="0"/>
      <w:divBdr>
        <w:top w:val="none" w:sz="0" w:space="0" w:color="auto"/>
        <w:left w:val="none" w:sz="0" w:space="0" w:color="auto"/>
        <w:bottom w:val="none" w:sz="0" w:space="0" w:color="auto"/>
        <w:right w:val="none" w:sz="0" w:space="0" w:color="auto"/>
      </w:divBdr>
    </w:div>
    <w:div w:id="1294093638">
      <w:bodyDiv w:val="1"/>
      <w:marLeft w:val="0"/>
      <w:marRight w:val="0"/>
      <w:marTop w:val="0"/>
      <w:marBottom w:val="0"/>
      <w:divBdr>
        <w:top w:val="none" w:sz="0" w:space="0" w:color="auto"/>
        <w:left w:val="none" w:sz="0" w:space="0" w:color="auto"/>
        <w:bottom w:val="none" w:sz="0" w:space="0" w:color="auto"/>
        <w:right w:val="none" w:sz="0" w:space="0" w:color="auto"/>
      </w:divBdr>
    </w:div>
    <w:div w:id="1294096750">
      <w:bodyDiv w:val="1"/>
      <w:marLeft w:val="0"/>
      <w:marRight w:val="0"/>
      <w:marTop w:val="0"/>
      <w:marBottom w:val="0"/>
      <w:divBdr>
        <w:top w:val="none" w:sz="0" w:space="0" w:color="auto"/>
        <w:left w:val="none" w:sz="0" w:space="0" w:color="auto"/>
        <w:bottom w:val="none" w:sz="0" w:space="0" w:color="auto"/>
        <w:right w:val="none" w:sz="0" w:space="0" w:color="auto"/>
      </w:divBdr>
    </w:div>
    <w:div w:id="1294211341">
      <w:bodyDiv w:val="1"/>
      <w:marLeft w:val="0"/>
      <w:marRight w:val="0"/>
      <w:marTop w:val="0"/>
      <w:marBottom w:val="0"/>
      <w:divBdr>
        <w:top w:val="none" w:sz="0" w:space="0" w:color="auto"/>
        <w:left w:val="none" w:sz="0" w:space="0" w:color="auto"/>
        <w:bottom w:val="none" w:sz="0" w:space="0" w:color="auto"/>
        <w:right w:val="none" w:sz="0" w:space="0" w:color="auto"/>
      </w:divBdr>
    </w:div>
    <w:div w:id="1294680115">
      <w:bodyDiv w:val="1"/>
      <w:marLeft w:val="0"/>
      <w:marRight w:val="0"/>
      <w:marTop w:val="0"/>
      <w:marBottom w:val="0"/>
      <w:divBdr>
        <w:top w:val="none" w:sz="0" w:space="0" w:color="auto"/>
        <w:left w:val="none" w:sz="0" w:space="0" w:color="auto"/>
        <w:bottom w:val="none" w:sz="0" w:space="0" w:color="auto"/>
        <w:right w:val="none" w:sz="0" w:space="0" w:color="auto"/>
      </w:divBdr>
    </w:div>
    <w:div w:id="1295599635">
      <w:bodyDiv w:val="1"/>
      <w:marLeft w:val="0"/>
      <w:marRight w:val="0"/>
      <w:marTop w:val="0"/>
      <w:marBottom w:val="0"/>
      <w:divBdr>
        <w:top w:val="none" w:sz="0" w:space="0" w:color="auto"/>
        <w:left w:val="none" w:sz="0" w:space="0" w:color="auto"/>
        <w:bottom w:val="none" w:sz="0" w:space="0" w:color="auto"/>
        <w:right w:val="none" w:sz="0" w:space="0" w:color="auto"/>
      </w:divBdr>
    </w:div>
    <w:div w:id="1295721744">
      <w:bodyDiv w:val="1"/>
      <w:marLeft w:val="0"/>
      <w:marRight w:val="0"/>
      <w:marTop w:val="0"/>
      <w:marBottom w:val="0"/>
      <w:divBdr>
        <w:top w:val="none" w:sz="0" w:space="0" w:color="auto"/>
        <w:left w:val="none" w:sz="0" w:space="0" w:color="auto"/>
        <w:bottom w:val="none" w:sz="0" w:space="0" w:color="auto"/>
        <w:right w:val="none" w:sz="0" w:space="0" w:color="auto"/>
      </w:divBdr>
    </w:div>
    <w:div w:id="1296713530">
      <w:bodyDiv w:val="1"/>
      <w:marLeft w:val="0"/>
      <w:marRight w:val="0"/>
      <w:marTop w:val="0"/>
      <w:marBottom w:val="0"/>
      <w:divBdr>
        <w:top w:val="none" w:sz="0" w:space="0" w:color="auto"/>
        <w:left w:val="none" w:sz="0" w:space="0" w:color="auto"/>
        <w:bottom w:val="none" w:sz="0" w:space="0" w:color="auto"/>
        <w:right w:val="none" w:sz="0" w:space="0" w:color="auto"/>
      </w:divBdr>
    </w:div>
    <w:div w:id="1296986542">
      <w:bodyDiv w:val="1"/>
      <w:marLeft w:val="0"/>
      <w:marRight w:val="0"/>
      <w:marTop w:val="0"/>
      <w:marBottom w:val="0"/>
      <w:divBdr>
        <w:top w:val="none" w:sz="0" w:space="0" w:color="auto"/>
        <w:left w:val="none" w:sz="0" w:space="0" w:color="auto"/>
        <w:bottom w:val="none" w:sz="0" w:space="0" w:color="auto"/>
        <w:right w:val="none" w:sz="0" w:space="0" w:color="auto"/>
      </w:divBdr>
    </w:div>
    <w:div w:id="1298531092">
      <w:bodyDiv w:val="1"/>
      <w:marLeft w:val="0"/>
      <w:marRight w:val="0"/>
      <w:marTop w:val="0"/>
      <w:marBottom w:val="0"/>
      <w:divBdr>
        <w:top w:val="none" w:sz="0" w:space="0" w:color="auto"/>
        <w:left w:val="none" w:sz="0" w:space="0" w:color="auto"/>
        <w:bottom w:val="none" w:sz="0" w:space="0" w:color="auto"/>
        <w:right w:val="none" w:sz="0" w:space="0" w:color="auto"/>
      </w:divBdr>
    </w:div>
    <w:div w:id="1298562500">
      <w:bodyDiv w:val="1"/>
      <w:marLeft w:val="0"/>
      <w:marRight w:val="0"/>
      <w:marTop w:val="0"/>
      <w:marBottom w:val="0"/>
      <w:divBdr>
        <w:top w:val="none" w:sz="0" w:space="0" w:color="auto"/>
        <w:left w:val="none" w:sz="0" w:space="0" w:color="auto"/>
        <w:bottom w:val="none" w:sz="0" w:space="0" w:color="auto"/>
        <w:right w:val="none" w:sz="0" w:space="0" w:color="auto"/>
      </w:divBdr>
    </w:div>
    <w:div w:id="1299068603">
      <w:bodyDiv w:val="1"/>
      <w:marLeft w:val="0"/>
      <w:marRight w:val="0"/>
      <w:marTop w:val="0"/>
      <w:marBottom w:val="0"/>
      <w:divBdr>
        <w:top w:val="none" w:sz="0" w:space="0" w:color="auto"/>
        <w:left w:val="none" w:sz="0" w:space="0" w:color="auto"/>
        <w:bottom w:val="none" w:sz="0" w:space="0" w:color="auto"/>
        <w:right w:val="none" w:sz="0" w:space="0" w:color="auto"/>
      </w:divBdr>
    </w:div>
    <w:div w:id="1300570541">
      <w:bodyDiv w:val="1"/>
      <w:marLeft w:val="0"/>
      <w:marRight w:val="0"/>
      <w:marTop w:val="0"/>
      <w:marBottom w:val="0"/>
      <w:divBdr>
        <w:top w:val="none" w:sz="0" w:space="0" w:color="auto"/>
        <w:left w:val="none" w:sz="0" w:space="0" w:color="auto"/>
        <w:bottom w:val="none" w:sz="0" w:space="0" w:color="auto"/>
        <w:right w:val="none" w:sz="0" w:space="0" w:color="auto"/>
      </w:divBdr>
    </w:div>
    <w:div w:id="1301380905">
      <w:bodyDiv w:val="1"/>
      <w:marLeft w:val="0"/>
      <w:marRight w:val="0"/>
      <w:marTop w:val="0"/>
      <w:marBottom w:val="0"/>
      <w:divBdr>
        <w:top w:val="none" w:sz="0" w:space="0" w:color="auto"/>
        <w:left w:val="none" w:sz="0" w:space="0" w:color="auto"/>
        <w:bottom w:val="none" w:sz="0" w:space="0" w:color="auto"/>
        <w:right w:val="none" w:sz="0" w:space="0" w:color="auto"/>
      </w:divBdr>
    </w:div>
    <w:div w:id="1302348499">
      <w:bodyDiv w:val="1"/>
      <w:marLeft w:val="0"/>
      <w:marRight w:val="0"/>
      <w:marTop w:val="0"/>
      <w:marBottom w:val="0"/>
      <w:divBdr>
        <w:top w:val="none" w:sz="0" w:space="0" w:color="auto"/>
        <w:left w:val="none" w:sz="0" w:space="0" w:color="auto"/>
        <w:bottom w:val="none" w:sz="0" w:space="0" w:color="auto"/>
        <w:right w:val="none" w:sz="0" w:space="0" w:color="auto"/>
      </w:divBdr>
    </w:div>
    <w:div w:id="1304964627">
      <w:bodyDiv w:val="1"/>
      <w:marLeft w:val="0"/>
      <w:marRight w:val="0"/>
      <w:marTop w:val="0"/>
      <w:marBottom w:val="0"/>
      <w:divBdr>
        <w:top w:val="none" w:sz="0" w:space="0" w:color="auto"/>
        <w:left w:val="none" w:sz="0" w:space="0" w:color="auto"/>
        <w:bottom w:val="none" w:sz="0" w:space="0" w:color="auto"/>
        <w:right w:val="none" w:sz="0" w:space="0" w:color="auto"/>
      </w:divBdr>
    </w:div>
    <w:div w:id="1304965993">
      <w:bodyDiv w:val="1"/>
      <w:marLeft w:val="0"/>
      <w:marRight w:val="0"/>
      <w:marTop w:val="0"/>
      <w:marBottom w:val="0"/>
      <w:divBdr>
        <w:top w:val="none" w:sz="0" w:space="0" w:color="auto"/>
        <w:left w:val="none" w:sz="0" w:space="0" w:color="auto"/>
        <w:bottom w:val="none" w:sz="0" w:space="0" w:color="auto"/>
        <w:right w:val="none" w:sz="0" w:space="0" w:color="auto"/>
      </w:divBdr>
    </w:div>
    <w:div w:id="1305358182">
      <w:bodyDiv w:val="1"/>
      <w:marLeft w:val="0"/>
      <w:marRight w:val="0"/>
      <w:marTop w:val="0"/>
      <w:marBottom w:val="0"/>
      <w:divBdr>
        <w:top w:val="none" w:sz="0" w:space="0" w:color="auto"/>
        <w:left w:val="none" w:sz="0" w:space="0" w:color="auto"/>
        <w:bottom w:val="none" w:sz="0" w:space="0" w:color="auto"/>
        <w:right w:val="none" w:sz="0" w:space="0" w:color="auto"/>
      </w:divBdr>
    </w:div>
    <w:div w:id="1305619687">
      <w:bodyDiv w:val="1"/>
      <w:marLeft w:val="0"/>
      <w:marRight w:val="0"/>
      <w:marTop w:val="0"/>
      <w:marBottom w:val="0"/>
      <w:divBdr>
        <w:top w:val="none" w:sz="0" w:space="0" w:color="auto"/>
        <w:left w:val="none" w:sz="0" w:space="0" w:color="auto"/>
        <w:bottom w:val="none" w:sz="0" w:space="0" w:color="auto"/>
        <w:right w:val="none" w:sz="0" w:space="0" w:color="auto"/>
      </w:divBdr>
    </w:div>
    <w:div w:id="1305965896">
      <w:bodyDiv w:val="1"/>
      <w:marLeft w:val="0"/>
      <w:marRight w:val="0"/>
      <w:marTop w:val="0"/>
      <w:marBottom w:val="0"/>
      <w:divBdr>
        <w:top w:val="none" w:sz="0" w:space="0" w:color="auto"/>
        <w:left w:val="none" w:sz="0" w:space="0" w:color="auto"/>
        <w:bottom w:val="none" w:sz="0" w:space="0" w:color="auto"/>
        <w:right w:val="none" w:sz="0" w:space="0" w:color="auto"/>
      </w:divBdr>
    </w:div>
    <w:div w:id="1307205207">
      <w:bodyDiv w:val="1"/>
      <w:marLeft w:val="0"/>
      <w:marRight w:val="0"/>
      <w:marTop w:val="0"/>
      <w:marBottom w:val="0"/>
      <w:divBdr>
        <w:top w:val="none" w:sz="0" w:space="0" w:color="auto"/>
        <w:left w:val="none" w:sz="0" w:space="0" w:color="auto"/>
        <w:bottom w:val="none" w:sz="0" w:space="0" w:color="auto"/>
        <w:right w:val="none" w:sz="0" w:space="0" w:color="auto"/>
      </w:divBdr>
    </w:div>
    <w:div w:id="1308363189">
      <w:bodyDiv w:val="1"/>
      <w:marLeft w:val="0"/>
      <w:marRight w:val="0"/>
      <w:marTop w:val="0"/>
      <w:marBottom w:val="0"/>
      <w:divBdr>
        <w:top w:val="none" w:sz="0" w:space="0" w:color="auto"/>
        <w:left w:val="none" w:sz="0" w:space="0" w:color="auto"/>
        <w:bottom w:val="none" w:sz="0" w:space="0" w:color="auto"/>
        <w:right w:val="none" w:sz="0" w:space="0" w:color="auto"/>
      </w:divBdr>
    </w:div>
    <w:div w:id="1308393052">
      <w:bodyDiv w:val="1"/>
      <w:marLeft w:val="0"/>
      <w:marRight w:val="0"/>
      <w:marTop w:val="0"/>
      <w:marBottom w:val="0"/>
      <w:divBdr>
        <w:top w:val="none" w:sz="0" w:space="0" w:color="auto"/>
        <w:left w:val="none" w:sz="0" w:space="0" w:color="auto"/>
        <w:bottom w:val="none" w:sz="0" w:space="0" w:color="auto"/>
        <w:right w:val="none" w:sz="0" w:space="0" w:color="auto"/>
      </w:divBdr>
    </w:div>
    <w:div w:id="1308626954">
      <w:bodyDiv w:val="1"/>
      <w:marLeft w:val="0"/>
      <w:marRight w:val="0"/>
      <w:marTop w:val="0"/>
      <w:marBottom w:val="0"/>
      <w:divBdr>
        <w:top w:val="none" w:sz="0" w:space="0" w:color="auto"/>
        <w:left w:val="none" w:sz="0" w:space="0" w:color="auto"/>
        <w:bottom w:val="none" w:sz="0" w:space="0" w:color="auto"/>
        <w:right w:val="none" w:sz="0" w:space="0" w:color="auto"/>
      </w:divBdr>
    </w:div>
    <w:div w:id="1308894057">
      <w:bodyDiv w:val="1"/>
      <w:marLeft w:val="0"/>
      <w:marRight w:val="0"/>
      <w:marTop w:val="0"/>
      <w:marBottom w:val="0"/>
      <w:divBdr>
        <w:top w:val="none" w:sz="0" w:space="0" w:color="auto"/>
        <w:left w:val="none" w:sz="0" w:space="0" w:color="auto"/>
        <w:bottom w:val="none" w:sz="0" w:space="0" w:color="auto"/>
        <w:right w:val="none" w:sz="0" w:space="0" w:color="auto"/>
      </w:divBdr>
    </w:div>
    <w:div w:id="1309213815">
      <w:bodyDiv w:val="1"/>
      <w:marLeft w:val="0"/>
      <w:marRight w:val="0"/>
      <w:marTop w:val="0"/>
      <w:marBottom w:val="0"/>
      <w:divBdr>
        <w:top w:val="none" w:sz="0" w:space="0" w:color="auto"/>
        <w:left w:val="none" w:sz="0" w:space="0" w:color="auto"/>
        <w:bottom w:val="none" w:sz="0" w:space="0" w:color="auto"/>
        <w:right w:val="none" w:sz="0" w:space="0" w:color="auto"/>
      </w:divBdr>
    </w:div>
    <w:div w:id="1309548938">
      <w:bodyDiv w:val="1"/>
      <w:marLeft w:val="0"/>
      <w:marRight w:val="0"/>
      <w:marTop w:val="0"/>
      <w:marBottom w:val="0"/>
      <w:divBdr>
        <w:top w:val="none" w:sz="0" w:space="0" w:color="auto"/>
        <w:left w:val="none" w:sz="0" w:space="0" w:color="auto"/>
        <w:bottom w:val="none" w:sz="0" w:space="0" w:color="auto"/>
        <w:right w:val="none" w:sz="0" w:space="0" w:color="auto"/>
      </w:divBdr>
    </w:div>
    <w:div w:id="1309625678">
      <w:bodyDiv w:val="1"/>
      <w:marLeft w:val="0"/>
      <w:marRight w:val="0"/>
      <w:marTop w:val="0"/>
      <w:marBottom w:val="0"/>
      <w:divBdr>
        <w:top w:val="none" w:sz="0" w:space="0" w:color="auto"/>
        <w:left w:val="none" w:sz="0" w:space="0" w:color="auto"/>
        <w:bottom w:val="none" w:sz="0" w:space="0" w:color="auto"/>
        <w:right w:val="none" w:sz="0" w:space="0" w:color="auto"/>
      </w:divBdr>
    </w:div>
    <w:div w:id="1309704136">
      <w:bodyDiv w:val="1"/>
      <w:marLeft w:val="0"/>
      <w:marRight w:val="0"/>
      <w:marTop w:val="0"/>
      <w:marBottom w:val="0"/>
      <w:divBdr>
        <w:top w:val="none" w:sz="0" w:space="0" w:color="auto"/>
        <w:left w:val="none" w:sz="0" w:space="0" w:color="auto"/>
        <w:bottom w:val="none" w:sz="0" w:space="0" w:color="auto"/>
        <w:right w:val="none" w:sz="0" w:space="0" w:color="auto"/>
      </w:divBdr>
    </w:div>
    <w:div w:id="1311863624">
      <w:bodyDiv w:val="1"/>
      <w:marLeft w:val="0"/>
      <w:marRight w:val="0"/>
      <w:marTop w:val="0"/>
      <w:marBottom w:val="0"/>
      <w:divBdr>
        <w:top w:val="none" w:sz="0" w:space="0" w:color="auto"/>
        <w:left w:val="none" w:sz="0" w:space="0" w:color="auto"/>
        <w:bottom w:val="none" w:sz="0" w:space="0" w:color="auto"/>
        <w:right w:val="none" w:sz="0" w:space="0" w:color="auto"/>
      </w:divBdr>
    </w:div>
    <w:div w:id="1311977447">
      <w:bodyDiv w:val="1"/>
      <w:marLeft w:val="0"/>
      <w:marRight w:val="0"/>
      <w:marTop w:val="0"/>
      <w:marBottom w:val="0"/>
      <w:divBdr>
        <w:top w:val="none" w:sz="0" w:space="0" w:color="auto"/>
        <w:left w:val="none" w:sz="0" w:space="0" w:color="auto"/>
        <w:bottom w:val="none" w:sz="0" w:space="0" w:color="auto"/>
        <w:right w:val="none" w:sz="0" w:space="0" w:color="auto"/>
      </w:divBdr>
    </w:div>
    <w:div w:id="1312178838">
      <w:bodyDiv w:val="1"/>
      <w:marLeft w:val="0"/>
      <w:marRight w:val="0"/>
      <w:marTop w:val="0"/>
      <w:marBottom w:val="0"/>
      <w:divBdr>
        <w:top w:val="none" w:sz="0" w:space="0" w:color="auto"/>
        <w:left w:val="none" w:sz="0" w:space="0" w:color="auto"/>
        <w:bottom w:val="none" w:sz="0" w:space="0" w:color="auto"/>
        <w:right w:val="none" w:sz="0" w:space="0" w:color="auto"/>
      </w:divBdr>
    </w:div>
    <w:div w:id="1312714905">
      <w:bodyDiv w:val="1"/>
      <w:marLeft w:val="0"/>
      <w:marRight w:val="0"/>
      <w:marTop w:val="0"/>
      <w:marBottom w:val="0"/>
      <w:divBdr>
        <w:top w:val="none" w:sz="0" w:space="0" w:color="auto"/>
        <w:left w:val="none" w:sz="0" w:space="0" w:color="auto"/>
        <w:bottom w:val="none" w:sz="0" w:space="0" w:color="auto"/>
        <w:right w:val="none" w:sz="0" w:space="0" w:color="auto"/>
      </w:divBdr>
    </w:div>
    <w:div w:id="1312978959">
      <w:bodyDiv w:val="1"/>
      <w:marLeft w:val="0"/>
      <w:marRight w:val="0"/>
      <w:marTop w:val="0"/>
      <w:marBottom w:val="0"/>
      <w:divBdr>
        <w:top w:val="none" w:sz="0" w:space="0" w:color="auto"/>
        <w:left w:val="none" w:sz="0" w:space="0" w:color="auto"/>
        <w:bottom w:val="none" w:sz="0" w:space="0" w:color="auto"/>
        <w:right w:val="none" w:sz="0" w:space="0" w:color="auto"/>
      </w:divBdr>
    </w:div>
    <w:div w:id="1313558551">
      <w:bodyDiv w:val="1"/>
      <w:marLeft w:val="0"/>
      <w:marRight w:val="0"/>
      <w:marTop w:val="0"/>
      <w:marBottom w:val="0"/>
      <w:divBdr>
        <w:top w:val="none" w:sz="0" w:space="0" w:color="auto"/>
        <w:left w:val="none" w:sz="0" w:space="0" w:color="auto"/>
        <w:bottom w:val="none" w:sz="0" w:space="0" w:color="auto"/>
        <w:right w:val="none" w:sz="0" w:space="0" w:color="auto"/>
      </w:divBdr>
    </w:div>
    <w:div w:id="1314138062">
      <w:bodyDiv w:val="1"/>
      <w:marLeft w:val="0"/>
      <w:marRight w:val="0"/>
      <w:marTop w:val="0"/>
      <w:marBottom w:val="0"/>
      <w:divBdr>
        <w:top w:val="none" w:sz="0" w:space="0" w:color="auto"/>
        <w:left w:val="none" w:sz="0" w:space="0" w:color="auto"/>
        <w:bottom w:val="none" w:sz="0" w:space="0" w:color="auto"/>
        <w:right w:val="none" w:sz="0" w:space="0" w:color="auto"/>
      </w:divBdr>
    </w:div>
    <w:div w:id="1314262126">
      <w:bodyDiv w:val="1"/>
      <w:marLeft w:val="0"/>
      <w:marRight w:val="0"/>
      <w:marTop w:val="0"/>
      <w:marBottom w:val="0"/>
      <w:divBdr>
        <w:top w:val="none" w:sz="0" w:space="0" w:color="auto"/>
        <w:left w:val="none" w:sz="0" w:space="0" w:color="auto"/>
        <w:bottom w:val="none" w:sz="0" w:space="0" w:color="auto"/>
        <w:right w:val="none" w:sz="0" w:space="0" w:color="auto"/>
      </w:divBdr>
    </w:div>
    <w:div w:id="1314529742">
      <w:bodyDiv w:val="1"/>
      <w:marLeft w:val="0"/>
      <w:marRight w:val="0"/>
      <w:marTop w:val="0"/>
      <w:marBottom w:val="0"/>
      <w:divBdr>
        <w:top w:val="none" w:sz="0" w:space="0" w:color="auto"/>
        <w:left w:val="none" w:sz="0" w:space="0" w:color="auto"/>
        <w:bottom w:val="none" w:sz="0" w:space="0" w:color="auto"/>
        <w:right w:val="none" w:sz="0" w:space="0" w:color="auto"/>
      </w:divBdr>
    </w:div>
    <w:div w:id="1314678417">
      <w:bodyDiv w:val="1"/>
      <w:marLeft w:val="0"/>
      <w:marRight w:val="0"/>
      <w:marTop w:val="0"/>
      <w:marBottom w:val="0"/>
      <w:divBdr>
        <w:top w:val="none" w:sz="0" w:space="0" w:color="auto"/>
        <w:left w:val="none" w:sz="0" w:space="0" w:color="auto"/>
        <w:bottom w:val="none" w:sz="0" w:space="0" w:color="auto"/>
        <w:right w:val="none" w:sz="0" w:space="0" w:color="auto"/>
      </w:divBdr>
    </w:div>
    <w:div w:id="1314986278">
      <w:bodyDiv w:val="1"/>
      <w:marLeft w:val="0"/>
      <w:marRight w:val="0"/>
      <w:marTop w:val="0"/>
      <w:marBottom w:val="0"/>
      <w:divBdr>
        <w:top w:val="none" w:sz="0" w:space="0" w:color="auto"/>
        <w:left w:val="none" w:sz="0" w:space="0" w:color="auto"/>
        <w:bottom w:val="none" w:sz="0" w:space="0" w:color="auto"/>
        <w:right w:val="none" w:sz="0" w:space="0" w:color="auto"/>
      </w:divBdr>
    </w:div>
    <w:div w:id="1315336532">
      <w:bodyDiv w:val="1"/>
      <w:marLeft w:val="0"/>
      <w:marRight w:val="0"/>
      <w:marTop w:val="0"/>
      <w:marBottom w:val="0"/>
      <w:divBdr>
        <w:top w:val="none" w:sz="0" w:space="0" w:color="auto"/>
        <w:left w:val="none" w:sz="0" w:space="0" w:color="auto"/>
        <w:bottom w:val="none" w:sz="0" w:space="0" w:color="auto"/>
        <w:right w:val="none" w:sz="0" w:space="0" w:color="auto"/>
      </w:divBdr>
    </w:div>
    <w:div w:id="1315376364">
      <w:bodyDiv w:val="1"/>
      <w:marLeft w:val="0"/>
      <w:marRight w:val="0"/>
      <w:marTop w:val="0"/>
      <w:marBottom w:val="0"/>
      <w:divBdr>
        <w:top w:val="none" w:sz="0" w:space="0" w:color="auto"/>
        <w:left w:val="none" w:sz="0" w:space="0" w:color="auto"/>
        <w:bottom w:val="none" w:sz="0" w:space="0" w:color="auto"/>
        <w:right w:val="none" w:sz="0" w:space="0" w:color="auto"/>
      </w:divBdr>
    </w:div>
    <w:div w:id="1316106417">
      <w:bodyDiv w:val="1"/>
      <w:marLeft w:val="0"/>
      <w:marRight w:val="0"/>
      <w:marTop w:val="0"/>
      <w:marBottom w:val="0"/>
      <w:divBdr>
        <w:top w:val="none" w:sz="0" w:space="0" w:color="auto"/>
        <w:left w:val="none" w:sz="0" w:space="0" w:color="auto"/>
        <w:bottom w:val="none" w:sz="0" w:space="0" w:color="auto"/>
        <w:right w:val="none" w:sz="0" w:space="0" w:color="auto"/>
      </w:divBdr>
    </w:div>
    <w:div w:id="1316371188">
      <w:bodyDiv w:val="1"/>
      <w:marLeft w:val="0"/>
      <w:marRight w:val="0"/>
      <w:marTop w:val="0"/>
      <w:marBottom w:val="0"/>
      <w:divBdr>
        <w:top w:val="none" w:sz="0" w:space="0" w:color="auto"/>
        <w:left w:val="none" w:sz="0" w:space="0" w:color="auto"/>
        <w:bottom w:val="none" w:sz="0" w:space="0" w:color="auto"/>
        <w:right w:val="none" w:sz="0" w:space="0" w:color="auto"/>
      </w:divBdr>
    </w:div>
    <w:div w:id="1316489273">
      <w:bodyDiv w:val="1"/>
      <w:marLeft w:val="0"/>
      <w:marRight w:val="0"/>
      <w:marTop w:val="0"/>
      <w:marBottom w:val="0"/>
      <w:divBdr>
        <w:top w:val="none" w:sz="0" w:space="0" w:color="auto"/>
        <w:left w:val="none" w:sz="0" w:space="0" w:color="auto"/>
        <w:bottom w:val="none" w:sz="0" w:space="0" w:color="auto"/>
        <w:right w:val="none" w:sz="0" w:space="0" w:color="auto"/>
      </w:divBdr>
    </w:div>
    <w:div w:id="1316913097">
      <w:bodyDiv w:val="1"/>
      <w:marLeft w:val="0"/>
      <w:marRight w:val="0"/>
      <w:marTop w:val="0"/>
      <w:marBottom w:val="0"/>
      <w:divBdr>
        <w:top w:val="none" w:sz="0" w:space="0" w:color="auto"/>
        <w:left w:val="none" w:sz="0" w:space="0" w:color="auto"/>
        <w:bottom w:val="none" w:sz="0" w:space="0" w:color="auto"/>
        <w:right w:val="none" w:sz="0" w:space="0" w:color="auto"/>
      </w:divBdr>
    </w:div>
    <w:div w:id="1318269885">
      <w:bodyDiv w:val="1"/>
      <w:marLeft w:val="0"/>
      <w:marRight w:val="0"/>
      <w:marTop w:val="0"/>
      <w:marBottom w:val="0"/>
      <w:divBdr>
        <w:top w:val="none" w:sz="0" w:space="0" w:color="auto"/>
        <w:left w:val="none" w:sz="0" w:space="0" w:color="auto"/>
        <w:bottom w:val="none" w:sz="0" w:space="0" w:color="auto"/>
        <w:right w:val="none" w:sz="0" w:space="0" w:color="auto"/>
      </w:divBdr>
    </w:div>
    <w:div w:id="1320040415">
      <w:bodyDiv w:val="1"/>
      <w:marLeft w:val="0"/>
      <w:marRight w:val="0"/>
      <w:marTop w:val="0"/>
      <w:marBottom w:val="0"/>
      <w:divBdr>
        <w:top w:val="none" w:sz="0" w:space="0" w:color="auto"/>
        <w:left w:val="none" w:sz="0" w:space="0" w:color="auto"/>
        <w:bottom w:val="none" w:sz="0" w:space="0" w:color="auto"/>
        <w:right w:val="none" w:sz="0" w:space="0" w:color="auto"/>
      </w:divBdr>
    </w:div>
    <w:div w:id="1321419945">
      <w:bodyDiv w:val="1"/>
      <w:marLeft w:val="0"/>
      <w:marRight w:val="0"/>
      <w:marTop w:val="0"/>
      <w:marBottom w:val="0"/>
      <w:divBdr>
        <w:top w:val="none" w:sz="0" w:space="0" w:color="auto"/>
        <w:left w:val="none" w:sz="0" w:space="0" w:color="auto"/>
        <w:bottom w:val="none" w:sz="0" w:space="0" w:color="auto"/>
        <w:right w:val="none" w:sz="0" w:space="0" w:color="auto"/>
      </w:divBdr>
    </w:div>
    <w:div w:id="1321738219">
      <w:bodyDiv w:val="1"/>
      <w:marLeft w:val="0"/>
      <w:marRight w:val="0"/>
      <w:marTop w:val="0"/>
      <w:marBottom w:val="0"/>
      <w:divBdr>
        <w:top w:val="none" w:sz="0" w:space="0" w:color="auto"/>
        <w:left w:val="none" w:sz="0" w:space="0" w:color="auto"/>
        <w:bottom w:val="none" w:sz="0" w:space="0" w:color="auto"/>
        <w:right w:val="none" w:sz="0" w:space="0" w:color="auto"/>
      </w:divBdr>
    </w:div>
    <w:div w:id="1323116379">
      <w:bodyDiv w:val="1"/>
      <w:marLeft w:val="0"/>
      <w:marRight w:val="0"/>
      <w:marTop w:val="0"/>
      <w:marBottom w:val="0"/>
      <w:divBdr>
        <w:top w:val="none" w:sz="0" w:space="0" w:color="auto"/>
        <w:left w:val="none" w:sz="0" w:space="0" w:color="auto"/>
        <w:bottom w:val="none" w:sz="0" w:space="0" w:color="auto"/>
        <w:right w:val="none" w:sz="0" w:space="0" w:color="auto"/>
      </w:divBdr>
    </w:div>
    <w:div w:id="1323311763">
      <w:bodyDiv w:val="1"/>
      <w:marLeft w:val="0"/>
      <w:marRight w:val="0"/>
      <w:marTop w:val="0"/>
      <w:marBottom w:val="0"/>
      <w:divBdr>
        <w:top w:val="none" w:sz="0" w:space="0" w:color="auto"/>
        <w:left w:val="none" w:sz="0" w:space="0" w:color="auto"/>
        <w:bottom w:val="none" w:sz="0" w:space="0" w:color="auto"/>
        <w:right w:val="none" w:sz="0" w:space="0" w:color="auto"/>
      </w:divBdr>
    </w:div>
    <w:div w:id="1323703062">
      <w:bodyDiv w:val="1"/>
      <w:marLeft w:val="0"/>
      <w:marRight w:val="0"/>
      <w:marTop w:val="0"/>
      <w:marBottom w:val="0"/>
      <w:divBdr>
        <w:top w:val="none" w:sz="0" w:space="0" w:color="auto"/>
        <w:left w:val="none" w:sz="0" w:space="0" w:color="auto"/>
        <w:bottom w:val="none" w:sz="0" w:space="0" w:color="auto"/>
        <w:right w:val="none" w:sz="0" w:space="0" w:color="auto"/>
      </w:divBdr>
    </w:div>
    <w:div w:id="1323849619">
      <w:bodyDiv w:val="1"/>
      <w:marLeft w:val="0"/>
      <w:marRight w:val="0"/>
      <w:marTop w:val="0"/>
      <w:marBottom w:val="0"/>
      <w:divBdr>
        <w:top w:val="none" w:sz="0" w:space="0" w:color="auto"/>
        <w:left w:val="none" w:sz="0" w:space="0" w:color="auto"/>
        <w:bottom w:val="none" w:sz="0" w:space="0" w:color="auto"/>
        <w:right w:val="none" w:sz="0" w:space="0" w:color="auto"/>
      </w:divBdr>
    </w:div>
    <w:div w:id="1323856446">
      <w:bodyDiv w:val="1"/>
      <w:marLeft w:val="0"/>
      <w:marRight w:val="0"/>
      <w:marTop w:val="0"/>
      <w:marBottom w:val="0"/>
      <w:divBdr>
        <w:top w:val="none" w:sz="0" w:space="0" w:color="auto"/>
        <w:left w:val="none" w:sz="0" w:space="0" w:color="auto"/>
        <w:bottom w:val="none" w:sz="0" w:space="0" w:color="auto"/>
        <w:right w:val="none" w:sz="0" w:space="0" w:color="auto"/>
      </w:divBdr>
    </w:div>
    <w:div w:id="1326473967">
      <w:bodyDiv w:val="1"/>
      <w:marLeft w:val="0"/>
      <w:marRight w:val="0"/>
      <w:marTop w:val="0"/>
      <w:marBottom w:val="0"/>
      <w:divBdr>
        <w:top w:val="none" w:sz="0" w:space="0" w:color="auto"/>
        <w:left w:val="none" w:sz="0" w:space="0" w:color="auto"/>
        <w:bottom w:val="none" w:sz="0" w:space="0" w:color="auto"/>
        <w:right w:val="none" w:sz="0" w:space="0" w:color="auto"/>
      </w:divBdr>
    </w:div>
    <w:div w:id="1328052665">
      <w:bodyDiv w:val="1"/>
      <w:marLeft w:val="0"/>
      <w:marRight w:val="0"/>
      <w:marTop w:val="0"/>
      <w:marBottom w:val="0"/>
      <w:divBdr>
        <w:top w:val="none" w:sz="0" w:space="0" w:color="auto"/>
        <w:left w:val="none" w:sz="0" w:space="0" w:color="auto"/>
        <w:bottom w:val="none" w:sz="0" w:space="0" w:color="auto"/>
        <w:right w:val="none" w:sz="0" w:space="0" w:color="auto"/>
      </w:divBdr>
    </w:div>
    <w:div w:id="1329090908">
      <w:bodyDiv w:val="1"/>
      <w:marLeft w:val="0"/>
      <w:marRight w:val="0"/>
      <w:marTop w:val="0"/>
      <w:marBottom w:val="0"/>
      <w:divBdr>
        <w:top w:val="none" w:sz="0" w:space="0" w:color="auto"/>
        <w:left w:val="none" w:sz="0" w:space="0" w:color="auto"/>
        <w:bottom w:val="none" w:sz="0" w:space="0" w:color="auto"/>
        <w:right w:val="none" w:sz="0" w:space="0" w:color="auto"/>
      </w:divBdr>
    </w:div>
    <w:div w:id="1329332746">
      <w:bodyDiv w:val="1"/>
      <w:marLeft w:val="0"/>
      <w:marRight w:val="0"/>
      <w:marTop w:val="0"/>
      <w:marBottom w:val="0"/>
      <w:divBdr>
        <w:top w:val="none" w:sz="0" w:space="0" w:color="auto"/>
        <w:left w:val="none" w:sz="0" w:space="0" w:color="auto"/>
        <w:bottom w:val="none" w:sz="0" w:space="0" w:color="auto"/>
        <w:right w:val="none" w:sz="0" w:space="0" w:color="auto"/>
      </w:divBdr>
    </w:div>
    <w:div w:id="1330132902">
      <w:bodyDiv w:val="1"/>
      <w:marLeft w:val="0"/>
      <w:marRight w:val="0"/>
      <w:marTop w:val="0"/>
      <w:marBottom w:val="0"/>
      <w:divBdr>
        <w:top w:val="none" w:sz="0" w:space="0" w:color="auto"/>
        <w:left w:val="none" w:sz="0" w:space="0" w:color="auto"/>
        <w:bottom w:val="none" w:sz="0" w:space="0" w:color="auto"/>
        <w:right w:val="none" w:sz="0" w:space="0" w:color="auto"/>
      </w:divBdr>
    </w:div>
    <w:div w:id="1330448754">
      <w:bodyDiv w:val="1"/>
      <w:marLeft w:val="0"/>
      <w:marRight w:val="0"/>
      <w:marTop w:val="0"/>
      <w:marBottom w:val="0"/>
      <w:divBdr>
        <w:top w:val="none" w:sz="0" w:space="0" w:color="auto"/>
        <w:left w:val="none" w:sz="0" w:space="0" w:color="auto"/>
        <w:bottom w:val="none" w:sz="0" w:space="0" w:color="auto"/>
        <w:right w:val="none" w:sz="0" w:space="0" w:color="auto"/>
      </w:divBdr>
    </w:div>
    <w:div w:id="1330988368">
      <w:bodyDiv w:val="1"/>
      <w:marLeft w:val="0"/>
      <w:marRight w:val="0"/>
      <w:marTop w:val="0"/>
      <w:marBottom w:val="0"/>
      <w:divBdr>
        <w:top w:val="none" w:sz="0" w:space="0" w:color="auto"/>
        <w:left w:val="none" w:sz="0" w:space="0" w:color="auto"/>
        <w:bottom w:val="none" w:sz="0" w:space="0" w:color="auto"/>
        <w:right w:val="none" w:sz="0" w:space="0" w:color="auto"/>
      </w:divBdr>
    </w:div>
    <w:div w:id="1331328294">
      <w:bodyDiv w:val="1"/>
      <w:marLeft w:val="0"/>
      <w:marRight w:val="0"/>
      <w:marTop w:val="0"/>
      <w:marBottom w:val="0"/>
      <w:divBdr>
        <w:top w:val="none" w:sz="0" w:space="0" w:color="auto"/>
        <w:left w:val="none" w:sz="0" w:space="0" w:color="auto"/>
        <w:bottom w:val="none" w:sz="0" w:space="0" w:color="auto"/>
        <w:right w:val="none" w:sz="0" w:space="0" w:color="auto"/>
      </w:divBdr>
    </w:div>
    <w:div w:id="1331565162">
      <w:bodyDiv w:val="1"/>
      <w:marLeft w:val="0"/>
      <w:marRight w:val="0"/>
      <w:marTop w:val="0"/>
      <w:marBottom w:val="0"/>
      <w:divBdr>
        <w:top w:val="none" w:sz="0" w:space="0" w:color="auto"/>
        <w:left w:val="none" w:sz="0" w:space="0" w:color="auto"/>
        <w:bottom w:val="none" w:sz="0" w:space="0" w:color="auto"/>
        <w:right w:val="none" w:sz="0" w:space="0" w:color="auto"/>
      </w:divBdr>
    </w:div>
    <w:div w:id="1332568285">
      <w:bodyDiv w:val="1"/>
      <w:marLeft w:val="0"/>
      <w:marRight w:val="0"/>
      <w:marTop w:val="0"/>
      <w:marBottom w:val="0"/>
      <w:divBdr>
        <w:top w:val="none" w:sz="0" w:space="0" w:color="auto"/>
        <w:left w:val="none" w:sz="0" w:space="0" w:color="auto"/>
        <w:bottom w:val="none" w:sz="0" w:space="0" w:color="auto"/>
        <w:right w:val="none" w:sz="0" w:space="0" w:color="auto"/>
      </w:divBdr>
    </w:div>
    <w:div w:id="1332636134">
      <w:bodyDiv w:val="1"/>
      <w:marLeft w:val="0"/>
      <w:marRight w:val="0"/>
      <w:marTop w:val="0"/>
      <w:marBottom w:val="0"/>
      <w:divBdr>
        <w:top w:val="none" w:sz="0" w:space="0" w:color="auto"/>
        <w:left w:val="none" w:sz="0" w:space="0" w:color="auto"/>
        <w:bottom w:val="none" w:sz="0" w:space="0" w:color="auto"/>
        <w:right w:val="none" w:sz="0" w:space="0" w:color="auto"/>
      </w:divBdr>
    </w:div>
    <w:div w:id="1333802450">
      <w:bodyDiv w:val="1"/>
      <w:marLeft w:val="0"/>
      <w:marRight w:val="0"/>
      <w:marTop w:val="0"/>
      <w:marBottom w:val="0"/>
      <w:divBdr>
        <w:top w:val="none" w:sz="0" w:space="0" w:color="auto"/>
        <w:left w:val="none" w:sz="0" w:space="0" w:color="auto"/>
        <w:bottom w:val="none" w:sz="0" w:space="0" w:color="auto"/>
        <w:right w:val="none" w:sz="0" w:space="0" w:color="auto"/>
      </w:divBdr>
    </w:div>
    <w:div w:id="1334837991">
      <w:bodyDiv w:val="1"/>
      <w:marLeft w:val="0"/>
      <w:marRight w:val="0"/>
      <w:marTop w:val="0"/>
      <w:marBottom w:val="0"/>
      <w:divBdr>
        <w:top w:val="none" w:sz="0" w:space="0" w:color="auto"/>
        <w:left w:val="none" w:sz="0" w:space="0" w:color="auto"/>
        <w:bottom w:val="none" w:sz="0" w:space="0" w:color="auto"/>
        <w:right w:val="none" w:sz="0" w:space="0" w:color="auto"/>
      </w:divBdr>
    </w:div>
    <w:div w:id="1334841278">
      <w:bodyDiv w:val="1"/>
      <w:marLeft w:val="0"/>
      <w:marRight w:val="0"/>
      <w:marTop w:val="0"/>
      <w:marBottom w:val="0"/>
      <w:divBdr>
        <w:top w:val="none" w:sz="0" w:space="0" w:color="auto"/>
        <w:left w:val="none" w:sz="0" w:space="0" w:color="auto"/>
        <w:bottom w:val="none" w:sz="0" w:space="0" w:color="auto"/>
        <w:right w:val="none" w:sz="0" w:space="0" w:color="auto"/>
      </w:divBdr>
    </w:div>
    <w:div w:id="1335886763">
      <w:bodyDiv w:val="1"/>
      <w:marLeft w:val="0"/>
      <w:marRight w:val="0"/>
      <w:marTop w:val="0"/>
      <w:marBottom w:val="0"/>
      <w:divBdr>
        <w:top w:val="none" w:sz="0" w:space="0" w:color="auto"/>
        <w:left w:val="none" w:sz="0" w:space="0" w:color="auto"/>
        <w:bottom w:val="none" w:sz="0" w:space="0" w:color="auto"/>
        <w:right w:val="none" w:sz="0" w:space="0" w:color="auto"/>
      </w:divBdr>
    </w:div>
    <w:div w:id="1336569387">
      <w:bodyDiv w:val="1"/>
      <w:marLeft w:val="0"/>
      <w:marRight w:val="0"/>
      <w:marTop w:val="0"/>
      <w:marBottom w:val="0"/>
      <w:divBdr>
        <w:top w:val="none" w:sz="0" w:space="0" w:color="auto"/>
        <w:left w:val="none" w:sz="0" w:space="0" w:color="auto"/>
        <w:bottom w:val="none" w:sz="0" w:space="0" w:color="auto"/>
        <w:right w:val="none" w:sz="0" w:space="0" w:color="auto"/>
      </w:divBdr>
    </w:div>
    <w:div w:id="1336608992">
      <w:bodyDiv w:val="1"/>
      <w:marLeft w:val="0"/>
      <w:marRight w:val="0"/>
      <w:marTop w:val="0"/>
      <w:marBottom w:val="0"/>
      <w:divBdr>
        <w:top w:val="none" w:sz="0" w:space="0" w:color="auto"/>
        <w:left w:val="none" w:sz="0" w:space="0" w:color="auto"/>
        <w:bottom w:val="none" w:sz="0" w:space="0" w:color="auto"/>
        <w:right w:val="none" w:sz="0" w:space="0" w:color="auto"/>
      </w:divBdr>
    </w:div>
    <w:div w:id="1337344125">
      <w:bodyDiv w:val="1"/>
      <w:marLeft w:val="0"/>
      <w:marRight w:val="0"/>
      <w:marTop w:val="0"/>
      <w:marBottom w:val="0"/>
      <w:divBdr>
        <w:top w:val="none" w:sz="0" w:space="0" w:color="auto"/>
        <w:left w:val="none" w:sz="0" w:space="0" w:color="auto"/>
        <w:bottom w:val="none" w:sz="0" w:space="0" w:color="auto"/>
        <w:right w:val="none" w:sz="0" w:space="0" w:color="auto"/>
      </w:divBdr>
    </w:div>
    <w:div w:id="1337414816">
      <w:bodyDiv w:val="1"/>
      <w:marLeft w:val="0"/>
      <w:marRight w:val="0"/>
      <w:marTop w:val="0"/>
      <w:marBottom w:val="0"/>
      <w:divBdr>
        <w:top w:val="none" w:sz="0" w:space="0" w:color="auto"/>
        <w:left w:val="none" w:sz="0" w:space="0" w:color="auto"/>
        <w:bottom w:val="none" w:sz="0" w:space="0" w:color="auto"/>
        <w:right w:val="none" w:sz="0" w:space="0" w:color="auto"/>
      </w:divBdr>
    </w:div>
    <w:div w:id="1338727549">
      <w:bodyDiv w:val="1"/>
      <w:marLeft w:val="0"/>
      <w:marRight w:val="0"/>
      <w:marTop w:val="0"/>
      <w:marBottom w:val="0"/>
      <w:divBdr>
        <w:top w:val="none" w:sz="0" w:space="0" w:color="auto"/>
        <w:left w:val="none" w:sz="0" w:space="0" w:color="auto"/>
        <w:bottom w:val="none" w:sz="0" w:space="0" w:color="auto"/>
        <w:right w:val="none" w:sz="0" w:space="0" w:color="auto"/>
      </w:divBdr>
    </w:div>
    <w:div w:id="1338772129">
      <w:bodyDiv w:val="1"/>
      <w:marLeft w:val="0"/>
      <w:marRight w:val="0"/>
      <w:marTop w:val="0"/>
      <w:marBottom w:val="0"/>
      <w:divBdr>
        <w:top w:val="none" w:sz="0" w:space="0" w:color="auto"/>
        <w:left w:val="none" w:sz="0" w:space="0" w:color="auto"/>
        <w:bottom w:val="none" w:sz="0" w:space="0" w:color="auto"/>
        <w:right w:val="none" w:sz="0" w:space="0" w:color="auto"/>
      </w:divBdr>
    </w:div>
    <w:div w:id="1338921364">
      <w:bodyDiv w:val="1"/>
      <w:marLeft w:val="0"/>
      <w:marRight w:val="0"/>
      <w:marTop w:val="0"/>
      <w:marBottom w:val="0"/>
      <w:divBdr>
        <w:top w:val="none" w:sz="0" w:space="0" w:color="auto"/>
        <w:left w:val="none" w:sz="0" w:space="0" w:color="auto"/>
        <w:bottom w:val="none" w:sz="0" w:space="0" w:color="auto"/>
        <w:right w:val="none" w:sz="0" w:space="0" w:color="auto"/>
      </w:divBdr>
    </w:div>
    <w:div w:id="1338967205">
      <w:bodyDiv w:val="1"/>
      <w:marLeft w:val="0"/>
      <w:marRight w:val="0"/>
      <w:marTop w:val="0"/>
      <w:marBottom w:val="0"/>
      <w:divBdr>
        <w:top w:val="none" w:sz="0" w:space="0" w:color="auto"/>
        <w:left w:val="none" w:sz="0" w:space="0" w:color="auto"/>
        <w:bottom w:val="none" w:sz="0" w:space="0" w:color="auto"/>
        <w:right w:val="none" w:sz="0" w:space="0" w:color="auto"/>
      </w:divBdr>
    </w:div>
    <w:div w:id="1338969811">
      <w:bodyDiv w:val="1"/>
      <w:marLeft w:val="0"/>
      <w:marRight w:val="0"/>
      <w:marTop w:val="0"/>
      <w:marBottom w:val="0"/>
      <w:divBdr>
        <w:top w:val="none" w:sz="0" w:space="0" w:color="auto"/>
        <w:left w:val="none" w:sz="0" w:space="0" w:color="auto"/>
        <w:bottom w:val="none" w:sz="0" w:space="0" w:color="auto"/>
        <w:right w:val="none" w:sz="0" w:space="0" w:color="auto"/>
      </w:divBdr>
    </w:div>
    <w:div w:id="1339697910">
      <w:bodyDiv w:val="1"/>
      <w:marLeft w:val="0"/>
      <w:marRight w:val="0"/>
      <w:marTop w:val="0"/>
      <w:marBottom w:val="0"/>
      <w:divBdr>
        <w:top w:val="none" w:sz="0" w:space="0" w:color="auto"/>
        <w:left w:val="none" w:sz="0" w:space="0" w:color="auto"/>
        <w:bottom w:val="none" w:sz="0" w:space="0" w:color="auto"/>
        <w:right w:val="none" w:sz="0" w:space="0" w:color="auto"/>
      </w:divBdr>
    </w:div>
    <w:div w:id="1339846875">
      <w:bodyDiv w:val="1"/>
      <w:marLeft w:val="0"/>
      <w:marRight w:val="0"/>
      <w:marTop w:val="0"/>
      <w:marBottom w:val="0"/>
      <w:divBdr>
        <w:top w:val="none" w:sz="0" w:space="0" w:color="auto"/>
        <w:left w:val="none" w:sz="0" w:space="0" w:color="auto"/>
        <w:bottom w:val="none" w:sz="0" w:space="0" w:color="auto"/>
        <w:right w:val="none" w:sz="0" w:space="0" w:color="auto"/>
      </w:divBdr>
    </w:div>
    <w:div w:id="1339887781">
      <w:bodyDiv w:val="1"/>
      <w:marLeft w:val="0"/>
      <w:marRight w:val="0"/>
      <w:marTop w:val="0"/>
      <w:marBottom w:val="0"/>
      <w:divBdr>
        <w:top w:val="none" w:sz="0" w:space="0" w:color="auto"/>
        <w:left w:val="none" w:sz="0" w:space="0" w:color="auto"/>
        <w:bottom w:val="none" w:sz="0" w:space="0" w:color="auto"/>
        <w:right w:val="none" w:sz="0" w:space="0" w:color="auto"/>
      </w:divBdr>
    </w:div>
    <w:div w:id="1340080214">
      <w:bodyDiv w:val="1"/>
      <w:marLeft w:val="0"/>
      <w:marRight w:val="0"/>
      <w:marTop w:val="0"/>
      <w:marBottom w:val="0"/>
      <w:divBdr>
        <w:top w:val="none" w:sz="0" w:space="0" w:color="auto"/>
        <w:left w:val="none" w:sz="0" w:space="0" w:color="auto"/>
        <w:bottom w:val="none" w:sz="0" w:space="0" w:color="auto"/>
        <w:right w:val="none" w:sz="0" w:space="0" w:color="auto"/>
      </w:divBdr>
    </w:div>
    <w:div w:id="1340808773">
      <w:bodyDiv w:val="1"/>
      <w:marLeft w:val="0"/>
      <w:marRight w:val="0"/>
      <w:marTop w:val="0"/>
      <w:marBottom w:val="0"/>
      <w:divBdr>
        <w:top w:val="none" w:sz="0" w:space="0" w:color="auto"/>
        <w:left w:val="none" w:sz="0" w:space="0" w:color="auto"/>
        <w:bottom w:val="none" w:sz="0" w:space="0" w:color="auto"/>
        <w:right w:val="none" w:sz="0" w:space="0" w:color="auto"/>
      </w:divBdr>
    </w:div>
    <w:div w:id="1341005779">
      <w:bodyDiv w:val="1"/>
      <w:marLeft w:val="0"/>
      <w:marRight w:val="0"/>
      <w:marTop w:val="0"/>
      <w:marBottom w:val="0"/>
      <w:divBdr>
        <w:top w:val="none" w:sz="0" w:space="0" w:color="auto"/>
        <w:left w:val="none" w:sz="0" w:space="0" w:color="auto"/>
        <w:bottom w:val="none" w:sz="0" w:space="0" w:color="auto"/>
        <w:right w:val="none" w:sz="0" w:space="0" w:color="auto"/>
      </w:divBdr>
    </w:div>
    <w:div w:id="1341350927">
      <w:bodyDiv w:val="1"/>
      <w:marLeft w:val="0"/>
      <w:marRight w:val="0"/>
      <w:marTop w:val="0"/>
      <w:marBottom w:val="0"/>
      <w:divBdr>
        <w:top w:val="none" w:sz="0" w:space="0" w:color="auto"/>
        <w:left w:val="none" w:sz="0" w:space="0" w:color="auto"/>
        <w:bottom w:val="none" w:sz="0" w:space="0" w:color="auto"/>
        <w:right w:val="none" w:sz="0" w:space="0" w:color="auto"/>
      </w:divBdr>
    </w:div>
    <w:div w:id="1341615722">
      <w:bodyDiv w:val="1"/>
      <w:marLeft w:val="0"/>
      <w:marRight w:val="0"/>
      <w:marTop w:val="0"/>
      <w:marBottom w:val="0"/>
      <w:divBdr>
        <w:top w:val="none" w:sz="0" w:space="0" w:color="auto"/>
        <w:left w:val="none" w:sz="0" w:space="0" w:color="auto"/>
        <w:bottom w:val="none" w:sz="0" w:space="0" w:color="auto"/>
        <w:right w:val="none" w:sz="0" w:space="0" w:color="auto"/>
      </w:divBdr>
    </w:div>
    <w:div w:id="1341617560">
      <w:bodyDiv w:val="1"/>
      <w:marLeft w:val="0"/>
      <w:marRight w:val="0"/>
      <w:marTop w:val="0"/>
      <w:marBottom w:val="0"/>
      <w:divBdr>
        <w:top w:val="none" w:sz="0" w:space="0" w:color="auto"/>
        <w:left w:val="none" w:sz="0" w:space="0" w:color="auto"/>
        <w:bottom w:val="none" w:sz="0" w:space="0" w:color="auto"/>
        <w:right w:val="none" w:sz="0" w:space="0" w:color="auto"/>
      </w:divBdr>
    </w:div>
    <w:div w:id="1341657411">
      <w:bodyDiv w:val="1"/>
      <w:marLeft w:val="0"/>
      <w:marRight w:val="0"/>
      <w:marTop w:val="0"/>
      <w:marBottom w:val="0"/>
      <w:divBdr>
        <w:top w:val="none" w:sz="0" w:space="0" w:color="auto"/>
        <w:left w:val="none" w:sz="0" w:space="0" w:color="auto"/>
        <w:bottom w:val="none" w:sz="0" w:space="0" w:color="auto"/>
        <w:right w:val="none" w:sz="0" w:space="0" w:color="auto"/>
      </w:divBdr>
    </w:div>
    <w:div w:id="1342315986">
      <w:bodyDiv w:val="1"/>
      <w:marLeft w:val="0"/>
      <w:marRight w:val="0"/>
      <w:marTop w:val="0"/>
      <w:marBottom w:val="0"/>
      <w:divBdr>
        <w:top w:val="none" w:sz="0" w:space="0" w:color="auto"/>
        <w:left w:val="none" w:sz="0" w:space="0" w:color="auto"/>
        <w:bottom w:val="none" w:sz="0" w:space="0" w:color="auto"/>
        <w:right w:val="none" w:sz="0" w:space="0" w:color="auto"/>
      </w:divBdr>
    </w:div>
    <w:div w:id="1343316319">
      <w:bodyDiv w:val="1"/>
      <w:marLeft w:val="0"/>
      <w:marRight w:val="0"/>
      <w:marTop w:val="0"/>
      <w:marBottom w:val="0"/>
      <w:divBdr>
        <w:top w:val="none" w:sz="0" w:space="0" w:color="auto"/>
        <w:left w:val="none" w:sz="0" w:space="0" w:color="auto"/>
        <w:bottom w:val="none" w:sz="0" w:space="0" w:color="auto"/>
        <w:right w:val="none" w:sz="0" w:space="0" w:color="auto"/>
      </w:divBdr>
    </w:div>
    <w:div w:id="1343781118">
      <w:bodyDiv w:val="1"/>
      <w:marLeft w:val="0"/>
      <w:marRight w:val="0"/>
      <w:marTop w:val="0"/>
      <w:marBottom w:val="0"/>
      <w:divBdr>
        <w:top w:val="none" w:sz="0" w:space="0" w:color="auto"/>
        <w:left w:val="none" w:sz="0" w:space="0" w:color="auto"/>
        <w:bottom w:val="none" w:sz="0" w:space="0" w:color="auto"/>
        <w:right w:val="none" w:sz="0" w:space="0" w:color="auto"/>
      </w:divBdr>
    </w:div>
    <w:div w:id="1343817197">
      <w:bodyDiv w:val="1"/>
      <w:marLeft w:val="0"/>
      <w:marRight w:val="0"/>
      <w:marTop w:val="0"/>
      <w:marBottom w:val="0"/>
      <w:divBdr>
        <w:top w:val="none" w:sz="0" w:space="0" w:color="auto"/>
        <w:left w:val="none" w:sz="0" w:space="0" w:color="auto"/>
        <w:bottom w:val="none" w:sz="0" w:space="0" w:color="auto"/>
        <w:right w:val="none" w:sz="0" w:space="0" w:color="auto"/>
      </w:divBdr>
    </w:div>
    <w:div w:id="1345280165">
      <w:bodyDiv w:val="1"/>
      <w:marLeft w:val="0"/>
      <w:marRight w:val="0"/>
      <w:marTop w:val="0"/>
      <w:marBottom w:val="0"/>
      <w:divBdr>
        <w:top w:val="none" w:sz="0" w:space="0" w:color="auto"/>
        <w:left w:val="none" w:sz="0" w:space="0" w:color="auto"/>
        <w:bottom w:val="none" w:sz="0" w:space="0" w:color="auto"/>
        <w:right w:val="none" w:sz="0" w:space="0" w:color="auto"/>
      </w:divBdr>
    </w:div>
    <w:div w:id="1345983703">
      <w:bodyDiv w:val="1"/>
      <w:marLeft w:val="0"/>
      <w:marRight w:val="0"/>
      <w:marTop w:val="0"/>
      <w:marBottom w:val="0"/>
      <w:divBdr>
        <w:top w:val="none" w:sz="0" w:space="0" w:color="auto"/>
        <w:left w:val="none" w:sz="0" w:space="0" w:color="auto"/>
        <w:bottom w:val="none" w:sz="0" w:space="0" w:color="auto"/>
        <w:right w:val="none" w:sz="0" w:space="0" w:color="auto"/>
      </w:divBdr>
    </w:div>
    <w:div w:id="1346131485">
      <w:bodyDiv w:val="1"/>
      <w:marLeft w:val="0"/>
      <w:marRight w:val="0"/>
      <w:marTop w:val="0"/>
      <w:marBottom w:val="0"/>
      <w:divBdr>
        <w:top w:val="none" w:sz="0" w:space="0" w:color="auto"/>
        <w:left w:val="none" w:sz="0" w:space="0" w:color="auto"/>
        <w:bottom w:val="none" w:sz="0" w:space="0" w:color="auto"/>
        <w:right w:val="none" w:sz="0" w:space="0" w:color="auto"/>
      </w:divBdr>
    </w:div>
    <w:div w:id="1346252927">
      <w:bodyDiv w:val="1"/>
      <w:marLeft w:val="0"/>
      <w:marRight w:val="0"/>
      <w:marTop w:val="0"/>
      <w:marBottom w:val="0"/>
      <w:divBdr>
        <w:top w:val="none" w:sz="0" w:space="0" w:color="auto"/>
        <w:left w:val="none" w:sz="0" w:space="0" w:color="auto"/>
        <w:bottom w:val="none" w:sz="0" w:space="0" w:color="auto"/>
        <w:right w:val="none" w:sz="0" w:space="0" w:color="auto"/>
      </w:divBdr>
    </w:div>
    <w:div w:id="1346403081">
      <w:bodyDiv w:val="1"/>
      <w:marLeft w:val="0"/>
      <w:marRight w:val="0"/>
      <w:marTop w:val="0"/>
      <w:marBottom w:val="0"/>
      <w:divBdr>
        <w:top w:val="none" w:sz="0" w:space="0" w:color="auto"/>
        <w:left w:val="none" w:sz="0" w:space="0" w:color="auto"/>
        <w:bottom w:val="none" w:sz="0" w:space="0" w:color="auto"/>
        <w:right w:val="none" w:sz="0" w:space="0" w:color="auto"/>
      </w:divBdr>
    </w:div>
    <w:div w:id="1346907046">
      <w:bodyDiv w:val="1"/>
      <w:marLeft w:val="0"/>
      <w:marRight w:val="0"/>
      <w:marTop w:val="0"/>
      <w:marBottom w:val="0"/>
      <w:divBdr>
        <w:top w:val="none" w:sz="0" w:space="0" w:color="auto"/>
        <w:left w:val="none" w:sz="0" w:space="0" w:color="auto"/>
        <w:bottom w:val="none" w:sz="0" w:space="0" w:color="auto"/>
        <w:right w:val="none" w:sz="0" w:space="0" w:color="auto"/>
      </w:divBdr>
    </w:div>
    <w:div w:id="1348172164">
      <w:bodyDiv w:val="1"/>
      <w:marLeft w:val="0"/>
      <w:marRight w:val="0"/>
      <w:marTop w:val="0"/>
      <w:marBottom w:val="0"/>
      <w:divBdr>
        <w:top w:val="none" w:sz="0" w:space="0" w:color="auto"/>
        <w:left w:val="none" w:sz="0" w:space="0" w:color="auto"/>
        <w:bottom w:val="none" w:sz="0" w:space="0" w:color="auto"/>
        <w:right w:val="none" w:sz="0" w:space="0" w:color="auto"/>
      </w:divBdr>
    </w:div>
    <w:div w:id="1348213715">
      <w:bodyDiv w:val="1"/>
      <w:marLeft w:val="0"/>
      <w:marRight w:val="0"/>
      <w:marTop w:val="0"/>
      <w:marBottom w:val="0"/>
      <w:divBdr>
        <w:top w:val="none" w:sz="0" w:space="0" w:color="auto"/>
        <w:left w:val="none" w:sz="0" w:space="0" w:color="auto"/>
        <w:bottom w:val="none" w:sz="0" w:space="0" w:color="auto"/>
        <w:right w:val="none" w:sz="0" w:space="0" w:color="auto"/>
      </w:divBdr>
    </w:div>
    <w:div w:id="1348678997">
      <w:bodyDiv w:val="1"/>
      <w:marLeft w:val="0"/>
      <w:marRight w:val="0"/>
      <w:marTop w:val="0"/>
      <w:marBottom w:val="0"/>
      <w:divBdr>
        <w:top w:val="none" w:sz="0" w:space="0" w:color="auto"/>
        <w:left w:val="none" w:sz="0" w:space="0" w:color="auto"/>
        <w:bottom w:val="none" w:sz="0" w:space="0" w:color="auto"/>
        <w:right w:val="none" w:sz="0" w:space="0" w:color="auto"/>
      </w:divBdr>
    </w:div>
    <w:div w:id="1349066192">
      <w:bodyDiv w:val="1"/>
      <w:marLeft w:val="0"/>
      <w:marRight w:val="0"/>
      <w:marTop w:val="0"/>
      <w:marBottom w:val="0"/>
      <w:divBdr>
        <w:top w:val="none" w:sz="0" w:space="0" w:color="auto"/>
        <w:left w:val="none" w:sz="0" w:space="0" w:color="auto"/>
        <w:bottom w:val="none" w:sz="0" w:space="0" w:color="auto"/>
        <w:right w:val="none" w:sz="0" w:space="0" w:color="auto"/>
      </w:divBdr>
    </w:div>
    <w:div w:id="1350788595">
      <w:bodyDiv w:val="1"/>
      <w:marLeft w:val="0"/>
      <w:marRight w:val="0"/>
      <w:marTop w:val="0"/>
      <w:marBottom w:val="0"/>
      <w:divBdr>
        <w:top w:val="none" w:sz="0" w:space="0" w:color="auto"/>
        <w:left w:val="none" w:sz="0" w:space="0" w:color="auto"/>
        <w:bottom w:val="none" w:sz="0" w:space="0" w:color="auto"/>
        <w:right w:val="none" w:sz="0" w:space="0" w:color="auto"/>
      </w:divBdr>
    </w:div>
    <w:div w:id="1350990052">
      <w:bodyDiv w:val="1"/>
      <w:marLeft w:val="0"/>
      <w:marRight w:val="0"/>
      <w:marTop w:val="0"/>
      <w:marBottom w:val="0"/>
      <w:divBdr>
        <w:top w:val="none" w:sz="0" w:space="0" w:color="auto"/>
        <w:left w:val="none" w:sz="0" w:space="0" w:color="auto"/>
        <w:bottom w:val="none" w:sz="0" w:space="0" w:color="auto"/>
        <w:right w:val="none" w:sz="0" w:space="0" w:color="auto"/>
      </w:divBdr>
    </w:div>
    <w:div w:id="1351375192">
      <w:bodyDiv w:val="1"/>
      <w:marLeft w:val="0"/>
      <w:marRight w:val="0"/>
      <w:marTop w:val="0"/>
      <w:marBottom w:val="0"/>
      <w:divBdr>
        <w:top w:val="none" w:sz="0" w:space="0" w:color="auto"/>
        <w:left w:val="none" w:sz="0" w:space="0" w:color="auto"/>
        <w:bottom w:val="none" w:sz="0" w:space="0" w:color="auto"/>
        <w:right w:val="none" w:sz="0" w:space="0" w:color="auto"/>
      </w:divBdr>
    </w:div>
    <w:div w:id="1353724687">
      <w:bodyDiv w:val="1"/>
      <w:marLeft w:val="0"/>
      <w:marRight w:val="0"/>
      <w:marTop w:val="0"/>
      <w:marBottom w:val="0"/>
      <w:divBdr>
        <w:top w:val="none" w:sz="0" w:space="0" w:color="auto"/>
        <w:left w:val="none" w:sz="0" w:space="0" w:color="auto"/>
        <w:bottom w:val="none" w:sz="0" w:space="0" w:color="auto"/>
        <w:right w:val="none" w:sz="0" w:space="0" w:color="auto"/>
      </w:divBdr>
    </w:div>
    <w:div w:id="1354501671">
      <w:bodyDiv w:val="1"/>
      <w:marLeft w:val="0"/>
      <w:marRight w:val="0"/>
      <w:marTop w:val="0"/>
      <w:marBottom w:val="0"/>
      <w:divBdr>
        <w:top w:val="none" w:sz="0" w:space="0" w:color="auto"/>
        <w:left w:val="none" w:sz="0" w:space="0" w:color="auto"/>
        <w:bottom w:val="none" w:sz="0" w:space="0" w:color="auto"/>
        <w:right w:val="none" w:sz="0" w:space="0" w:color="auto"/>
      </w:divBdr>
    </w:div>
    <w:div w:id="1355572421">
      <w:bodyDiv w:val="1"/>
      <w:marLeft w:val="0"/>
      <w:marRight w:val="0"/>
      <w:marTop w:val="0"/>
      <w:marBottom w:val="0"/>
      <w:divBdr>
        <w:top w:val="none" w:sz="0" w:space="0" w:color="auto"/>
        <w:left w:val="none" w:sz="0" w:space="0" w:color="auto"/>
        <w:bottom w:val="none" w:sz="0" w:space="0" w:color="auto"/>
        <w:right w:val="none" w:sz="0" w:space="0" w:color="auto"/>
      </w:divBdr>
    </w:div>
    <w:div w:id="1355889258">
      <w:bodyDiv w:val="1"/>
      <w:marLeft w:val="0"/>
      <w:marRight w:val="0"/>
      <w:marTop w:val="0"/>
      <w:marBottom w:val="0"/>
      <w:divBdr>
        <w:top w:val="none" w:sz="0" w:space="0" w:color="auto"/>
        <w:left w:val="none" w:sz="0" w:space="0" w:color="auto"/>
        <w:bottom w:val="none" w:sz="0" w:space="0" w:color="auto"/>
        <w:right w:val="none" w:sz="0" w:space="0" w:color="auto"/>
      </w:divBdr>
    </w:div>
    <w:div w:id="1356344923">
      <w:bodyDiv w:val="1"/>
      <w:marLeft w:val="0"/>
      <w:marRight w:val="0"/>
      <w:marTop w:val="0"/>
      <w:marBottom w:val="0"/>
      <w:divBdr>
        <w:top w:val="none" w:sz="0" w:space="0" w:color="auto"/>
        <w:left w:val="none" w:sz="0" w:space="0" w:color="auto"/>
        <w:bottom w:val="none" w:sz="0" w:space="0" w:color="auto"/>
        <w:right w:val="none" w:sz="0" w:space="0" w:color="auto"/>
      </w:divBdr>
    </w:div>
    <w:div w:id="1358505245">
      <w:bodyDiv w:val="1"/>
      <w:marLeft w:val="0"/>
      <w:marRight w:val="0"/>
      <w:marTop w:val="0"/>
      <w:marBottom w:val="0"/>
      <w:divBdr>
        <w:top w:val="none" w:sz="0" w:space="0" w:color="auto"/>
        <w:left w:val="none" w:sz="0" w:space="0" w:color="auto"/>
        <w:bottom w:val="none" w:sz="0" w:space="0" w:color="auto"/>
        <w:right w:val="none" w:sz="0" w:space="0" w:color="auto"/>
      </w:divBdr>
    </w:div>
    <w:div w:id="1359624508">
      <w:bodyDiv w:val="1"/>
      <w:marLeft w:val="0"/>
      <w:marRight w:val="0"/>
      <w:marTop w:val="0"/>
      <w:marBottom w:val="0"/>
      <w:divBdr>
        <w:top w:val="none" w:sz="0" w:space="0" w:color="auto"/>
        <w:left w:val="none" w:sz="0" w:space="0" w:color="auto"/>
        <w:bottom w:val="none" w:sz="0" w:space="0" w:color="auto"/>
        <w:right w:val="none" w:sz="0" w:space="0" w:color="auto"/>
      </w:divBdr>
    </w:div>
    <w:div w:id="1360351990">
      <w:bodyDiv w:val="1"/>
      <w:marLeft w:val="0"/>
      <w:marRight w:val="0"/>
      <w:marTop w:val="0"/>
      <w:marBottom w:val="0"/>
      <w:divBdr>
        <w:top w:val="none" w:sz="0" w:space="0" w:color="auto"/>
        <w:left w:val="none" w:sz="0" w:space="0" w:color="auto"/>
        <w:bottom w:val="none" w:sz="0" w:space="0" w:color="auto"/>
        <w:right w:val="none" w:sz="0" w:space="0" w:color="auto"/>
      </w:divBdr>
    </w:div>
    <w:div w:id="1360470962">
      <w:bodyDiv w:val="1"/>
      <w:marLeft w:val="0"/>
      <w:marRight w:val="0"/>
      <w:marTop w:val="0"/>
      <w:marBottom w:val="0"/>
      <w:divBdr>
        <w:top w:val="none" w:sz="0" w:space="0" w:color="auto"/>
        <w:left w:val="none" w:sz="0" w:space="0" w:color="auto"/>
        <w:bottom w:val="none" w:sz="0" w:space="0" w:color="auto"/>
        <w:right w:val="none" w:sz="0" w:space="0" w:color="auto"/>
      </w:divBdr>
    </w:div>
    <w:div w:id="1360476428">
      <w:bodyDiv w:val="1"/>
      <w:marLeft w:val="0"/>
      <w:marRight w:val="0"/>
      <w:marTop w:val="0"/>
      <w:marBottom w:val="0"/>
      <w:divBdr>
        <w:top w:val="none" w:sz="0" w:space="0" w:color="auto"/>
        <w:left w:val="none" w:sz="0" w:space="0" w:color="auto"/>
        <w:bottom w:val="none" w:sz="0" w:space="0" w:color="auto"/>
        <w:right w:val="none" w:sz="0" w:space="0" w:color="auto"/>
      </w:divBdr>
    </w:div>
    <w:div w:id="1363748872">
      <w:bodyDiv w:val="1"/>
      <w:marLeft w:val="0"/>
      <w:marRight w:val="0"/>
      <w:marTop w:val="0"/>
      <w:marBottom w:val="0"/>
      <w:divBdr>
        <w:top w:val="none" w:sz="0" w:space="0" w:color="auto"/>
        <w:left w:val="none" w:sz="0" w:space="0" w:color="auto"/>
        <w:bottom w:val="none" w:sz="0" w:space="0" w:color="auto"/>
        <w:right w:val="none" w:sz="0" w:space="0" w:color="auto"/>
      </w:divBdr>
    </w:div>
    <w:div w:id="1364015982">
      <w:bodyDiv w:val="1"/>
      <w:marLeft w:val="0"/>
      <w:marRight w:val="0"/>
      <w:marTop w:val="0"/>
      <w:marBottom w:val="0"/>
      <w:divBdr>
        <w:top w:val="none" w:sz="0" w:space="0" w:color="auto"/>
        <w:left w:val="none" w:sz="0" w:space="0" w:color="auto"/>
        <w:bottom w:val="none" w:sz="0" w:space="0" w:color="auto"/>
        <w:right w:val="none" w:sz="0" w:space="0" w:color="auto"/>
      </w:divBdr>
    </w:div>
    <w:div w:id="1364555703">
      <w:bodyDiv w:val="1"/>
      <w:marLeft w:val="0"/>
      <w:marRight w:val="0"/>
      <w:marTop w:val="0"/>
      <w:marBottom w:val="0"/>
      <w:divBdr>
        <w:top w:val="none" w:sz="0" w:space="0" w:color="auto"/>
        <w:left w:val="none" w:sz="0" w:space="0" w:color="auto"/>
        <w:bottom w:val="none" w:sz="0" w:space="0" w:color="auto"/>
        <w:right w:val="none" w:sz="0" w:space="0" w:color="auto"/>
      </w:divBdr>
    </w:div>
    <w:div w:id="1364675146">
      <w:bodyDiv w:val="1"/>
      <w:marLeft w:val="0"/>
      <w:marRight w:val="0"/>
      <w:marTop w:val="0"/>
      <w:marBottom w:val="0"/>
      <w:divBdr>
        <w:top w:val="none" w:sz="0" w:space="0" w:color="auto"/>
        <w:left w:val="none" w:sz="0" w:space="0" w:color="auto"/>
        <w:bottom w:val="none" w:sz="0" w:space="0" w:color="auto"/>
        <w:right w:val="none" w:sz="0" w:space="0" w:color="auto"/>
      </w:divBdr>
    </w:div>
    <w:div w:id="1365907153">
      <w:bodyDiv w:val="1"/>
      <w:marLeft w:val="0"/>
      <w:marRight w:val="0"/>
      <w:marTop w:val="0"/>
      <w:marBottom w:val="0"/>
      <w:divBdr>
        <w:top w:val="none" w:sz="0" w:space="0" w:color="auto"/>
        <w:left w:val="none" w:sz="0" w:space="0" w:color="auto"/>
        <w:bottom w:val="none" w:sz="0" w:space="0" w:color="auto"/>
        <w:right w:val="none" w:sz="0" w:space="0" w:color="auto"/>
      </w:divBdr>
    </w:div>
    <w:div w:id="1366101881">
      <w:bodyDiv w:val="1"/>
      <w:marLeft w:val="0"/>
      <w:marRight w:val="0"/>
      <w:marTop w:val="0"/>
      <w:marBottom w:val="0"/>
      <w:divBdr>
        <w:top w:val="none" w:sz="0" w:space="0" w:color="auto"/>
        <w:left w:val="none" w:sz="0" w:space="0" w:color="auto"/>
        <w:bottom w:val="none" w:sz="0" w:space="0" w:color="auto"/>
        <w:right w:val="none" w:sz="0" w:space="0" w:color="auto"/>
      </w:divBdr>
    </w:div>
    <w:div w:id="1366252688">
      <w:bodyDiv w:val="1"/>
      <w:marLeft w:val="0"/>
      <w:marRight w:val="0"/>
      <w:marTop w:val="0"/>
      <w:marBottom w:val="0"/>
      <w:divBdr>
        <w:top w:val="none" w:sz="0" w:space="0" w:color="auto"/>
        <w:left w:val="none" w:sz="0" w:space="0" w:color="auto"/>
        <w:bottom w:val="none" w:sz="0" w:space="0" w:color="auto"/>
        <w:right w:val="none" w:sz="0" w:space="0" w:color="auto"/>
      </w:divBdr>
    </w:div>
    <w:div w:id="1368136650">
      <w:bodyDiv w:val="1"/>
      <w:marLeft w:val="0"/>
      <w:marRight w:val="0"/>
      <w:marTop w:val="0"/>
      <w:marBottom w:val="0"/>
      <w:divBdr>
        <w:top w:val="none" w:sz="0" w:space="0" w:color="auto"/>
        <w:left w:val="none" w:sz="0" w:space="0" w:color="auto"/>
        <w:bottom w:val="none" w:sz="0" w:space="0" w:color="auto"/>
        <w:right w:val="none" w:sz="0" w:space="0" w:color="auto"/>
      </w:divBdr>
    </w:div>
    <w:div w:id="1368722415">
      <w:bodyDiv w:val="1"/>
      <w:marLeft w:val="0"/>
      <w:marRight w:val="0"/>
      <w:marTop w:val="0"/>
      <w:marBottom w:val="0"/>
      <w:divBdr>
        <w:top w:val="none" w:sz="0" w:space="0" w:color="auto"/>
        <w:left w:val="none" w:sz="0" w:space="0" w:color="auto"/>
        <w:bottom w:val="none" w:sz="0" w:space="0" w:color="auto"/>
        <w:right w:val="none" w:sz="0" w:space="0" w:color="auto"/>
      </w:divBdr>
    </w:div>
    <w:div w:id="1369377296">
      <w:bodyDiv w:val="1"/>
      <w:marLeft w:val="0"/>
      <w:marRight w:val="0"/>
      <w:marTop w:val="0"/>
      <w:marBottom w:val="0"/>
      <w:divBdr>
        <w:top w:val="none" w:sz="0" w:space="0" w:color="auto"/>
        <w:left w:val="none" w:sz="0" w:space="0" w:color="auto"/>
        <w:bottom w:val="none" w:sz="0" w:space="0" w:color="auto"/>
        <w:right w:val="none" w:sz="0" w:space="0" w:color="auto"/>
      </w:divBdr>
    </w:div>
    <w:div w:id="1369377308">
      <w:bodyDiv w:val="1"/>
      <w:marLeft w:val="0"/>
      <w:marRight w:val="0"/>
      <w:marTop w:val="0"/>
      <w:marBottom w:val="0"/>
      <w:divBdr>
        <w:top w:val="none" w:sz="0" w:space="0" w:color="auto"/>
        <w:left w:val="none" w:sz="0" w:space="0" w:color="auto"/>
        <w:bottom w:val="none" w:sz="0" w:space="0" w:color="auto"/>
        <w:right w:val="none" w:sz="0" w:space="0" w:color="auto"/>
      </w:divBdr>
    </w:div>
    <w:div w:id="1369450694">
      <w:bodyDiv w:val="1"/>
      <w:marLeft w:val="0"/>
      <w:marRight w:val="0"/>
      <w:marTop w:val="0"/>
      <w:marBottom w:val="0"/>
      <w:divBdr>
        <w:top w:val="none" w:sz="0" w:space="0" w:color="auto"/>
        <w:left w:val="none" w:sz="0" w:space="0" w:color="auto"/>
        <w:bottom w:val="none" w:sz="0" w:space="0" w:color="auto"/>
        <w:right w:val="none" w:sz="0" w:space="0" w:color="auto"/>
      </w:divBdr>
    </w:div>
    <w:div w:id="1369724241">
      <w:bodyDiv w:val="1"/>
      <w:marLeft w:val="0"/>
      <w:marRight w:val="0"/>
      <w:marTop w:val="0"/>
      <w:marBottom w:val="0"/>
      <w:divBdr>
        <w:top w:val="none" w:sz="0" w:space="0" w:color="auto"/>
        <w:left w:val="none" w:sz="0" w:space="0" w:color="auto"/>
        <w:bottom w:val="none" w:sz="0" w:space="0" w:color="auto"/>
        <w:right w:val="none" w:sz="0" w:space="0" w:color="auto"/>
      </w:divBdr>
    </w:div>
    <w:div w:id="1370494241">
      <w:bodyDiv w:val="1"/>
      <w:marLeft w:val="0"/>
      <w:marRight w:val="0"/>
      <w:marTop w:val="0"/>
      <w:marBottom w:val="0"/>
      <w:divBdr>
        <w:top w:val="none" w:sz="0" w:space="0" w:color="auto"/>
        <w:left w:val="none" w:sz="0" w:space="0" w:color="auto"/>
        <w:bottom w:val="none" w:sz="0" w:space="0" w:color="auto"/>
        <w:right w:val="none" w:sz="0" w:space="0" w:color="auto"/>
      </w:divBdr>
    </w:div>
    <w:div w:id="1370909949">
      <w:bodyDiv w:val="1"/>
      <w:marLeft w:val="0"/>
      <w:marRight w:val="0"/>
      <w:marTop w:val="0"/>
      <w:marBottom w:val="0"/>
      <w:divBdr>
        <w:top w:val="none" w:sz="0" w:space="0" w:color="auto"/>
        <w:left w:val="none" w:sz="0" w:space="0" w:color="auto"/>
        <w:bottom w:val="none" w:sz="0" w:space="0" w:color="auto"/>
        <w:right w:val="none" w:sz="0" w:space="0" w:color="auto"/>
      </w:divBdr>
    </w:div>
    <w:div w:id="1371957358">
      <w:bodyDiv w:val="1"/>
      <w:marLeft w:val="0"/>
      <w:marRight w:val="0"/>
      <w:marTop w:val="0"/>
      <w:marBottom w:val="0"/>
      <w:divBdr>
        <w:top w:val="none" w:sz="0" w:space="0" w:color="auto"/>
        <w:left w:val="none" w:sz="0" w:space="0" w:color="auto"/>
        <w:bottom w:val="none" w:sz="0" w:space="0" w:color="auto"/>
        <w:right w:val="none" w:sz="0" w:space="0" w:color="auto"/>
      </w:divBdr>
    </w:div>
    <w:div w:id="1372070978">
      <w:bodyDiv w:val="1"/>
      <w:marLeft w:val="0"/>
      <w:marRight w:val="0"/>
      <w:marTop w:val="0"/>
      <w:marBottom w:val="0"/>
      <w:divBdr>
        <w:top w:val="none" w:sz="0" w:space="0" w:color="auto"/>
        <w:left w:val="none" w:sz="0" w:space="0" w:color="auto"/>
        <w:bottom w:val="none" w:sz="0" w:space="0" w:color="auto"/>
        <w:right w:val="none" w:sz="0" w:space="0" w:color="auto"/>
      </w:divBdr>
    </w:div>
    <w:div w:id="1372072596">
      <w:bodyDiv w:val="1"/>
      <w:marLeft w:val="0"/>
      <w:marRight w:val="0"/>
      <w:marTop w:val="0"/>
      <w:marBottom w:val="0"/>
      <w:divBdr>
        <w:top w:val="none" w:sz="0" w:space="0" w:color="auto"/>
        <w:left w:val="none" w:sz="0" w:space="0" w:color="auto"/>
        <w:bottom w:val="none" w:sz="0" w:space="0" w:color="auto"/>
        <w:right w:val="none" w:sz="0" w:space="0" w:color="auto"/>
      </w:divBdr>
    </w:div>
    <w:div w:id="1372727174">
      <w:bodyDiv w:val="1"/>
      <w:marLeft w:val="0"/>
      <w:marRight w:val="0"/>
      <w:marTop w:val="0"/>
      <w:marBottom w:val="0"/>
      <w:divBdr>
        <w:top w:val="none" w:sz="0" w:space="0" w:color="auto"/>
        <w:left w:val="none" w:sz="0" w:space="0" w:color="auto"/>
        <w:bottom w:val="none" w:sz="0" w:space="0" w:color="auto"/>
        <w:right w:val="none" w:sz="0" w:space="0" w:color="auto"/>
      </w:divBdr>
    </w:div>
    <w:div w:id="1373768965">
      <w:bodyDiv w:val="1"/>
      <w:marLeft w:val="0"/>
      <w:marRight w:val="0"/>
      <w:marTop w:val="0"/>
      <w:marBottom w:val="0"/>
      <w:divBdr>
        <w:top w:val="none" w:sz="0" w:space="0" w:color="auto"/>
        <w:left w:val="none" w:sz="0" w:space="0" w:color="auto"/>
        <w:bottom w:val="none" w:sz="0" w:space="0" w:color="auto"/>
        <w:right w:val="none" w:sz="0" w:space="0" w:color="auto"/>
      </w:divBdr>
    </w:div>
    <w:div w:id="1373773701">
      <w:bodyDiv w:val="1"/>
      <w:marLeft w:val="0"/>
      <w:marRight w:val="0"/>
      <w:marTop w:val="0"/>
      <w:marBottom w:val="0"/>
      <w:divBdr>
        <w:top w:val="none" w:sz="0" w:space="0" w:color="auto"/>
        <w:left w:val="none" w:sz="0" w:space="0" w:color="auto"/>
        <w:bottom w:val="none" w:sz="0" w:space="0" w:color="auto"/>
        <w:right w:val="none" w:sz="0" w:space="0" w:color="auto"/>
      </w:divBdr>
    </w:div>
    <w:div w:id="1373923946">
      <w:bodyDiv w:val="1"/>
      <w:marLeft w:val="0"/>
      <w:marRight w:val="0"/>
      <w:marTop w:val="0"/>
      <w:marBottom w:val="0"/>
      <w:divBdr>
        <w:top w:val="none" w:sz="0" w:space="0" w:color="auto"/>
        <w:left w:val="none" w:sz="0" w:space="0" w:color="auto"/>
        <w:bottom w:val="none" w:sz="0" w:space="0" w:color="auto"/>
        <w:right w:val="none" w:sz="0" w:space="0" w:color="auto"/>
      </w:divBdr>
    </w:div>
    <w:div w:id="1374230362">
      <w:bodyDiv w:val="1"/>
      <w:marLeft w:val="0"/>
      <w:marRight w:val="0"/>
      <w:marTop w:val="0"/>
      <w:marBottom w:val="0"/>
      <w:divBdr>
        <w:top w:val="none" w:sz="0" w:space="0" w:color="auto"/>
        <w:left w:val="none" w:sz="0" w:space="0" w:color="auto"/>
        <w:bottom w:val="none" w:sz="0" w:space="0" w:color="auto"/>
        <w:right w:val="none" w:sz="0" w:space="0" w:color="auto"/>
      </w:divBdr>
    </w:div>
    <w:div w:id="1374891145">
      <w:bodyDiv w:val="1"/>
      <w:marLeft w:val="0"/>
      <w:marRight w:val="0"/>
      <w:marTop w:val="0"/>
      <w:marBottom w:val="0"/>
      <w:divBdr>
        <w:top w:val="none" w:sz="0" w:space="0" w:color="auto"/>
        <w:left w:val="none" w:sz="0" w:space="0" w:color="auto"/>
        <w:bottom w:val="none" w:sz="0" w:space="0" w:color="auto"/>
        <w:right w:val="none" w:sz="0" w:space="0" w:color="auto"/>
      </w:divBdr>
    </w:div>
    <w:div w:id="1375618627">
      <w:bodyDiv w:val="1"/>
      <w:marLeft w:val="0"/>
      <w:marRight w:val="0"/>
      <w:marTop w:val="0"/>
      <w:marBottom w:val="0"/>
      <w:divBdr>
        <w:top w:val="none" w:sz="0" w:space="0" w:color="auto"/>
        <w:left w:val="none" w:sz="0" w:space="0" w:color="auto"/>
        <w:bottom w:val="none" w:sz="0" w:space="0" w:color="auto"/>
        <w:right w:val="none" w:sz="0" w:space="0" w:color="auto"/>
      </w:divBdr>
    </w:div>
    <w:div w:id="1377663712">
      <w:bodyDiv w:val="1"/>
      <w:marLeft w:val="0"/>
      <w:marRight w:val="0"/>
      <w:marTop w:val="0"/>
      <w:marBottom w:val="0"/>
      <w:divBdr>
        <w:top w:val="none" w:sz="0" w:space="0" w:color="auto"/>
        <w:left w:val="none" w:sz="0" w:space="0" w:color="auto"/>
        <w:bottom w:val="none" w:sz="0" w:space="0" w:color="auto"/>
        <w:right w:val="none" w:sz="0" w:space="0" w:color="auto"/>
      </w:divBdr>
    </w:div>
    <w:div w:id="1378623875">
      <w:bodyDiv w:val="1"/>
      <w:marLeft w:val="0"/>
      <w:marRight w:val="0"/>
      <w:marTop w:val="0"/>
      <w:marBottom w:val="0"/>
      <w:divBdr>
        <w:top w:val="none" w:sz="0" w:space="0" w:color="auto"/>
        <w:left w:val="none" w:sz="0" w:space="0" w:color="auto"/>
        <w:bottom w:val="none" w:sz="0" w:space="0" w:color="auto"/>
        <w:right w:val="none" w:sz="0" w:space="0" w:color="auto"/>
      </w:divBdr>
    </w:div>
    <w:div w:id="1378701089">
      <w:bodyDiv w:val="1"/>
      <w:marLeft w:val="0"/>
      <w:marRight w:val="0"/>
      <w:marTop w:val="0"/>
      <w:marBottom w:val="0"/>
      <w:divBdr>
        <w:top w:val="none" w:sz="0" w:space="0" w:color="auto"/>
        <w:left w:val="none" w:sz="0" w:space="0" w:color="auto"/>
        <w:bottom w:val="none" w:sz="0" w:space="0" w:color="auto"/>
        <w:right w:val="none" w:sz="0" w:space="0" w:color="auto"/>
      </w:divBdr>
    </w:div>
    <w:div w:id="1379356533">
      <w:bodyDiv w:val="1"/>
      <w:marLeft w:val="0"/>
      <w:marRight w:val="0"/>
      <w:marTop w:val="0"/>
      <w:marBottom w:val="0"/>
      <w:divBdr>
        <w:top w:val="none" w:sz="0" w:space="0" w:color="auto"/>
        <w:left w:val="none" w:sz="0" w:space="0" w:color="auto"/>
        <w:bottom w:val="none" w:sz="0" w:space="0" w:color="auto"/>
        <w:right w:val="none" w:sz="0" w:space="0" w:color="auto"/>
      </w:divBdr>
    </w:div>
    <w:div w:id="1379359840">
      <w:bodyDiv w:val="1"/>
      <w:marLeft w:val="0"/>
      <w:marRight w:val="0"/>
      <w:marTop w:val="0"/>
      <w:marBottom w:val="0"/>
      <w:divBdr>
        <w:top w:val="none" w:sz="0" w:space="0" w:color="auto"/>
        <w:left w:val="none" w:sz="0" w:space="0" w:color="auto"/>
        <w:bottom w:val="none" w:sz="0" w:space="0" w:color="auto"/>
        <w:right w:val="none" w:sz="0" w:space="0" w:color="auto"/>
      </w:divBdr>
    </w:div>
    <w:div w:id="1380129241">
      <w:bodyDiv w:val="1"/>
      <w:marLeft w:val="0"/>
      <w:marRight w:val="0"/>
      <w:marTop w:val="0"/>
      <w:marBottom w:val="0"/>
      <w:divBdr>
        <w:top w:val="none" w:sz="0" w:space="0" w:color="auto"/>
        <w:left w:val="none" w:sz="0" w:space="0" w:color="auto"/>
        <w:bottom w:val="none" w:sz="0" w:space="0" w:color="auto"/>
        <w:right w:val="none" w:sz="0" w:space="0" w:color="auto"/>
      </w:divBdr>
    </w:div>
    <w:div w:id="1380589604">
      <w:bodyDiv w:val="1"/>
      <w:marLeft w:val="0"/>
      <w:marRight w:val="0"/>
      <w:marTop w:val="0"/>
      <w:marBottom w:val="0"/>
      <w:divBdr>
        <w:top w:val="none" w:sz="0" w:space="0" w:color="auto"/>
        <w:left w:val="none" w:sz="0" w:space="0" w:color="auto"/>
        <w:bottom w:val="none" w:sz="0" w:space="0" w:color="auto"/>
        <w:right w:val="none" w:sz="0" w:space="0" w:color="auto"/>
      </w:divBdr>
    </w:div>
    <w:div w:id="1381247445">
      <w:bodyDiv w:val="1"/>
      <w:marLeft w:val="0"/>
      <w:marRight w:val="0"/>
      <w:marTop w:val="0"/>
      <w:marBottom w:val="0"/>
      <w:divBdr>
        <w:top w:val="none" w:sz="0" w:space="0" w:color="auto"/>
        <w:left w:val="none" w:sz="0" w:space="0" w:color="auto"/>
        <w:bottom w:val="none" w:sz="0" w:space="0" w:color="auto"/>
        <w:right w:val="none" w:sz="0" w:space="0" w:color="auto"/>
      </w:divBdr>
    </w:div>
    <w:div w:id="1381708669">
      <w:bodyDiv w:val="1"/>
      <w:marLeft w:val="0"/>
      <w:marRight w:val="0"/>
      <w:marTop w:val="0"/>
      <w:marBottom w:val="0"/>
      <w:divBdr>
        <w:top w:val="none" w:sz="0" w:space="0" w:color="auto"/>
        <w:left w:val="none" w:sz="0" w:space="0" w:color="auto"/>
        <w:bottom w:val="none" w:sz="0" w:space="0" w:color="auto"/>
        <w:right w:val="none" w:sz="0" w:space="0" w:color="auto"/>
      </w:divBdr>
    </w:div>
    <w:div w:id="1381982238">
      <w:bodyDiv w:val="1"/>
      <w:marLeft w:val="0"/>
      <w:marRight w:val="0"/>
      <w:marTop w:val="0"/>
      <w:marBottom w:val="0"/>
      <w:divBdr>
        <w:top w:val="none" w:sz="0" w:space="0" w:color="auto"/>
        <w:left w:val="none" w:sz="0" w:space="0" w:color="auto"/>
        <w:bottom w:val="none" w:sz="0" w:space="0" w:color="auto"/>
        <w:right w:val="none" w:sz="0" w:space="0" w:color="auto"/>
      </w:divBdr>
    </w:div>
    <w:div w:id="1382250062">
      <w:bodyDiv w:val="1"/>
      <w:marLeft w:val="0"/>
      <w:marRight w:val="0"/>
      <w:marTop w:val="0"/>
      <w:marBottom w:val="0"/>
      <w:divBdr>
        <w:top w:val="none" w:sz="0" w:space="0" w:color="auto"/>
        <w:left w:val="none" w:sz="0" w:space="0" w:color="auto"/>
        <w:bottom w:val="none" w:sz="0" w:space="0" w:color="auto"/>
        <w:right w:val="none" w:sz="0" w:space="0" w:color="auto"/>
      </w:divBdr>
    </w:div>
    <w:div w:id="1382291109">
      <w:bodyDiv w:val="1"/>
      <w:marLeft w:val="0"/>
      <w:marRight w:val="0"/>
      <w:marTop w:val="0"/>
      <w:marBottom w:val="0"/>
      <w:divBdr>
        <w:top w:val="none" w:sz="0" w:space="0" w:color="auto"/>
        <w:left w:val="none" w:sz="0" w:space="0" w:color="auto"/>
        <w:bottom w:val="none" w:sz="0" w:space="0" w:color="auto"/>
        <w:right w:val="none" w:sz="0" w:space="0" w:color="auto"/>
      </w:divBdr>
    </w:div>
    <w:div w:id="1382630411">
      <w:bodyDiv w:val="1"/>
      <w:marLeft w:val="0"/>
      <w:marRight w:val="0"/>
      <w:marTop w:val="0"/>
      <w:marBottom w:val="0"/>
      <w:divBdr>
        <w:top w:val="none" w:sz="0" w:space="0" w:color="auto"/>
        <w:left w:val="none" w:sz="0" w:space="0" w:color="auto"/>
        <w:bottom w:val="none" w:sz="0" w:space="0" w:color="auto"/>
        <w:right w:val="none" w:sz="0" w:space="0" w:color="auto"/>
      </w:divBdr>
    </w:div>
    <w:div w:id="1382752047">
      <w:bodyDiv w:val="1"/>
      <w:marLeft w:val="0"/>
      <w:marRight w:val="0"/>
      <w:marTop w:val="0"/>
      <w:marBottom w:val="0"/>
      <w:divBdr>
        <w:top w:val="none" w:sz="0" w:space="0" w:color="auto"/>
        <w:left w:val="none" w:sz="0" w:space="0" w:color="auto"/>
        <w:bottom w:val="none" w:sz="0" w:space="0" w:color="auto"/>
        <w:right w:val="none" w:sz="0" w:space="0" w:color="auto"/>
      </w:divBdr>
    </w:div>
    <w:div w:id="1382829236">
      <w:bodyDiv w:val="1"/>
      <w:marLeft w:val="0"/>
      <w:marRight w:val="0"/>
      <w:marTop w:val="0"/>
      <w:marBottom w:val="0"/>
      <w:divBdr>
        <w:top w:val="none" w:sz="0" w:space="0" w:color="auto"/>
        <w:left w:val="none" w:sz="0" w:space="0" w:color="auto"/>
        <w:bottom w:val="none" w:sz="0" w:space="0" w:color="auto"/>
        <w:right w:val="none" w:sz="0" w:space="0" w:color="auto"/>
      </w:divBdr>
    </w:div>
    <w:div w:id="1383600378">
      <w:bodyDiv w:val="1"/>
      <w:marLeft w:val="0"/>
      <w:marRight w:val="0"/>
      <w:marTop w:val="0"/>
      <w:marBottom w:val="0"/>
      <w:divBdr>
        <w:top w:val="none" w:sz="0" w:space="0" w:color="auto"/>
        <w:left w:val="none" w:sz="0" w:space="0" w:color="auto"/>
        <w:bottom w:val="none" w:sz="0" w:space="0" w:color="auto"/>
        <w:right w:val="none" w:sz="0" w:space="0" w:color="auto"/>
      </w:divBdr>
    </w:div>
    <w:div w:id="1383946116">
      <w:bodyDiv w:val="1"/>
      <w:marLeft w:val="0"/>
      <w:marRight w:val="0"/>
      <w:marTop w:val="0"/>
      <w:marBottom w:val="0"/>
      <w:divBdr>
        <w:top w:val="none" w:sz="0" w:space="0" w:color="auto"/>
        <w:left w:val="none" w:sz="0" w:space="0" w:color="auto"/>
        <w:bottom w:val="none" w:sz="0" w:space="0" w:color="auto"/>
        <w:right w:val="none" w:sz="0" w:space="0" w:color="auto"/>
      </w:divBdr>
    </w:div>
    <w:div w:id="1384525041">
      <w:bodyDiv w:val="1"/>
      <w:marLeft w:val="0"/>
      <w:marRight w:val="0"/>
      <w:marTop w:val="0"/>
      <w:marBottom w:val="0"/>
      <w:divBdr>
        <w:top w:val="none" w:sz="0" w:space="0" w:color="auto"/>
        <w:left w:val="none" w:sz="0" w:space="0" w:color="auto"/>
        <w:bottom w:val="none" w:sz="0" w:space="0" w:color="auto"/>
        <w:right w:val="none" w:sz="0" w:space="0" w:color="auto"/>
      </w:divBdr>
    </w:div>
    <w:div w:id="1385249143">
      <w:bodyDiv w:val="1"/>
      <w:marLeft w:val="0"/>
      <w:marRight w:val="0"/>
      <w:marTop w:val="0"/>
      <w:marBottom w:val="0"/>
      <w:divBdr>
        <w:top w:val="none" w:sz="0" w:space="0" w:color="auto"/>
        <w:left w:val="none" w:sz="0" w:space="0" w:color="auto"/>
        <w:bottom w:val="none" w:sz="0" w:space="0" w:color="auto"/>
        <w:right w:val="none" w:sz="0" w:space="0" w:color="auto"/>
      </w:divBdr>
    </w:div>
    <w:div w:id="1385325853">
      <w:bodyDiv w:val="1"/>
      <w:marLeft w:val="0"/>
      <w:marRight w:val="0"/>
      <w:marTop w:val="0"/>
      <w:marBottom w:val="0"/>
      <w:divBdr>
        <w:top w:val="none" w:sz="0" w:space="0" w:color="auto"/>
        <w:left w:val="none" w:sz="0" w:space="0" w:color="auto"/>
        <w:bottom w:val="none" w:sz="0" w:space="0" w:color="auto"/>
        <w:right w:val="none" w:sz="0" w:space="0" w:color="auto"/>
      </w:divBdr>
    </w:div>
    <w:div w:id="1385904462">
      <w:bodyDiv w:val="1"/>
      <w:marLeft w:val="0"/>
      <w:marRight w:val="0"/>
      <w:marTop w:val="0"/>
      <w:marBottom w:val="0"/>
      <w:divBdr>
        <w:top w:val="none" w:sz="0" w:space="0" w:color="auto"/>
        <w:left w:val="none" w:sz="0" w:space="0" w:color="auto"/>
        <w:bottom w:val="none" w:sz="0" w:space="0" w:color="auto"/>
        <w:right w:val="none" w:sz="0" w:space="0" w:color="auto"/>
      </w:divBdr>
    </w:div>
    <w:div w:id="1385905596">
      <w:bodyDiv w:val="1"/>
      <w:marLeft w:val="0"/>
      <w:marRight w:val="0"/>
      <w:marTop w:val="0"/>
      <w:marBottom w:val="0"/>
      <w:divBdr>
        <w:top w:val="none" w:sz="0" w:space="0" w:color="auto"/>
        <w:left w:val="none" w:sz="0" w:space="0" w:color="auto"/>
        <w:bottom w:val="none" w:sz="0" w:space="0" w:color="auto"/>
        <w:right w:val="none" w:sz="0" w:space="0" w:color="auto"/>
      </w:divBdr>
    </w:div>
    <w:div w:id="1386105476">
      <w:bodyDiv w:val="1"/>
      <w:marLeft w:val="0"/>
      <w:marRight w:val="0"/>
      <w:marTop w:val="0"/>
      <w:marBottom w:val="0"/>
      <w:divBdr>
        <w:top w:val="none" w:sz="0" w:space="0" w:color="auto"/>
        <w:left w:val="none" w:sz="0" w:space="0" w:color="auto"/>
        <w:bottom w:val="none" w:sz="0" w:space="0" w:color="auto"/>
        <w:right w:val="none" w:sz="0" w:space="0" w:color="auto"/>
      </w:divBdr>
    </w:div>
    <w:div w:id="1386296381">
      <w:bodyDiv w:val="1"/>
      <w:marLeft w:val="0"/>
      <w:marRight w:val="0"/>
      <w:marTop w:val="0"/>
      <w:marBottom w:val="0"/>
      <w:divBdr>
        <w:top w:val="none" w:sz="0" w:space="0" w:color="auto"/>
        <w:left w:val="none" w:sz="0" w:space="0" w:color="auto"/>
        <w:bottom w:val="none" w:sz="0" w:space="0" w:color="auto"/>
        <w:right w:val="none" w:sz="0" w:space="0" w:color="auto"/>
      </w:divBdr>
    </w:div>
    <w:div w:id="1386446164">
      <w:bodyDiv w:val="1"/>
      <w:marLeft w:val="0"/>
      <w:marRight w:val="0"/>
      <w:marTop w:val="0"/>
      <w:marBottom w:val="0"/>
      <w:divBdr>
        <w:top w:val="none" w:sz="0" w:space="0" w:color="auto"/>
        <w:left w:val="none" w:sz="0" w:space="0" w:color="auto"/>
        <w:bottom w:val="none" w:sz="0" w:space="0" w:color="auto"/>
        <w:right w:val="none" w:sz="0" w:space="0" w:color="auto"/>
      </w:divBdr>
    </w:div>
    <w:div w:id="1386678395">
      <w:bodyDiv w:val="1"/>
      <w:marLeft w:val="0"/>
      <w:marRight w:val="0"/>
      <w:marTop w:val="0"/>
      <w:marBottom w:val="0"/>
      <w:divBdr>
        <w:top w:val="none" w:sz="0" w:space="0" w:color="auto"/>
        <w:left w:val="none" w:sz="0" w:space="0" w:color="auto"/>
        <w:bottom w:val="none" w:sz="0" w:space="0" w:color="auto"/>
        <w:right w:val="none" w:sz="0" w:space="0" w:color="auto"/>
      </w:divBdr>
    </w:div>
    <w:div w:id="1386955098">
      <w:bodyDiv w:val="1"/>
      <w:marLeft w:val="0"/>
      <w:marRight w:val="0"/>
      <w:marTop w:val="0"/>
      <w:marBottom w:val="0"/>
      <w:divBdr>
        <w:top w:val="none" w:sz="0" w:space="0" w:color="auto"/>
        <w:left w:val="none" w:sz="0" w:space="0" w:color="auto"/>
        <w:bottom w:val="none" w:sz="0" w:space="0" w:color="auto"/>
        <w:right w:val="none" w:sz="0" w:space="0" w:color="auto"/>
      </w:divBdr>
    </w:div>
    <w:div w:id="1387679597">
      <w:bodyDiv w:val="1"/>
      <w:marLeft w:val="0"/>
      <w:marRight w:val="0"/>
      <w:marTop w:val="0"/>
      <w:marBottom w:val="0"/>
      <w:divBdr>
        <w:top w:val="none" w:sz="0" w:space="0" w:color="auto"/>
        <w:left w:val="none" w:sz="0" w:space="0" w:color="auto"/>
        <w:bottom w:val="none" w:sz="0" w:space="0" w:color="auto"/>
        <w:right w:val="none" w:sz="0" w:space="0" w:color="auto"/>
      </w:divBdr>
    </w:div>
    <w:div w:id="1388645390">
      <w:bodyDiv w:val="1"/>
      <w:marLeft w:val="0"/>
      <w:marRight w:val="0"/>
      <w:marTop w:val="0"/>
      <w:marBottom w:val="0"/>
      <w:divBdr>
        <w:top w:val="none" w:sz="0" w:space="0" w:color="auto"/>
        <w:left w:val="none" w:sz="0" w:space="0" w:color="auto"/>
        <w:bottom w:val="none" w:sz="0" w:space="0" w:color="auto"/>
        <w:right w:val="none" w:sz="0" w:space="0" w:color="auto"/>
      </w:divBdr>
    </w:div>
    <w:div w:id="1388794313">
      <w:bodyDiv w:val="1"/>
      <w:marLeft w:val="0"/>
      <w:marRight w:val="0"/>
      <w:marTop w:val="0"/>
      <w:marBottom w:val="0"/>
      <w:divBdr>
        <w:top w:val="none" w:sz="0" w:space="0" w:color="auto"/>
        <w:left w:val="none" w:sz="0" w:space="0" w:color="auto"/>
        <w:bottom w:val="none" w:sz="0" w:space="0" w:color="auto"/>
        <w:right w:val="none" w:sz="0" w:space="0" w:color="auto"/>
      </w:divBdr>
    </w:div>
    <w:div w:id="1389187246">
      <w:bodyDiv w:val="1"/>
      <w:marLeft w:val="0"/>
      <w:marRight w:val="0"/>
      <w:marTop w:val="0"/>
      <w:marBottom w:val="0"/>
      <w:divBdr>
        <w:top w:val="none" w:sz="0" w:space="0" w:color="auto"/>
        <w:left w:val="none" w:sz="0" w:space="0" w:color="auto"/>
        <w:bottom w:val="none" w:sz="0" w:space="0" w:color="auto"/>
        <w:right w:val="none" w:sz="0" w:space="0" w:color="auto"/>
      </w:divBdr>
    </w:div>
    <w:div w:id="1389300695">
      <w:bodyDiv w:val="1"/>
      <w:marLeft w:val="0"/>
      <w:marRight w:val="0"/>
      <w:marTop w:val="0"/>
      <w:marBottom w:val="0"/>
      <w:divBdr>
        <w:top w:val="none" w:sz="0" w:space="0" w:color="auto"/>
        <w:left w:val="none" w:sz="0" w:space="0" w:color="auto"/>
        <w:bottom w:val="none" w:sz="0" w:space="0" w:color="auto"/>
        <w:right w:val="none" w:sz="0" w:space="0" w:color="auto"/>
      </w:divBdr>
    </w:div>
    <w:div w:id="1389454485">
      <w:bodyDiv w:val="1"/>
      <w:marLeft w:val="0"/>
      <w:marRight w:val="0"/>
      <w:marTop w:val="0"/>
      <w:marBottom w:val="0"/>
      <w:divBdr>
        <w:top w:val="none" w:sz="0" w:space="0" w:color="auto"/>
        <w:left w:val="none" w:sz="0" w:space="0" w:color="auto"/>
        <w:bottom w:val="none" w:sz="0" w:space="0" w:color="auto"/>
        <w:right w:val="none" w:sz="0" w:space="0" w:color="auto"/>
      </w:divBdr>
    </w:div>
    <w:div w:id="1390374220">
      <w:bodyDiv w:val="1"/>
      <w:marLeft w:val="0"/>
      <w:marRight w:val="0"/>
      <w:marTop w:val="0"/>
      <w:marBottom w:val="0"/>
      <w:divBdr>
        <w:top w:val="none" w:sz="0" w:space="0" w:color="auto"/>
        <w:left w:val="none" w:sz="0" w:space="0" w:color="auto"/>
        <w:bottom w:val="none" w:sz="0" w:space="0" w:color="auto"/>
        <w:right w:val="none" w:sz="0" w:space="0" w:color="auto"/>
      </w:divBdr>
    </w:div>
    <w:div w:id="1391460816">
      <w:bodyDiv w:val="1"/>
      <w:marLeft w:val="0"/>
      <w:marRight w:val="0"/>
      <w:marTop w:val="0"/>
      <w:marBottom w:val="0"/>
      <w:divBdr>
        <w:top w:val="none" w:sz="0" w:space="0" w:color="auto"/>
        <w:left w:val="none" w:sz="0" w:space="0" w:color="auto"/>
        <w:bottom w:val="none" w:sz="0" w:space="0" w:color="auto"/>
        <w:right w:val="none" w:sz="0" w:space="0" w:color="auto"/>
      </w:divBdr>
    </w:div>
    <w:div w:id="1391853948">
      <w:bodyDiv w:val="1"/>
      <w:marLeft w:val="0"/>
      <w:marRight w:val="0"/>
      <w:marTop w:val="0"/>
      <w:marBottom w:val="0"/>
      <w:divBdr>
        <w:top w:val="none" w:sz="0" w:space="0" w:color="auto"/>
        <w:left w:val="none" w:sz="0" w:space="0" w:color="auto"/>
        <w:bottom w:val="none" w:sz="0" w:space="0" w:color="auto"/>
        <w:right w:val="none" w:sz="0" w:space="0" w:color="auto"/>
      </w:divBdr>
    </w:div>
    <w:div w:id="1392924496">
      <w:bodyDiv w:val="1"/>
      <w:marLeft w:val="0"/>
      <w:marRight w:val="0"/>
      <w:marTop w:val="0"/>
      <w:marBottom w:val="0"/>
      <w:divBdr>
        <w:top w:val="none" w:sz="0" w:space="0" w:color="auto"/>
        <w:left w:val="none" w:sz="0" w:space="0" w:color="auto"/>
        <w:bottom w:val="none" w:sz="0" w:space="0" w:color="auto"/>
        <w:right w:val="none" w:sz="0" w:space="0" w:color="auto"/>
      </w:divBdr>
    </w:div>
    <w:div w:id="1394155555">
      <w:bodyDiv w:val="1"/>
      <w:marLeft w:val="0"/>
      <w:marRight w:val="0"/>
      <w:marTop w:val="0"/>
      <w:marBottom w:val="0"/>
      <w:divBdr>
        <w:top w:val="none" w:sz="0" w:space="0" w:color="auto"/>
        <w:left w:val="none" w:sz="0" w:space="0" w:color="auto"/>
        <w:bottom w:val="none" w:sz="0" w:space="0" w:color="auto"/>
        <w:right w:val="none" w:sz="0" w:space="0" w:color="auto"/>
      </w:divBdr>
    </w:div>
    <w:div w:id="1394423830">
      <w:bodyDiv w:val="1"/>
      <w:marLeft w:val="0"/>
      <w:marRight w:val="0"/>
      <w:marTop w:val="0"/>
      <w:marBottom w:val="0"/>
      <w:divBdr>
        <w:top w:val="none" w:sz="0" w:space="0" w:color="auto"/>
        <w:left w:val="none" w:sz="0" w:space="0" w:color="auto"/>
        <w:bottom w:val="none" w:sz="0" w:space="0" w:color="auto"/>
        <w:right w:val="none" w:sz="0" w:space="0" w:color="auto"/>
      </w:divBdr>
    </w:div>
    <w:div w:id="1395738952">
      <w:bodyDiv w:val="1"/>
      <w:marLeft w:val="0"/>
      <w:marRight w:val="0"/>
      <w:marTop w:val="0"/>
      <w:marBottom w:val="0"/>
      <w:divBdr>
        <w:top w:val="none" w:sz="0" w:space="0" w:color="auto"/>
        <w:left w:val="none" w:sz="0" w:space="0" w:color="auto"/>
        <w:bottom w:val="none" w:sz="0" w:space="0" w:color="auto"/>
        <w:right w:val="none" w:sz="0" w:space="0" w:color="auto"/>
      </w:divBdr>
    </w:div>
    <w:div w:id="1396660953">
      <w:bodyDiv w:val="1"/>
      <w:marLeft w:val="0"/>
      <w:marRight w:val="0"/>
      <w:marTop w:val="0"/>
      <w:marBottom w:val="0"/>
      <w:divBdr>
        <w:top w:val="none" w:sz="0" w:space="0" w:color="auto"/>
        <w:left w:val="none" w:sz="0" w:space="0" w:color="auto"/>
        <w:bottom w:val="none" w:sz="0" w:space="0" w:color="auto"/>
        <w:right w:val="none" w:sz="0" w:space="0" w:color="auto"/>
      </w:divBdr>
    </w:div>
    <w:div w:id="1396969801">
      <w:bodyDiv w:val="1"/>
      <w:marLeft w:val="0"/>
      <w:marRight w:val="0"/>
      <w:marTop w:val="0"/>
      <w:marBottom w:val="0"/>
      <w:divBdr>
        <w:top w:val="none" w:sz="0" w:space="0" w:color="auto"/>
        <w:left w:val="none" w:sz="0" w:space="0" w:color="auto"/>
        <w:bottom w:val="none" w:sz="0" w:space="0" w:color="auto"/>
        <w:right w:val="none" w:sz="0" w:space="0" w:color="auto"/>
      </w:divBdr>
    </w:div>
    <w:div w:id="1399551312">
      <w:bodyDiv w:val="1"/>
      <w:marLeft w:val="0"/>
      <w:marRight w:val="0"/>
      <w:marTop w:val="0"/>
      <w:marBottom w:val="0"/>
      <w:divBdr>
        <w:top w:val="none" w:sz="0" w:space="0" w:color="auto"/>
        <w:left w:val="none" w:sz="0" w:space="0" w:color="auto"/>
        <w:bottom w:val="none" w:sz="0" w:space="0" w:color="auto"/>
        <w:right w:val="none" w:sz="0" w:space="0" w:color="auto"/>
      </w:divBdr>
    </w:div>
    <w:div w:id="1399594026">
      <w:bodyDiv w:val="1"/>
      <w:marLeft w:val="0"/>
      <w:marRight w:val="0"/>
      <w:marTop w:val="0"/>
      <w:marBottom w:val="0"/>
      <w:divBdr>
        <w:top w:val="none" w:sz="0" w:space="0" w:color="auto"/>
        <w:left w:val="none" w:sz="0" w:space="0" w:color="auto"/>
        <w:bottom w:val="none" w:sz="0" w:space="0" w:color="auto"/>
        <w:right w:val="none" w:sz="0" w:space="0" w:color="auto"/>
      </w:divBdr>
    </w:div>
    <w:div w:id="1400133379">
      <w:bodyDiv w:val="1"/>
      <w:marLeft w:val="0"/>
      <w:marRight w:val="0"/>
      <w:marTop w:val="0"/>
      <w:marBottom w:val="0"/>
      <w:divBdr>
        <w:top w:val="none" w:sz="0" w:space="0" w:color="auto"/>
        <w:left w:val="none" w:sz="0" w:space="0" w:color="auto"/>
        <w:bottom w:val="none" w:sz="0" w:space="0" w:color="auto"/>
        <w:right w:val="none" w:sz="0" w:space="0" w:color="auto"/>
      </w:divBdr>
    </w:div>
    <w:div w:id="1400519069">
      <w:bodyDiv w:val="1"/>
      <w:marLeft w:val="0"/>
      <w:marRight w:val="0"/>
      <w:marTop w:val="0"/>
      <w:marBottom w:val="0"/>
      <w:divBdr>
        <w:top w:val="none" w:sz="0" w:space="0" w:color="auto"/>
        <w:left w:val="none" w:sz="0" w:space="0" w:color="auto"/>
        <w:bottom w:val="none" w:sz="0" w:space="0" w:color="auto"/>
        <w:right w:val="none" w:sz="0" w:space="0" w:color="auto"/>
      </w:divBdr>
    </w:div>
    <w:div w:id="1400976995">
      <w:bodyDiv w:val="1"/>
      <w:marLeft w:val="0"/>
      <w:marRight w:val="0"/>
      <w:marTop w:val="0"/>
      <w:marBottom w:val="0"/>
      <w:divBdr>
        <w:top w:val="none" w:sz="0" w:space="0" w:color="auto"/>
        <w:left w:val="none" w:sz="0" w:space="0" w:color="auto"/>
        <w:bottom w:val="none" w:sz="0" w:space="0" w:color="auto"/>
        <w:right w:val="none" w:sz="0" w:space="0" w:color="auto"/>
      </w:divBdr>
    </w:div>
    <w:div w:id="1403217374">
      <w:bodyDiv w:val="1"/>
      <w:marLeft w:val="0"/>
      <w:marRight w:val="0"/>
      <w:marTop w:val="0"/>
      <w:marBottom w:val="0"/>
      <w:divBdr>
        <w:top w:val="none" w:sz="0" w:space="0" w:color="auto"/>
        <w:left w:val="none" w:sz="0" w:space="0" w:color="auto"/>
        <w:bottom w:val="none" w:sz="0" w:space="0" w:color="auto"/>
        <w:right w:val="none" w:sz="0" w:space="0" w:color="auto"/>
      </w:divBdr>
    </w:div>
    <w:div w:id="1403334761">
      <w:bodyDiv w:val="1"/>
      <w:marLeft w:val="0"/>
      <w:marRight w:val="0"/>
      <w:marTop w:val="0"/>
      <w:marBottom w:val="0"/>
      <w:divBdr>
        <w:top w:val="none" w:sz="0" w:space="0" w:color="auto"/>
        <w:left w:val="none" w:sz="0" w:space="0" w:color="auto"/>
        <w:bottom w:val="none" w:sz="0" w:space="0" w:color="auto"/>
        <w:right w:val="none" w:sz="0" w:space="0" w:color="auto"/>
      </w:divBdr>
    </w:div>
    <w:div w:id="1403604999">
      <w:bodyDiv w:val="1"/>
      <w:marLeft w:val="0"/>
      <w:marRight w:val="0"/>
      <w:marTop w:val="0"/>
      <w:marBottom w:val="0"/>
      <w:divBdr>
        <w:top w:val="none" w:sz="0" w:space="0" w:color="auto"/>
        <w:left w:val="none" w:sz="0" w:space="0" w:color="auto"/>
        <w:bottom w:val="none" w:sz="0" w:space="0" w:color="auto"/>
        <w:right w:val="none" w:sz="0" w:space="0" w:color="auto"/>
      </w:divBdr>
    </w:div>
    <w:div w:id="1403673781">
      <w:bodyDiv w:val="1"/>
      <w:marLeft w:val="0"/>
      <w:marRight w:val="0"/>
      <w:marTop w:val="0"/>
      <w:marBottom w:val="0"/>
      <w:divBdr>
        <w:top w:val="none" w:sz="0" w:space="0" w:color="auto"/>
        <w:left w:val="none" w:sz="0" w:space="0" w:color="auto"/>
        <w:bottom w:val="none" w:sz="0" w:space="0" w:color="auto"/>
        <w:right w:val="none" w:sz="0" w:space="0" w:color="auto"/>
      </w:divBdr>
    </w:div>
    <w:div w:id="1403793798">
      <w:bodyDiv w:val="1"/>
      <w:marLeft w:val="0"/>
      <w:marRight w:val="0"/>
      <w:marTop w:val="0"/>
      <w:marBottom w:val="0"/>
      <w:divBdr>
        <w:top w:val="none" w:sz="0" w:space="0" w:color="auto"/>
        <w:left w:val="none" w:sz="0" w:space="0" w:color="auto"/>
        <w:bottom w:val="none" w:sz="0" w:space="0" w:color="auto"/>
        <w:right w:val="none" w:sz="0" w:space="0" w:color="auto"/>
      </w:divBdr>
    </w:div>
    <w:div w:id="1404328952">
      <w:bodyDiv w:val="1"/>
      <w:marLeft w:val="0"/>
      <w:marRight w:val="0"/>
      <w:marTop w:val="0"/>
      <w:marBottom w:val="0"/>
      <w:divBdr>
        <w:top w:val="none" w:sz="0" w:space="0" w:color="auto"/>
        <w:left w:val="none" w:sz="0" w:space="0" w:color="auto"/>
        <w:bottom w:val="none" w:sz="0" w:space="0" w:color="auto"/>
        <w:right w:val="none" w:sz="0" w:space="0" w:color="auto"/>
      </w:divBdr>
    </w:div>
    <w:div w:id="1404521447">
      <w:bodyDiv w:val="1"/>
      <w:marLeft w:val="0"/>
      <w:marRight w:val="0"/>
      <w:marTop w:val="0"/>
      <w:marBottom w:val="0"/>
      <w:divBdr>
        <w:top w:val="none" w:sz="0" w:space="0" w:color="auto"/>
        <w:left w:val="none" w:sz="0" w:space="0" w:color="auto"/>
        <w:bottom w:val="none" w:sz="0" w:space="0" w:color="auto"/>
        <w:right w:val="none" w:sz="0" w:space="0" w:color="auto"/>
      </w:divBdr>
    </w:div>
    <w:div w:id="1404525986">
      <w:bodyDiv w:val="1"/>
      <w:marLeft w:val="0"/>
      <w:marRight w:val="0"/>
      <w:marTop w:val="0"/>
      <w:marBottom w:val="0"/>
      <w:divBdr>
        <w:top w:val="none" w:sz="0" w:space="0" w:color="auto"/>
        <w:left w:val="none" w:sz="0" w:space="0" w:color="auto"/>
        <w:bottom w:val="none" w:sz="0" w:space="0" w:color="auto"/>
        <w:right w:val="none" w:sz="0" w:space="0" w:color="auto"/>
      </w:divBdr>
    </w:div>
    <w:div w:id="1405225177">
      <w:bodyDiv w:val="1"/>
      <w:marLeft w:val="0"/>
      <w:marRight w:val="0"/>
      <w:marTop w:val="0"/>
      <w:marBottom w:val="0"/>
      <w:divBdr>
        <w:top w:val="none" w:sz="0" w:space="0" w:color="auto"/>
        <w:left w:val="none" w:sz="0" w:space="0" w:color="auto"/>
        <w:bottom w:val="none" w:sz="0" w:space="0" w:color="auto"/>
        <w:right w:val="none" w:sz="0" w:space="0" w:color="auto"/>
      </w:divBdr>
    </w:div>
    <w:div w:id="1405227732">
      <w:bodyDiv w:val="1"/>
      <w:marLeft w:val="0"/>
      <w:marRight w:val="0"/>
      <w:marTop w:val="0"/>
      <w:marBottom w:val="0"/>
      <w:divBdr>
        <w:top w:val="none" w:sz="0" w:space="0" w:color="auto"/>
        <w:left w:val="none" w:sz="0" w:space="0" w:color="auto"/>
        <w:bottom w:val="none" w:sz="0" w:space="0" w:color="auto"/>
        <w:right w:val="none" w:sz="0" w:space="0" w:color="auto"/>
      </w:divBdr>
    </w:div>
    <w:div w:id="1405448549">
      <w:bodyDiv w:val="1"/>
      <w:marLeft w:val="0"/>
      <w:marRight w:val="0"/>
      <w:marTop w:val="0"/>
      <w:marBottom w:val="0"/>
      <w:divBdr>
        <w:top w:val="none" w:sz="0" w:space="0" w:color="auto"/>
        <w:left w:val="none" w:sz="0" w:space="0" w:color="auto"/>
        <w:bottom w:val="none" w:sz="0" w:space="0" w:color="auto"/>
        <w:right w:val="none" w:sz="0" w:space="0" w:color="auto"/>
      </w:divBdr>
    </w:div>
    <w:div w:id="1406295617">
      <w:bodyDiv w:val="1"/>
      <w:marLeft w:val="0"/>
      <w:marRight w:val="0"/>
      <w:marTop w:val="0"/>
      <w:marBottom w:val="0"/>
      <w:divBdr>
        <w:top w:val="none" w:sz="0" w:space="0" w:color="auto"/>
        <w:left w:val="none" w:sz="0" w:space="0" w:color="auto"/>
        <w:bottom w:val="none" w:sz="0" w:space="0" w:color="auto"/>
        <w:right w:val="none" w:sz="0" w:space="0" w:color="auto"/>
      </w:divBdr>
    </w:div>
    <w:div w:id="1406413167">
      <w:bodyDiv w:val="1"/>
      <w:marLeft w:val="0"/>
      <w:marRight w:val="0"/>
      <w:marTop w:val="0"/>
      <w:marBottom w:val="0"/>
      <w:divBdr>
        <w:top w:val="none" w:sz="0" w:space="0" w:color="auto"/>
        <w:left w:val="none" w:sz="0" w:space="0" w:color="auto"/>
        <w:bottom w:val="none" w:sz="0" w:space="0" w:color="auto"/>
        <w:right w:val="none" w:sz="0" w:space="0" w:color="auto"/>
      </w:divBdr>
    </w:div>
    <w:div w:id="1406535121">
      <w:bodyDiv w:val="1"/>
      <w:marLeft w:val="0"/>
      <w:marRight w:val="0"/>
      <w:marTop w:val="0"/>
      <w:marBottom w:val="0"/>
      <w:divBdr>
        <w:top w:val="none" w:sz="0" w:space="0" w:color="auto"/>
        <w:left w:val="none" w:sz="0" w:space="0" w:color="auto"/>
        <w:bottom w:val="none" w:sz="0" w:space="0" w:color="auto"/>
        <w:right w:val="none" w:sz="0" w:space="0" w:color="auto"/>
      </w:divBdr>
    </w:div>
    <w:div w:id="1406878635">
      <w:bodyDiv w:val="1"/>
      <w:marLeft w:val="0"/>
      <w:marRight w:val="0"/>
      <w:marTop w:val="0"/>
      <w:marBottom w:val="0"/>
      <w:divBdr>
        <w:top w:val="none" w:sz="0" w:space="0" w:color="auto"/>
        <w:left w:val="none" w:sz="0" w:space="0" w:color="auto"/>
        <w:bottom w:val="none" w:sz="0" w:space="0" w:color="auto"/>
        <w:right w:val="none" w:sz="0" w:space="0" w:color="auto"/>
      </w:divBdr>
    </w:div>
    <w:div w:id="1408459072">
      <w:bodyDiv w:val="1"/>
      <w:marLeft w:val="0"/>
      <w:marRight w:val="0"/>
      <w:marTop w:val="0"/>
      <w:marBottom w:val="0"/>
      <w:divBdr>
        <w:top w:val="none" w:sz="0" w:space="0" w:color="auto"/>
        <w:left w:val="none" w:sz="0" w:space="0" w:color="auto"/>
        <w:bottom w:val="none" w:sz="0" w:space="0" w:color="auto"/>
        <w:right w:val="none" w:sz="0" w:space="0" w:color="auto"/>
      </w:divBdr>
    </w:div>
    <w:div w:id="1408499810">
      <w:bodyDiv w:val="1"/>
      <w:marLeft w:val="0"/>
      <w:marRight w:val="0"/>
      <w:marTop w:val="0"/>
      <w:marBottom w:val="0"/>
      <w:divBdr>
        <w:top w:val="none" w:sz="0" w:space="0" w:color="auto"/>
        <w:left w:val="none" w:sz="0" w:space="0" w:color="auto"/>
        <w:bottom w:val="none" w:sz="0" w:space="0" w:color="auto"/>
        <w:right w:val="none" w:sz="0" w:space="0" w:color="auto"/>
      </w:divBdr>
    </w:div>
    <w:div w:id="1408501589">
      <w:bodyDiv w:val="1"/>
      <w:marLeft w:val="0"/>
      <w:marRight w:val="0"/>
      <w:marTop w:val="0"/>
      <w:marBottom w:val="0"/>
      <w:divBdr>
        <w:top w:val="none" w:sz="0" w:space="0" w:color="auto"/>
        <w:left w:val="none" w:sz="0" w:space="0" w:color="auto"/>
        <w:bottom w:val="none" w:sz="0" w:space="0" w:color="auto"/>
        <w:right w:val="none" w:sz="0" w:space="0" w:color="auto"/>
      </w:divBdr>
    </w:div>
    <w:div w:id="1408652152">
      <w:bodyDiv w:val="1"/>
      <w:marLeft w:val="0"/>
      <w:marRight w:val="0"/>
      <w:marTop w:val="0"/>
      <w:marBottom w:val="0"/>
      <w:divBdr>
        <w:top w:val="none" w:sz="0" w:space="0" w:color="auto"/>
        <w:left w:val="none" w:sz="0" w:space="0" w:color="auto"/>
        <w:bottom w:val="none" w:sz="0" w:space="0" w:color="auto"/>
        <w:right w:val="none" w:sz="0" w:space="0" w:color="auto"/>
      </w:divBdr>
    </w:div>
    <w:div w:id="1408842701">
      <w:bodyDiv w:val="1"/>
      <w:marLeft w:val="0"/>
      <w:marRight w:val="0"/>
      <w:marTop w:val="0"/>
      <w:marBottom w:val="0"/>
      <w:divBdr>
        <w:top w:val="none" w:sz="0" w:space="0" w:color="auto"/>
        <w:left w:val="none" w:sz="0" w:space="0" w:color="auto"/>
        <w:bottom w:val="none" w:sz="0" w:space="0" w:color="auto"/>
        <w:right w:val="none" w:sz="0" w:space="0" w:color="auto"/>
      </w:divBdr>
    </w:div>
    <w:div w:id="1409569425">
      <w:bodyDiv w:val="1"/>
      <w:marLeft w:val="0"/>
      <w:marRight w:val="0"/>
      <w:marTop w:val="0"/>
      <w:marBottom w:val="0"/>
      <w:divBdr>
        <w:top w:val="none" w:sz="0" w:space="0" w:color="auto"/>
        <w:left w:val="none" w:sz="0" w:space="0" w:color="auto"/>
        <w:bottom w:val="none" w:sz="0" w:space="0" w:color="auto"/>
        <w:right w:val="none" w:sz="0" w:space="0" w:color="auto"/>
      </w:divBdr>
    </w:div>
    <w:div w:id="1410345060">
      <w:bodyDiv w:val="1"/>
      <w:marLeft w:val="0"/>
      <w:marRight w:val="0"/>
      <w:marTop w:val="0"/>
      <w:marBottom w:val="0"/>
      <w:divBdr>
        <w:top w:val="none" w:sz="0" w:space="0" w:color="auto"/>
        <w:left w:val="none" w:sz="0" w:space="0" w:color="auto"/>
        <w:bottom w:val="none" w:sz="0" w:space="0" w:color="auto"/>
        <w:right w:val="none" w:sz="0" w:space="0" w:color="auto"/>
      </w:divBdr>
    </w:div>
    <w:div w:id="1410924899">
      <w:bodyDiv w:val="1"/>
      <w:marLeft w:val="0"/>
      <w:marRight w:val="0"/>
      <w:marTop w:val="0"/>
      <w:marBottom w:val="0"/>
      <w:divBdr>
        <w:top w:val="none" w:sz="0" w:space="0" w:color="auto"/>
        <w:left w:val="none" w:sz="0" w:space="0" w:color="auto"/>
        <w:bottom w:val="none" w:sz="0" w:space="0" w:color="auto"/>
        <w:right w:val="none" w:sz="0" w:space="0" w:color="auto"/>
      </w:divBdr>
    </w:div>
    <w:div w:id="1411780699">
      <w:bodyDiv w:val="1"/>
      <w:marLeft w:val="0"/>
      <w:marRight w:val="0"/>
      <w:marTop w:val="0"/>
      <w:marBottom w:val="0"/>
      <w:divBdr>
        <w:top w:val="none" w:sz="0" w:space="0" w:color="auto"/>
        <w:left w:val="none" w:sz="0" w:space="0" w:color="auto"/>
        <w:bottom w:val="none" w:sz="0" w:space="0" w:color="auto"/>
        <w:right w:val="none" w:sz="0" w:space="0" w:color="auto"/>
      </w:divBdr>
    </w:div>
    <w:div w:id="1411923053">
      <w:bodyDiv w:val="1"/>
      <w:marLeft w:val="0"/>
      <w:marRight w:val="0"/>
      <w:marTop w:val="0"/>
      <w:marBottom w:val="0"/>
      <w:divBdr>
        <w:top w:val="none" w:sz="0" w:space="0" w:color="auto"/>
        <w:left w:val="none" w:sz="0" w:space="0" w:color="auto"/>
        <w:bottom w:val="none" w:sz="0" w:space="0" w:color="auto"/>
        <w:right w:val="none" w:sz="0" w:space="0" w:color="auto"/>
      </w:divBdr>
    </w:div>
    <w:div w:id="1412123236">
      <w:bodyDiv w:val="1"/>
      <w:marLeft w:val="0"/>
      <w:marRight w:val="0"/>
      <w:marTop w:val="0"/>
      <w:marBottom w:val="0"/>
      <w:divBdr>
        <w:top w:val="none" w:sz="0" w:space="0" w:color="auto"/>
        <w:left w:val="none" w:sz="0" w:space="0" w:color="auto"/>
        <w:bottom w:val="none" w:sz="0" w:space="0" w:color="auto"/>
        <w:right w:val="none" w:sz="0" w:space="0" w:color="auto"/>
      </w:divBdr>
    </w:div>
    <w:div w:id="1412196603">
      <w:bodyDiv w:val="1"/>
      <w:marLeft w:val="0"/>
      <w:marRight w:val="0"/>
      <w:marTop w:val="0"/>
      <w:marBottom w:val="0"/>
      <w:divBdr>
        <w:top w:val="none" w:sz="0" w:space="0" w:color="auto"/>
        <w:left w:val="none" w:sz="0" w:space="0" w:color="auto"/>
        <w:bottom w:val="none" w:sz="0" w:space="0" w:color="auto"/>
        <w:right w:val="none" w:sz="0" w:space="0" w:color="auto"/>
      </w:divBdr>
    </w:div>
    <w:div w:id="1413115381">
      <w:bodyDiv w:val="1"/>
      <w:marLeft w:val="0"/>
      <w:marRight w:val="0"/>
      <w:marTop w:val="0"/>
      <w:marBottom w:val="0"/>
      <w:divBdr>
        <w:top w:val="none" w:sz="0" w:space="0" w:color="auto"/>
        <w:left w:val="none" w:sz="0" w:space="0" w:color="auto"/>
        <w:bottom w:val="none" w:sz="0" w:space="0" w:color="auto"/>
        <w:right w:val="none" w:sz="0" w:space="0" w:color="auto"/>
      </w:divBdr>
    </w:div>
    <w:div w:id="1415512105">
      <w:bodyDiv w:val="1"/>
      <w:marLeft w:val="0"/>
      <w:marRight w:val="0"/>
      <w:marTop w:val="0"/>
      <w:marBottom w:val="0"/>
      <w:divBdr>
        <w:top w:val="none" w:sz="0" w:space="0" w:color="auto"/>
        <w:left w:val="none" w:sz="0" w:space="0" w:color="auto"/>
        <w:bottom w:val="none" w:sz="0" w:space="0" w:color="auto"/>
        <w:right w:val="none" w:sz="0" w:space="0" w:color="auto"/>
      </w:divBdr>
    </w:div>
    <w:div w:id="1416584303">
      <w:bodyDiv w:val="1"/>
      <w:marLeft w:val="0"/>
      <w:marRight w:val="0"/>
      <w:marTop w:val="0"/>
      <w:marBottom w:val="0"/>
      <w:divBdr>
        <w:top w:val="none" w:sz="0" w:space="0" w:color="auto"/>
        <w:left w:val="none" w:sz="0" w:space="0" w:color="auto"/>
        <w:bottom w:val="none" w:sz="0" w:space="0" w:color="auto"/>
        <w:right w:val="none" w:sz="0" w:space="0" w:color="auto"/>
      </w:divBdr>
    </w:div>
    <w:div w:id="1416586593">
      <w:bodyDiv w:val="1"/>
      <w:marLeft w:val="0"/>
      <w:marRight w:val="0"/>
      <w:marTop w:val="0"/>
      <w:marBottom w:val="0"/>
      <w:divBdr>
        <w:top w:val="none" w:sz="0" w:space="0" w:color="auto"/>
        <w:left w:val="none" w:sz="0" w:space="0" w:color="auto"/>
        <w:bottom w:val="none" w:sz="0" w:space="0" w:color="auto"/>
        <w:right w:val="none" w:sz="0" w:space="0" w:color="auto"/>
      </w:divBdr>
    </w:div>
    <w:div w:id="1417169740">
      <w:bodyDiv w:val="1"/>
      <w:marLeft w:val="0"/>
      <w:marRight w:val="0"/>
      <w:marTop w:val="0"/>
      <w:marBottom w:val="0"/>
      <w:divBdr>
        <w:top w:val="none" w:sz="0" w:space="0" w:color="auto"/>
        <w:left w:val="none" w:sz="0" w:space="0" w:color="auto"/>
        <w:bottom w:val="none" w:sz="0" w:space="0" w:color="auto"/>
        <w:right w:val="none" w:sz="0" w:space="0" w:color="auto"/>
      </w:divBdr>
    </w:div>
    <w:div w:id="1417705427">
      <w:bodyDiv w:val="1"/>
      <w:marLeft w:val="0"/>
      <w:marRight w:val="0"/>
      <w:marTop w:val="0"/>
      <w:marBottom w:val="0"/>
      <w:divBdr>
        <w:top w:val="none" w:sz="0" w:space="0" w:color="auto"/>
        <w:left w:val="none" w:sz="0" w:space="0" w:color="auto"/>
        <w:bottom w:val="none" w:sz="0" w:space="0" w:color="auto"/>
        <w:right w:val="none" w:sz="0" w:space="0" w:color="auto"/>
      </w:divBdr>
    </w:div>
    <w:div w:id="1418330499">
      <w:bodyDiv w:val="1"/>
      <w:marLeft w:val="0"/>
      <w:marRight w:val="0"/>
      <w:marTop w:val="0"/>
      <w:marBottom w:val="0"/>
      <w:divBdr>
        <w:top w:val="none" w:sz="0" w:space="0" w:color="auto"/>
        <w:left w:val="none" w:sz="0" w:space="0" w:color="auto"/>
        <w:bottom w:val="none" w:sz="0" w:space="0" w:color="auto"/>
        <w:right w:val="none" w:sz="0" w:space="0" w:color="auto"/>
      </w:divBdr>
    </w:div>
    <w:div w:id="1418408242">
      <w:bodyDiv w:val="1"/>
      <w:marLeft w:val="0"/>
      <w:marRight w:val="0"/>
      <w:marTop w:val="0"/>
      <w:marBottom w:val="0"/>
      <w:divBdr>
        <w:top w:val="none" w:sz="0" w:space="0" w:color="auto"/>
        <w:left w:val="none" w:sz="0" w:space="0" w:color="auto"/>
        <w:bottom w:val="none" w:sz="0" w:space="0" w:color="auto"/>
        <w:right w:val="none" w:sz="0" w:space="0" w:color="auto"/>
      </w:divBdr>
    </w:div>
    <w:div w:id="1418597731">
      <w:bodyDiv w:val="1"/>
      <w:marLeft w:val="0"/>
      <w:marRight w:val="0"/>
      <w:marTop w:val="0"/>
      <w:marBottom w:val="0"/>
      <w:divBdr>
        <w:top w:val="none" w:sz="0" w:space="0" w:color="auto"/>
        <w:left w:val="none" w:sz="0" w:space="0" w:color="auto"/>
        <w:bottom w:val="none" w:sz="0" w:space="0" w:color="auto"/>
        <w:right w:val="none" w:sz="0" w:space="0" w:color="auto"/>
      </w:divBdr>
    </w:div>
    <w:div w:id="1419909910">
      <w:bodyDiv w:val="1"/>
      <w:marLeft w:val="0"/>
      <w:marRight w:val="0"/>
      <w:marTop w:val="0"/>
      <w:marBottom w:val="0"/>
      <w:divBdr>
        <w:top w:val="none" w:sz="0" w:space="0" w:color="auto"/>
        <w:left w:val="none" w:sz="0" w:space="0" w:color="auto"/>
        <w:bottom w:val="none" w:sz="0" w:space="0" w:color="auto"/>
        <w:right w:val="none" w:sz="0" w:space="0" w:color="auto"/>
      </w:divBdr>
    </w:div>
    <w:div w:id="1420179257">
      <w:bodyDiv w:val="1"/>
      <w:marLeft w:val="0"/>
      <w:marRight w:val="0"/>
      <w:marTop w:val="0"/>
      <w:marBottom w:val="0"/>
      <w:divBdr>
        <w:top w:val="none" w:sz="0" w:space="0" w:color="auto"/>
        <w:left w:val="none" w:sz="0" w:space="0" w:color="auto"/>
        <w:bottom w:val="none" w:sz="0" w:space="0" w:color="auto"/>
        <w:right w:val="none" w:sz="0" w:space="0" w:color="auto"/>
      </w:divBdr>
    </w:div>
    <w:div w:id="1420298334">
      <w:bodyDiv w:val="1"/>
      <w:marLeft w:val="0"/>
      <w:marRight w:val="0"/>
      <w:marTop w:val="0"/>
      <w:marBottom w:val="0"/>
      <w:divBdr>
        <w:top w:val="none" w:sz="0" w:space="0" w:color="auto"/>
        <w:left w:val="none" w:sz="0" w:space="0" w:color="auto"/>
        <w:bottom w:val="none" w:sz="0" w:space="0" w:color="auto"/>
        <w:right w:val="none" w:sz="0" w:space="0" w:color="auto"/>
      </w:divBdr>
    </w:div>
    <w:div w:id="1420640742">
      <w:bodyDiv w:val="1"/>
      <w:marLeft w:val="0"/>
      <w:marRight w:val="0"/>
      <w:marTop w:val="0"/>
      <w:marBottom w:val="0"/>
      <w:divBdr>
        <w:top w:val="none" w:sz="0" w:space="0" w:color="auto"/>
        <w:left w:val="none" w:sz="0" w:space="0" w:color="auto"/>
        <w:bottom w:val="none" w:sz="0" w:space="0" w:color="auto"/>
        <w:right w:val="none" w:sz="0" w:space="0" w:color="auto"/>
      </w:divBdr>
    </w:div>
    <w:div w:id="1421870799">
      <w:bodyDiv w:val="1"/>
      <w:marLeft w:val="0"/>
      <w:marRight w:val="0"/>
      <w:marTop w:val="0"/>
      <w:marBottom w:val="0"/>
      <w:divBdr>
        <w:top w:val="none" w:sz="0" w:space="0" w:color="auto"/>
        <w:left w:val="none" w:sz="0" w:space="0" w:color="auto"/>
        <w:bottom w:val="none" w:sz="0" w:space="0" w:color="auto"/>
        <w:right w:val="none" w:sz="0" w:space="0" w:color="auto"/>
      </w:divBdr>
    </w:div>
    <w:div w:id="1422023307">
      <w:bodyDiv w:val="1"/>
      <w:marLeft w:val="0"/>
      <w:marRight w:val="0"/>
      <w:marTop w:val="0"/>
      <w:marBottom w:val="0"/>
      <w:divBdr>
        <w:top w:val="none" w:sz="0" w:space="0" w:color="auto"/>
        <w:left w:val="none" w:sz="0" w:space="0" w:color="auto"/>
        <w:bottom w:val="none" w:sz="0" w:space="0" w:color="auto"/>
        <w:right w:val="none" w:sz="0" w:space="0" w:color="auto"/>
      </w:divBdr>
    </w:div>
    <w:div w:id="1423256973">
      <w:bodyDiv w:val="1"/>
      <w:marLeft w:val="0"/>
      <w:marRight w:val="0"/>
      <w:marTop w:val="0"/>
      <w:marBottom w:val="0"/>
      <w:divBdr>
        <w:top w:val="none" w:sz="0" w:space="0" w:color="auto"/>
        <w:left w:val="none" w:sz="0" w:space="0" w:color="auto"/>
        <w:bottom w:val="none" w:sz="0" w:space="0" w:color="auto"/>
        <w:right w:val="none" w:sz="0" w:space="0" w:color="auto"/>
      </w:divBdr>
    </w:div>
    <w:div w:id="1423525601">
      <w:bodyDiv w:val="1"/>
      <w:marLeft w:val="0"/>
      <w:marRight w:val="0"/>
      <w:marTop w:val="0"/>
      <w:marBottom w:val="0"/>
      <w:divBdr>
        <w:top w:val="none" w:sz="0" w:space="0" w:color="auto"/>
        <w:left w:val="none" w:sz="0" w:space="0" w:color="auto"/>
        <w:bottom w:val="none" w:sz="0" w:space="0" w:color="auto"/>
        <w:right w:val="none" w:sz="0" w:space="0" w:color="auto"/>
      </w:divBdr>
    </w:div>
    <w:div w:id="1423649292">
      <w:bodyDiv w:val="1"/>
      <w:marLeft w:val="0"/>
      <w:marRight w:val="0"/>
      <w:marTop w:val="0"/>
      <w:marBottom w:val="0"/>
      <w:divBdr>
        <w:top w:val="none" w:sz="0" w:space="0" w:color="auto"/>
        <w:left w:val="none" w:sz="0" w:space="0" w:color="auto"/>
        <w:bottom w:val="none" w:sz="0" w:space="0" w:color="auto"/>
        <w:right w:val="none" w:sz="0" w:space="0" w:color="auto"/>
      </w:divBdr>
    </w:div>
    <w:div w:id="1423720993">
      <w:bodyDiv w:val="1"/>
      <w:marLeft w:val="0"/>
      <w:marRight w:val="0"/>
      <w:marTop w:val="0"/>
      <w:marBottom w:val="0"/>
      <w:divBdr>
        <w:top w:val="none" w:sz="0" w:space="0" w:color="auto"/>
        <w:left w:val="none" w:sz="0" w:space="0" w:color="auto"/>
        <w:bottom w:val="none" w:sz="0" w:space="0" w:color="auto"/>
        <w:right w:val="none" w:sz="0" w:space="0" w:color="auto"/>
      </w:divBdr>
    </w:div>
    <w:div w:id="1424567712">
      <w:bodyDiv w:val="1"/>
      <w:marLeft w:val="0"/>
      <w:marRight w:val="0"/>
      <w:marTop w:val="0"/>
      <w:marBottom w:val="0"/>
      <w:divBdr>
        <w:top w:val="none" w:sz="0" w:space="0" w:color="auto"/>
        <w:left w:val="none" w:sz="0" w:space="0" w:color="auto"/>
        <w:bottom w:val="none" w:sz="0" w:space="0" w:color="auto"/>
        <w:right w:val="none" w:sz="0" w:space="0" w:color="auto"/>
      </w:divBdr>
    </w:div>
    <w:div w:id="1424842032">
      <w:bodyDiv w:val="1"/>
      <w:marLeft w:val="0"/>
      <w:marRight w:val="0"/>
      <w:marTop w:val="0"/>
      <w:marBottom w:val="0"/>
      <w:divBdr>
        <w:top w:val="none" w:sz="0" w:space="0" w:color="auto"/>
        <w:left w:val="none" w:sz="0" w:space="0" w:color="auto"/>
        <w:bottom w:val="none" w:sz="0" w:space="0" w:color="auto"/>
        <w:right w:val="none" w:sz="0" w:space="0" w:color="auto"/>
      </w:divBdr>
    </w:div>
    <w:div w:id="1425880048">
      <w:bodyDiv w:val="1"/>
      <w:marLeft w:val="0"/>
      <w:marRight w:val="0"/>
      <w:marTop w:val="0"/>
      <w:marBottom w:val="0"/>
      <w:divBdr>
        <w:top w:val="none" w:sz="0" w:space="0" w:color="auto"/>
        <w:left w:val="none" w:sz="0" w:space="0" w:color="auto"/>
        <w:bottom w:val="none" w:sz="0" w:space="0" w:color="auto"/>
        <w:right w:val="none" w:sz="0" w:space="0" w:color="auto"/>
      </w:divBdr>
    </w:div>
    <w:div w:id="1426534038">
      <w:bodyDiv w:val="1"/>
      <w:marLeft w:val="0"/>
      <w:marRight w:val="0"/>
      <w:marTop w:val="0"/>
      <w:marBottom w:val="0"/>
      <w:divBdr>
        <w:top w:val="none" w:sz="0" w:space="0" w:color="auto"/>
        <w:left w:val="none" w:sz="0" w:space="0" w:color="auto"/>
        <w:bottom w:val="none" w:sz="0" w:space="0" w:color="auto"/>
        <w:right w:val="none" w:sz="0" w:space="0" w:color="auto"/>
      </w:divBdr>
    </w:div>
    <w:div w:id="1427531987">
      <w:bodyDiv w:val="1"/>
      <w:marLeft w:val="0"/>
      <w:marRight w:val="0"/>
      <w:marTop w:val="0"/>
      <w:marBottom w:val="0"/>
      <w:divBdr>
        <w:top w:val="none" w:sz="0" w:space="0" w:color="auto"/>
        <w:left w:val="none" w:sz="0" w:space="0" w:color="auto"/>
        <w:bottom w:val="none" w:sz="0" w:space="0" w:color="auto"/>
        <w:right w:val="none" w:sz="0" w:space="0" w:color="auto"/>
      </w:divBdr>
    </w:div>
    <w:div w:id="1427843666">
      <w:bodyDiv w:val="1"/>
      <w:marLeft w:val="0"/>
      <w:marRight w:val="0"/>
      <w:marTop w:val="0"/>
      <w:marBottom w:val="0"/>
      <w:divBdr>
        <w:top w:val="none" w:sz="0" w:space="0" w:color="auto"/>
        <w:left w:val="none" w:sz="0" w:space="0" w:color="auto"/>
        <w:bottom w:val="none" w:sz="0" w:space="0" w:color="auto"/>
        <w:right w:val="none" w:sz="0" w:space="0" w:color="auto"/>
      </w:divBdr>
    </w:div>
    <w:div w:id="1427965636">
      <w:bodyDiv w:val="1"/>
      <w:marLeft w:val="0"/>
      <w:marRight w:val="0"/>
      <w:marTop w:val="0"/>
      <w:marBottom w:val="0"/>
      <w:divBdr>
        <w:top w:val="none" w:sz="0" w:space="0" w:color="auto"/>
        <w:left w:val="none" w:sz="0" w:space="0" w:color="auto"/>
        <w:bottom w:val="none" w:sz="0" w:space="0" w:color="auto"/>
        <w:right w:val="none" w:sz="0" w:space="0" w:color="auto"/>
      </w:divBdr>
    </w:div>
    <w:div w:id="1430349116">
      <w:bodyDiv w:val="1"/>
      <w:marLeft w:val="0"/>
      <w:marRight w:val="0"/>
      <w:marTop w:val="0"/>
      <w:marBottom w:val="0"/>
      <w:divBdr>
        <w:top w:val="none" w:sz="0" w:space="0" w:color="auto"/>
        <w:left w:val="none" w:sz="0" w:space="0" w:color="auto"/>
        <w:bottom w:val="none" w:sz="0" w:space="0" w:color="auto"/>
        <w:right w:val="none" w:sz="0" w:space="0" w:color="auto"/>
      </w:divBdr>
    </w:div>
    <w:div w:id="1430465923">
      <w:bodyDiv w:val="1"/>
      <w:marLeft w:val="0"/>
      <w:marRight w:val="0"/>
      <w:marTop w:val="0"/>
      <w:marBottom w:val="0"/>
      <w:divBdr>
        <w:top w:val="none" w:sz="0" w:space="0" w:color="auto"/>
        <w:left w:val="none" w:sz="0" w:space="0" w:color="auto"/>
        <w:bottom w:val="none" w:sz="0" w:space="0" w:color="auto"/>
        <w:right w:val="none" w:sz="0" w:space="0" w:color="auto"/>
      </w:divBdr>
    </w:div>
    <w:div w:id="1430929019">
      <w:bodyDiv w:val="1"/>
      <w:marLeft w:val="0"/>
      <w:marRight w:val="0"/>
      <w:marTop w:val="0"/>
      <w:marBottom w:val="0"/>
      <w:divBdr>
        <w:top w:val="none" w:sz="0" w:space="0" w:color="auto"/>
        <w:left w:val="none" w:sz="0" w:space="0" w:color="auto"/>
        <w:bottom w:val="none" w:sz="0" w:space="0" w:color="auto"/>
        <w:right w:val="none" w:sz="0" w:space="0" w:color="auto"/>
      </w:divBdr>
    </w:div>
    <w:div w:id="1430929624">
      <w:bodyDiv w:val="1"/>
      <w:marLeft w:val="0"/>
      <w:marRight w:val="0"/>
      <w:marTop w:val="0"/>
      <w:marBottom w:val="0"/>
      <w:divBdr>
        <w:top w:val="none" w:sz="0" w:space="0" w:color="auto"/>
        <w:left w:val="none" w:sz="0" w:space="0" w:color="auto"/>
        <w:bottom w:val="none" w:sz="0" w:space="0" w:color="auto"/>
        <w:right w:val="none" w:sz="0" w:space="0" w:color="auto"/>
      </w:divBdr>
    </w:div>
    <w:div w:id="1431731583">
      <w:bodyDiv w:val="1"/>
      <w:marLeft w:val="0"/>
      <w:marRight w:val="0"/>
      <w:marTop w:val="0"/>
      <w:marBottom w:val="0"/>
      <w:divBdr>
        <w:top w:val="none" w:sz="0" w:space="0" w:color="auto"/>
        <w:left w:val="none" w:sz="0" w:space="0" w:color="auto"/>
        <w:bottom w:val="none" w:sz="0" w:space="0" w:color="auto"/>
        <w:right w:val="none" w:sz="0" w:space="0" w:color="auto"/>
      </w:divBdr>
    </w:div>
    <w:div w:id="1433237280">
      <w:bodyDiv w:val="1"/>
      <w:marLeft w:val="0"/>
      <w:marRight w:val="0"/>
      <w:marTop w:val="0"/>
      <w:marBottom w:val="0"/>
      <w:divBdr>
        <w:top w:val="none" w:sz="0" w:space="0" w:color="auto"/>
        <w:left w:val="none" w:sz="0" w:space="0" w:color="auto"/>
        <w:bottom w:val="none" w:sz="0" w:space="0" w:color="auto"/>
        <w:right w:val="none" w:sz="0" w:space="0" w:color="auto"/>
      </w:divBdr>
    </w:div>
    <w:div w:id="1433545653">
      <w:bodyDiv w:val="1"/>
      <w:marLeft w:val="0"/>
      <w:marRight w:val="0"/>
      <w:marTop w:val="0"/>
      <w:marBottom w:val="0"/>
      <w:divBdr>
        <w:top w:val="none" w:sz="0" w:space="0" w:color="auto"/>
        <w:left w:val="none" w:sz="0" w:space="0" w:color="auto"/>
        <w:bottom w:val="none" w:sz="0" w:space="0" w:color="auto"/>
        <w:right w:val="none" w:sz="0" w:space="0" w:color="auto"/>
      </w:divBdr>
    </w:div>
    <w:div w:id="1433546535">
      <w:bodyDiv w:val="1"/>
      <w:marLeft w:val="0"/>
      <w:marRight w:val="0"/>
      <w:marTop w:val="0"/>
      <w:marBottom w:val="0"/>
      <w:divBdr>
        <w:top w:val="none" w:sz="0" w:space="0" w:color="auto"/>
        <w:left w:val="none" w:sz="0" w:space="0" w:color="auto"/>
        <w:bottom w:val="none" w:sz="0" w:space="0" w:color="auto"/>
        <w:right w:val="none" w:sz="0" w:space="0" w:color="auto"/>
      </w:divBdr>
    </w:div>
    <w:div w:id="1433622090">
      <w:bodyDiv w:val="1"/>
      <w:marLeft w:val="0"/>
      <w:marRight w:val="0"/>
      <w:marTop w:val="0"/>
      <w:marBottom w:val="0"/>
      <w:divBdr>
        <w:top w:val="none" w:sz="0" w:space="0" w:color="auto"/>
        <w:left w:val="none" w:sz="0" w:space="0" w:color="auto"/>
        <w:bottom w:val="none" w:sz="0" w:space="0" w:color="auto"/>
        <w:right w:val="none" w:sz="0" w:space="0" w:color="auto"/>
      </w:divBdr>
    </w:div>
    <w:div w:id="1433622931">
      <w:bodyDiv w:val="1"/>
      <w:marLeft w:val="0"/>
      <w:marRight w:val="0"/>
      <w:marTop w:val="0"/>
      <w:marBottom w:val="0"/>
      <w:divBdr>
        <w:top w:val="none" w:sz="0" w:space="0" w:color="auto"/>
        <w:left w:val="none" w:sz="0" w:space="0" w:color="auto"/>
        <w:bottom w:val="none" w:sz="0" w:space="0" w:color="auto"/>
        <w:right w:val="none" w:sz="0" w:space="0" w:color="auto"/>
      </w:divBdr>
    </w:div>
    <w:div w:id="1436943797">
      <w:bodyDiv w:val="1"/>
      <w:marLeft w:val="0"/>
      <w:marRight w:val="0"/>
      <w:marTop w:val="0"/>
      <w:marBottom w:val="0"/>
      <w:divBdr>
        <w:top w:val="none" w:sz="0" w:space="0" w:color="auto"/>
        <w:left w:val="none" w:sz="0" w:space="0" w:color="auto"/>
        <w:bottom w:val="none" w:sz="0" w:space="0" w:color="auto"/>
        <w:right w:val="none" w:sz="0" w:space="0" w:color="auto"/>
      </w:divBdr>
    </w:div>
    <w:div w:id="1438215927">
      <w:bodyDiv w:val="1"/>
      <w:marLeft w:val="0"/>
      <w:marRight w:val="0"/>
      <w:marTop w:val="0"/>
      <w:marBottom w:val="0"/>
      <w:divBdr>
        <w:top w:val="none" w:sz="0" w:space="0" w:color="auto"/>
        <w:left w:val="none" w:sz="0" w:space="0" w:color="auto"/>
        <w:bottom w:val="none" w:sz="0" w:space="0" w:color="auto"/>
        <w:right w:val="none" w:sz="0" w:space="0" w:color="auto"/>
      </w:divBdr>
    </w:div>
    <w:div w:id="1438521711">
      <w:bodyDiv w:val="1"/>
      <w:marLeft w:val="0"/>
      <w:marRight w:val="0"/>
      <w:marTop w:val="0"/>
      <w:marBottom w:val="0"/>
      <w:divBdr>
        <w:top w:val="none" w:sz="0" w:space="0" w:color="auto"/>
        <w:left w:val="none" w:sz="0" w:space="0" w:color="auto"/>
        <w:bottom w:val="none" w:sz="0" w:space="0" w:color="auto"/>
        <w:right w:val="none" w:sz="0" w:space="0" w:color="auto"/>
      </w:divBdr>
    </w:div>
    <w:div w:id="1438718592">
      <w:bodyDiv w:val="1"/>
      <w:marLeft w:val="0"/>
      <w:marRight w:val="0"/>
      <w:marTop w:val="0"/>
      <w:marBottom w:val="0"/>
      <w:divBdr>
        <w:top w:val="none" w:sz="0" w:space="0" w:color="auto"/>
        <w:left w:val="none" w:sz="0" w:space="0" w:color="auto"/>
        <w:bottom w:val="none" w:sz="0" w:space="0" w:color="auto"/>
        <w:right w:val="none" w:sz="0" w:space="0" w:color="auto"/>
      </w:divBdr>
    </w:div>
    <w:div w:id="1439251521">
      <w:bodyDiv w:val="1"/>
      <w:marLeft w:val="0"/>
      <w:marRight w:val="0"/>
      <w:marTop w:val="0"/>
      <w:marBottom w:val="0"/>
      <w:divBdr>
        <w:top w:val="none" w:sz="0" w:space="0" w:color="auto"/>
        <w:left w:val="none" w:sz="0" w:space="0" w:color="auto"/>
        <w:bottom w:val="none" w:sz="0" w:space="0" w:color="auto"/>
        <w:right w:val="none" w:sz="0" w:space="0" w:color="auto"/>
      </w:divBdr>
    </w:div>
    <w:div w:id="1440294827">
      <w:bodyDiv w:val="1"/>
      <w:marLeft w:val="0"/>
      <w:marRight w:val="0"/>
      <w:marTop w:val="0"/>
      <w:marBottom w:val="0"/>
      <w:divBdr>
        <w:top w:val="none" w:sz="0" w:space="0" w:color="auto"/>
        <w:left w:val="none" w:sz="0" w:space="0" w:color="auto"/>
        <w:bottom w:val="none" w:sz="0" w:space="0" w:color="auto"/>
        <w:right w:val="none" w:sz="0" w:space="0" w:color="auto"/>
      </w:divBdr>
    </w:div>
    <w:div w:id="1441102393">
      <w:bodyDiv w:val="1"/>
      <w:marLeft w:val="0"/>
      <w:marRight w:val="0"/>
      <w:marTop w:val="0"/>
      <w:marBottom w:val="0"/>
      <w:divBdr>
        <w:top w:val="none" w:sz="0" w:space="0" w:color="auto"/>
        <w:left w:val="none" w:sz="0" w:space="0" w:color="auto"/>
        <w:bottom w:val="none" w:sz="0" w:space="0" w:color="auto"/>
        <w:right w:val="none" w:sz="0" w:space="0" w:color="auto"/>
      </w:divBdr>
    </w:div>
    <w:div w:id="1441411817">
      <w:bodyDiv w:val="1"/>
      <w:marLeft w:val="0"/>
      <w:marRight w:val="0"/>
      <w:marTop w:val="0"/>
      <w:marBottom w:val="0"/>
      <w:divBdr>
        <w:top w:val="none" w:sz="0" w:space="0" w:color="auto"/>
        <w:left w:val="none" w:sz="0" w:space="0" w:color="auto"/>
        <w:bottom w:val="none" w:sz="0" w:space="0" w:color="auto"/>
        <w:right w:val="none" w:sz="0" w:space="0" w:color="auto"/>
      </w:divBdr>
    </w:div>
    <w:div w:id="1441491427">
      <w:bodyDiv w:val="1"/>
      <w:marLeft w:val="0"/>
      <w:marRight w:val="0"/>
      <w:marTop w:val="0"/>
      <w:marBottom w:val="0"/>
      <w:divBdr>
        <w:top w:val="none" w:sz="0" w:space="0" w:color="auto"/>
        <w:left w:val="none" w:sz="0" w:space="0" w:color="auto"/>
        <w:bottom w:val="none" w:sz="0" w:space="0" w:color="auto"/>
        <w:right w:val="none" w:sz="0" w:space="0" w:color="auto"/>
      </w:divBdr>
    </w:div>
    <w:div w:id="1443301189">
      <w:bodyDiv w:val="1"/>
      <w:marLeft w:val="0"/>
      <w:marRight w:val="0"/>
      <w:marTop w:val="0"/>
      <w:marBottom w:val="0"/>
      <w:divBdr>
        <w:top w:val="none" w:sz="0" w:space="0" w:color="auto"/>
        <w:left w:val="none" w:sz="0" w:space="0" w:color="auto"/>
        <w:bottom w:val="none" w:sz="0" w:space="0" w:color="auto"/>
        <w:right w:val="none" w:sz="0" w:space="0" w:color="auto"/>
      </w:divBdr>
    </w:div>
    <w:div w:id="1443958719">
      <w:bodyDiv w:val="1"/>
      <w:marLeft w:val="0"/>
      <w:marRight w:val="0"/>
      <w:marTop w:val="0"/>
      <w:marBottom w:val="0"/>
      <w:divBdr>
        <w:top w:val="none" w:sz="0" w:space="0" w:color="auto"/>
        <w:left w:val="none" w:sz="0" w:space="0" w:color="auto"/>
        <w:bottom w:val="none" w:sz="0" w:space="0" w:color="auto"/>
        <w:right w:val="none" w:sz="0" w:space="0" w:color="auto"/>
      </w:divBdr>
    </w:div>
    <w:div w:id="1444618141">
      <w:bodyDiv w:val="1"/>
      <w:marLeft w:val="0"/>
      <w:marRight w:val="0"/>
      <w:marTop w:val="0"/>
      <w:marBottom w:val="0"/>
      <w:divBdr>
        <w:top w:val="none" w:sz="0" w:space="0" w:color="auto"/>
        <w:left w:val="none" w:sz="0" w:space="0" w:color="auto"/>
        <w:bottom w:val="none" w:sz="0" w:space="0" w:color="auto"/>
        <w:right w:val="none" w:sz="0" w:space="0" w:color="auto"/>
      </w:divBdr>
    </w:div>
    <w:div w:id="1445802999">
      <w:bodyDiv w:val="1"/>
      <w:marLeft w:val="0"/>
      <w:marRight w:val="0"/>
      <w:marTop w:val="0"/>
      <w:marBottom w:val="0"/>
      <w:divBdr>
        <w:top w:val="none" w:sz="0" w:space="0" w:color="auto"/>
        <w:left w:val="none" w:sz="0" w:space="0" w:color="auto"/>
        <w:bottom w:val="none" w:sz="0" w:space="0" w:color="auto"/>
        <w:right w:val="none" w:sz="0" w:space="0" w:color="auto"/>
      </w:divBdr>
    </w:div>
    <w:div w:id="1446802668">
      <w:bodyDiv w:val="1"/>
      <w:marLeft w:val="0"/>
      <w:marRight w:val="0"/>
      <w:marTop w:val="0"/>
      <w:marBottom w:val="0"/>
      <w:divBdr>
        <w:top w:val="none" w:sz="0" w:space="0" w:color="auto"/>
        <w:left w:val="none" w:sz="0" w:space="0" w:color="auto"/>
        <w:bottom w:val="none" w:sz="0" w:space="0" w:color="auto"/>
        <w:right w:val="none" w:sz="0" w:space="0" w:color="auto"/>
      </w:divBdr>
    </w:div>
    <w:div w:id="1446928509">
      <w:bodyDiv w:val="1"/>
      <w:marLeft w:val="0"/>
      <w:marRight w:val="0"/>
      <w:marTop w:val="0"/>
      <w:marBottom w:val="0"/>
      <w:divBdr>
        <w:top w:val="none" w:sz="0" w:space="0" w:color="auto"/>
        <w:left w:val="none" w:sz="0" w:space="0" w:color="auto"/>
        <w:bottom w:val="none" w:sz="0" w:space="0" w:color="auto"/>
        <w:right w:val="none" w:sz="0" w:space="0" w:color="auto"/>
      </w:divBdr>
    </w:div>
    <w:div w:id="1447384293">
      <w:bodyDiv w:val="1"/>
      <w:marLeft w:val="0"/>
      <w:marRight w:val="0"/>
      <w:marTop w:val="0"/>
      <w:marBottom w:val="0"/>
      <w:divBdr>
        <w:top w:val="none" w:sz="0" w:space="0" w:color="auto"/>
        <w:left w:val="none" w:sz="0" w:space="0" w:color="auto"/>
        <w:bottom w:val="none" w:sz="0" w:space="0" w:color="auto"/>
        <w:right w:val="none" w:sz="0" w:space="0" w:color="auto"/>
      </w:divBdr>
    </w:div>
    <w:div w:id="1448701018">
      <w:bodyDiv w:val="1"/>
      <w:marLeft w:val="0"/>
      <w:marRight w:val="0"/>
      <w:marTop w:val="0"/>
      <w:marBottom w:val="0"/>
      <w:divBdr>
        <w:top w:val="none" w:sz="0" w:space="0" w:color="auto"/>
        <w:left w:val="none" w:sz="0" w:space="0" w:color="auto"/>
        <w:bottom w:val="none" w:sz="0" w:space="0" w:color="auto"/>
        <w:right w:val="none" w:sz="0" w:space="0" w:color="auto"/>
      </w:divBdr>
    </w:div>
    <w:div w:id="1450054552">
      <w:bodyDiv w:val="1"/>
      <w:marLeft w:val="0"/>
      <w:marRight w:val="0"/>
      <w:marTop w:val="0"/>
      <w:marBottom w:val="0"/>
      <w:divBdr>
        <w:top w:val="none" w:sz="0" w:space="0" w:color="auto"/>
        <w:left w:val="none" w:sz="0" w:space="0" w:color="auto"/>
        <w:bottom w:val="none" w:sz="0" w:space="0" w:color="auto"/>
        <w:right w:val="none" w:sz="0" w:space="0" w:color="auto"/>
      </w:divBdr>
    </w:div>
    <w:div w:id="1450323132">
      <w:bodyDiv w:val="1"/>
      <w:marLeft w:val="0"/>
      <w:marRight w:val="0"/>
      <w:marTop w:val="0"/>
      <w:marBottom w:val="0"/>
      <w:divBdr>
        <w:top w:val="none" w:sz="0" w:space="0" w:color="auto"/>
        <w:left w:val="none" w:sz="0" w:space="0" w:color="auto"/>
        <w:bottom w:val="none" w:sz="0" w:space="0" w:color="auto"/>
        <w:right w:val="none" w:sz="0" w:space="0" w:color="auto"/>
      </w:divBdr>
    </w:div>
    <w:div w:id="1450852570">
      <w:bodyDiv w:val="1"/>
      <w:marLeft w:val="0"/>
      <w:marRight w:val="0"/>
      <w:marTop w:val="0"/>
      <w:marBottom w:val="0"/>
      <w:divBdr>
        <w:top w:val="none" w:sz="0" w:space="0" w:color="auto"/>
        <w:left w:val="none" w:sz="0" w:space="0" w:color="auto"/>
        <w:bottom w:val="none" w:sz="0" w:space="0" w:color="auto"/>
        <w:right w:val="none" w:sz="0" w:space="0" w:color="auto"/>
      </w:divBdr>
    </w:div>
    <w:div w:id="1451124730">
      <w:bodyDiv w:val="1"/>
      <w:marLeft w:val="0"/>
      <w:marRight w:val="0"/>
      <w:marTop w:val="0"/>
      <w:marBottom w:val="0"/>
      <w:divBdr>
        <w:top w:val="none" w:sz="0" w:space="0" w:color="auto"/>
        <w:left w:val="none" w:sz="0" w:space="0" w:color="auto"/>
        <w:bottom w:val="none" w:sz="0" w:space="0" w:color="auto"/>
        <w:right w:val="none" w:sz="0" w:space="0" w:color="auto"/>
      </w:divBdr>
    </w:div>
    <w:div w:id="1451360572">
      <w:bodyDiv w:val="1"/>
      <w:marLeft w:val="0"/>
      <w:marRight w:val="0"/>
      <w:marTop w:val="0"/>
      <w:marBottom w:val="0"/>
      <w:divBdr>
        <w:top w:val="none" w:sz="0" w:space="0" w:color="auto"/>
        <w:left w:val="none" w:sz="0" w:space="0" w:color="auto"/>
        <w:bottom w:val="none" w:sz="0" w:space="0" w:color="auto"/>
        <w:right w:val="none" w:sz="0" w:space="0" w:color="auto"/>
      </w:divBdr>
    </w:div>
    <w:div w:id="1451360814">
      <w:bodyDiv w:val="1"/>
      <w:marLeft w:val="0"/>
      <w:marRight w:val="0"/>
      <w:marTop w:val="0"/>
      <w:marBottom w:val="0"/>
      <w:divBdr>
        <w:top w:val="none" w:sz="0" w:space="0" w:color="auto"/>
        <w:left w:val="none" w:sz="0" w:space="0" w:color="auto"/>
        <w:bottom w:val="none" w:sz="0" w:space="0" w:color="auto"/>
        <w:right w:val="none" w:sz="0" w:space="0" w:color="auto"/>
      </w:divBdr>
    </w:div>
    <w:div w:id="1451969820">
      <w:bodyDiv w:val="1"/>
      <w:marLeft w:val="0"/>
      <w:marRight w:val="0"/>
      <w:marTop w:val="0"/>
      <w:marBottom w:val="0"/>
      <w:divBdr>
        <w:top w:val="none" w:sz="0" w:space="0" w:color="auto"/>
        <w:left w:val="none" w:sz="0" w:space="0" w:color="auto"/>
        <w:bottom w:val="none" w:sz="0" w:space="0" w:color="auto"/>
        <w:right w:val="none" w:sz="0" w:space="0" w:color="auto"/>
      </w:divBdr>
    </w:div>
    <w:div w:id="1451974264">
      <w:bodyDiv w:val="1"/>
      <w:marLeft w:val="0"/>
      <w:marRight w:val="0"/>
      <w:marTop w:val="0"/>
      <w:marBottom w:val="0"/>
      <w:divBdr>
        <w:top w:val="none" w:sz="0" w:space="0" w:color="auto"/>
        <w:left w:val="none" w:sz="0" w:space="0" w:color="auto"/>
        <w:bottom w:val="none" w:sz="0" w:space="0" w:color="auto"/>
        <w:right w:val="none" w:sz="0" w:space="0" w:color="auto"/>
      </w:divBdr>
    </w:div>
    <w:div w:id="1453204202">
      <w:bodyDiv w:val="1"/>
      <w:marLeft w:val="0"/>
      <w:marRight w:val="0"/>
      <w:marTop w:val="0"/>
      <w:marBottom w:val="0"/>
      <w:divBdr>
        <w:top w:val="none" w:sz="0" w:space="0" w:color="auto"/>
        <w:left w:val="none" w:sz="0" w:space="0" w:color="auto"/>
        <w:bottom w:val="none" w:sz="0" w:space="0" w:color="auto"/>
        <w:right w:val="none" w:sz="0" w:space="0" w:color="auto"/>
      </w:divBdr>
    </w:div>
    <w:div w:id="1453206990">
      <w:bodyDiv w:val="1"/>
      <w:marLeft w:val="0"/>
      <w:marRight w:val="0"/>
      <w:marTop w:val="0"/>
      <w:marBottom w:val="0"/>
      <w:divBdr>
        <w:top w:val="none" w:sz="0" w:space="0" w:color="auto"/>
        <w:left w:val="none" w:sz="0" w:space="0" w:color="auto"/>
        <w:bottom w:val="none" w:sz="0" w:space="0" w:color="auto"/>
        <w:right w:val="none" w:sz="0" w:space="0" w:color="auto"/>
      </w:divBdr>
    </w:div>
    <w:div w:id="1453674902">
      <w:bodyDiv w:val="1"/>
      <w:marLeft w:val="0"/>
      <w:marRight w:val="0"/>
      <w:marTop w:val="0"/>
      <w:marBottom w:val="0"/>
      <w:divBdr>
        <w:top w:val="none" w:sz="0" w:space="0" w:color="auto"/>
        <w:left w:val="none" w:sz="0" w:space="0" w:color="auto"/>
        <w:bottom w:val="none" w:sz="0" w:space="0" w:color="auto"/>
        <w:right w:val="none" w:sz="0" w:space="0" w:color="auto"/>
      </w:divBdr>
    </w:div>
    <w:div w:id="1453941203">
      <w:bodyDiv w:val="1"/>
      <w:marLeft w:val="0"/>
      <w:marRight w:val="0"/>
      <w:marTop w:val="0"/>
      <w:marBottom w:val="0"/>
      <w:divBdr>
        <w:top w:val="none" w:sz="0" w:space="0" w:color="auto"/>
        <w:left w:val="none" w:sz="0" w:space="0" w:color="auto"/>
        <w:bottom w:val="none" w:sz="0" w:space="0" w:color="auto"/>
        <w:right w:val="none" w:sz="0" w:space="0" w:color="auto"/>
      </w:divBdr>
    </w:div>
    <w:div w:id="1454863262">
      <w:bodyDiv w:val="1"/>
      <w:marLeft w:val="0"/>
      <w:marRight w:val="0"/>
      <w:marTop w:val="0"/>
      <w:marBottom w:val="0"/>
      <w:divBdr>
        <w:top w:val="none" w:sz="0" w:space="0" w:color="auto"/>
        <w:left w:val="none" w:sz="0" w:space="0" w:color="auto"/>
        <w:bottom w:val="none" w:sz="0" w:space="0" w:color="auto"/>
        <w:right w:val="none" w:sz="0" w:space="0" w:color="auto"/>
      </w:divBdr>
    </w:div>
    <w:div w:id="1455444435">
      <w:bodyDiv w:val="1"/>
      <w:marLeft w:val="0"/>
      <w:marRight w:val="0"/>
      <w:marTop w:val="0"/>
      <w:marBottom w:val="0"/>
      <w:divBdr>
        <w:top w:val="none" w:sz="0" w:space="0" w:color="auto"/>
        <w:left w:val="none" w:sz="0" w:space="0" w:color="auto"/>
        <w:bottom w:val="none" w:sz="0" w:space="0" w:color="auto"/>
        <w:right w:val="none" w:sz="0" w:space="0" w:color="auto"/>
      </w:divBdr>
    </w:div>
    <w:div w:id="1456409000">
      <w:bodyDiv w:val="1"/>
      <w:marLeft w:val="0"/>
      <w:marRight w:val="0"/>
      <w:marTop w:val="0"/>
      <w:marBottom w:val="0"/>
      <w:divBdr>
        <w:top w:val="none" w:sz="0" w:space="0" w:color="auto"/>
        <w:left w:val="none" w:sz="0" w:space="0" w:color="auto"/>
        <w:bottom w:val="none" w:sz="0" w:space="0" w:color="auto"/>
        <w:right w:val="none" w:sz="0" w:space="0" w:color="auto"/>
      </w:divBdr>
    </w:div>
    <w:div w:id="1456413626">
      <w:bodyDiv w:val="1"/>
      <w:marLeft w:val="0"/>
      <w:marRight w:val="0"/>
      <w:marTop w:val="0"/>
      <w:marBottom w:val="0"/>
      <w:divBdr>
        <w:top w:val="none" w:sz="0" w:space="0" w:color="auto"/>
        <w:left w:val="none" w:sz="0" w:space="0" w:color="auto"/>
        <w:bottom w:val="none" w:sz="0" w:space="0" w:color="auto"/>
        <w:right w:val="none" w:sz="0" w:space="0" w:color="auto"/>
      </w:divBdr>
    </w:div>
    <w:div w:id="1457479350">
      <w:bodyDiv w:val="1"/>
      <w:marLeft w:val="0"/>
      <w:marRight w:val="0"/>
      <w:marTop w:val="0"/>
      <w:marBottom w:val="0"/>
      <w:divBdr>
        <w:top w:val="none" w:sz="0" w:space="0" w:color="auto"/>
        <w:left w:val="none" w:sz="0" w:space="0" w:color="auto"/>
        <w:bottom w:val="none" w:sz="0" w:space="0" w:color="auto"/>
        <w:right w:val="none" w:sz="0" w:space="0" w:color="auto"/>
      </w:divBdr>
    </w:div>
    <w:div w:id="1459373644">
      <w:bodyDiv w:val="1"/>
      <w:marLeft w:val="0"/>
      <w:marRight w:val="0"/>
      <w:marTop w:val="0"/>
      <w:marBottom w:val="0"/>
      <w:divBdr>
        <w:top w:val="none" w:sz="0" w:space="0" w:color="auto"/>
        <w:left w:val="none" w:sz="0" w:space="0" w:color="auto"/>
        <w:bottom w:val="none" w:sz="0" w:space="0" w:color="auto"/>
        <w:right w:val="none" w:sz="0" w:space="0" w:color="auto"/>
      </w:divBdr>
    </w:div>
    <w:div w:id="1460034312">
      <w:bodyDiv w:val="1"/>
      <w:marLeft w:val="0"/>
      <w:marRight w:val="0"/>
      <w:marTop w:val="0"/>
      <w:marBottom w:val="0"/>
      <w:divBdr>
        <w:top w:val="none" w:sz="0" w:space="0" w:color="auto"/>
        <w:left w:val="none" w:sz="0" w:space="0" w:color="auto"/>
        <w:bottom w:val="none" w:sz="0" w:space="0" w:color="auto"/>
        <w:right w:val="none" w:sz="0" w:space="0" w:color="auto"/>
      </w:divBdr>
    </w:div>
    <w:div w:id="1460107065">
      <w:bodyDiv w:val="1"/>
      <w:marLeft w:val="0"/>
      <w:marRight w:val="0"/>
      <w:marTop w:val="0"/>
      <w:marBottom w:val="0"/>
      <w:divBdr>
        <w:top w:val="none" w:sz="0" w:space="0" w:color="auto"/>
        <w:left w:val="none" w:sz="0" w:space="0" w:color="auto"/>
        <w:bottom w:val="none" w:sz="0" w:space="0" w:color="auto"/>
        <w:right w:val="none" w:sz="0" w:space="0" w:color="auto"/>
      </w:divBdr>
    </w:div>
    <w:div w:id="1460800062">
      <w:bodyDiv w:val="1"/>
      <w:marLeft w:val="0"/>
      <w:marRight w:val="0"/>
      <w:marTop w:val="0"/>
      <w:marBottom w:val="0"/>
      <w:divBdr>
        <w:top w:val="none" w:sz="0" w:space="0" w:color="auto"/>
        <w:left w:val="none" w:sz="0" w:space="0" w:color="auto"/>
        <w:bottom w:val="none" w:sz="0" w:space="0" w:color="auto"/>
        <w:right w:val="none" w:sz="0" w:space="0" w:color="auto"/>
      </w:divBdr>
    </w:div>
    <w:div w:id="1460877002">
      <w:bodyDiv w:val="1"/>
      <w:marLeft w:val="0"/>
      <w:marRight w:val="0"/>
      <w:marTop w:val="0"/>
      <w:marBottom w:val="0"/>
      <w:divBdr>
        <w:top w:val="none" w:sz="0" w:space="0" w:color="auto"/>
        <w:left w:val="none" w:sz="0" w:space="0" w:color="auto"/>
        <w:bottom w:val="none" w:sz="0" w:space="0" w:color="auto"/>
        <w:right w:val="none" w:sz="0" w:space="0" w:color="auto"/>
      </w:divBdr>
    </w:div>
    <w:div w:id="1461536131">
      <w:bodyDiv w:val="1"/>
      <w:marLeft w:val="0"/>
      <w:marRight w:val="0"/>
      <w:marTop w:val="0"/>
      <w:marBottom w:val="0"/>
      <w:divBdr>
        <w:top w:val="none" w:sz="0" w:space="0" w:color="auto"/>
        <w:left w:val="none" w:sz="0" w:space="0" w:color="auto"/>
        <w:bottom w:val="none" w:sz="0" w:space="0" w:color="auto"/>
        <w:right w:val="none" w:sz="0" w:space="0" w:color="auto"/>
      </w:divBdr>
    </w:div>
    <w:div w:id="1461607920">
      <w:bodyDiv w:val="1"/>
      <w:marLeft w:val="0"/>
      <w:marRight w:val="0"/>
      <w:marTop w:val="0"/>
      <w:marBottom w:val="0"/>
      <w:divBdr>
        <w:top w:val="none" w:sz="0" w:space="0" w:color="auto"/>
        <w:left w:val="none" w:sz="0" w:space="0" w:color="auto"/>
        <w:bottom w:val="none" w:sz="0" w:space="0" w:color="auto"/>
        <w:right w:val="none" w:sz="0" w:space="0" w:color="auto"/>
      </w:divBdr>
    </w:div>
    <w:div w:id="1463185334">
      <w:bodyDiv w:val="1"/>
      <w:marLeft w:val="0"/>
      <w:marRight w:val="0"/>
      <w:marTop w:val="0"/>
      <w:marBottom w:val="0"/>
      <w:divBdr>
        <w:top w:val="none" w:sz="0" w:space="0" w:color="auto"/>
        <w:left w:val="none" w:sz="0" w:space="0" w:color="auto"/>
        <w:bottom w:val="none" w:sz="0" w:space="0" w:color="auto"/>
        <w:right w:val="none" w:sz="0" w:space="0" w:color="auto"/>
      </w:divBdr>
    </w:div>
    <w:div w:id="1464889556">
      <w:bodyDiv w:val="1"/>
      <w:marLeft w:val="0"/>
      <w:marRight w:val="0"/>
      <w:marTop w:val="0"/>
      <w:marBottom w:val="0"/>
      <w:divBdr>
        <w:top w:val="none" w:sz="0" w:space="0" w:color="auto"/>
        <w:left w:val="none" w:sz="0" w:space="0" w:color="auto"/>
        <w:bottom w:val="none" w:sz="0" w:space="0" w:color="auto"/>
        <w:right w:val="none" w:sz="0" w:space="0" w:color="auto"/>
      </w:divBdr>
    </w:div>
    <w:div w:id="1465002113">
      <w:bodyDiv w:val="1"/>
      <w:marLeft w:val="0"/>
      <w:marRight w:val="0"/>
      <w:marTop w:val="0"/>
      <w:marBottom w:val="0"/>
      <w:divBdr>
        <w:top w:val="none" w:sz="0" w:space="0" w:color="auto"/>
        <w:left w:val="none" w:sz="0" w:space="0" w:color="auto"/>
        <w:bottom w:val="none" w:sz="0" w:space="0" w:color="auto"/>
        <w:right w:val="none" w:sz="0" w:space="0" w:color="auto"/>
      </w:divBdr>
    </w:div>
    <w:div w:id="1465078322">
      <w:bodyDiv w:val="1"/>
      <w:marLeft w:val="0"/>
      <w:marRight w:val="0"/>
      <w:marTop w:val="0"/>
      <w:marBottom w:val="0"/>
      <w:divBdr>
        <w:top w:val="none" w:sz="0" w:space="0" w:color="auto"/>
        <w:left w:val="none" w:sz="0" w:space="0" w:color="auto"/>
        <w:bottom w:val="none" w:sz="0" w:space="0" w:color="auto"/>
        <w:right w:val="none" w:sz="0" w:space="0" w:color="auto"/>
      </w:divBdr>
    </w:div>
    <w:div w:id="1465853345">
      <w:bodyDiv w:val="1"/>
      <w:marLeft w:val="0"/>
      <w:marRight w:val="0"/>
      <w:marTop w:val="0"/>
      <w:marBottom w:val="0"/>
      <w:divBdr>
        <w:top w:val="none" w:sz="0" w:space="0" w:color="auto"/>
        <w:left w:val="none" w:sz="0" w:space="0" w:color="auto"/>
        <w:bottom w:val="none" w:sz="0" w:space="0" w:color="auto"/>
        <w:right w:val="none" w:sz="0" w:space="0" w:color="auto"/>
      </w:divBdr>
    </w:div>
    <w:div w:id="1465855304">
      <w:bodyDiv w:val="1"/>
      <w:marLeft w:val="0"/>
      <w:marRight w:val="0"/>
      <w:marTop w:val="0"/>
      <w:marBottom w:val="0"/>
      <w:divBdr>
        <w:top w:val="none" w:sz="0" w:space="0" w:color="auto"/>
        <w:left w:val="none" w:sz="0" w:space="0" w:color="auto"/>
        <w:bottom w:val="none" w:sz="0" w:space="0" w:color="auto"/>
        <w:right w:val="none" w:sz="0" w:space="0" w:color="auto"/>
      </w:divBdr>
    </w:div>
    <w:div w:id="1467166614">
      <w:bodyDiv w:val="1"/>
      <w:marLeft w:val="0"/>
      <w:marRight w:val="0"/>
      <w:marTop w:val="0"/>
      <w:marBottom w:val="0"/>
      <w:divBdr>
        <w:top w:val="none" w:sz="0" w:space="0" w:color="auto"/>
        <w:left w:val="none" w:sz="0" w:space="0" w:color="auto"/>
        <w:bottom w:val="none" w:sz="0" w:space="0" w:color="auto"/>
        <w:right w:val="none" w:sz="0" w:space="0" w:color="auto"/>
      </w:divBdr>
    </w:div>
    <w:div w:id="1467316911">
      <w:bodyDiv w:val="1"/>
      <w:marLeft w:val="0"/>
      <w:marRight w:val="0"/>
      <w:marTop w:val="0"/>
      <w:marBottom w:val="0"/>
      <w:divBdr>
        <w:top w:val="none" w:sz="0" w:space="0" w:color="auto"/>
        <w:left w:val="none" w:sz="0" w:space="0" w:color="auto"/>
        <w:bottom w:val="none" w:sz="0" w:space="0" w:color="auto"/>
        <w:right w:val="none" w:sz="0" w:space="0" w:color="auto"/>
      </w:divBdr>
    </w:div>
    <w:div w:id="1467428727">
      <w:bodyDiv w:val="1"/>
      <w:marLeft w:val="0"/>
      <w:marRight w:val="0"/>
      <w:marTop w:val="0"/>
      <w:marBottom w:val="0"/>
      <w:divBdr>
        <w:top w:val="none" w:sz="0" w:space="0" w:color="auto"/>
        <w:left w:val="none" w:sz="0" w:space="0" w:color="auto"/>
        <w:bottom w:val="none" w:sz="0" w:space="0" w:color="auto"/>
        <w:right w:val="none" w:sz="0" w:space="0" w:color="auto"/>
      </w:divBdr>
    </w:div>
    <w:div w:id="1467435598">
      <w:bodyDiv w:val="1"/>
      <w:marLeft w:val="0"/>
      <w:marRight w:val="0"/>
      <w:marTop w:val="0"/>
      <w:marBottom w:val="0"/>
      <w:divBdr>
        <w:top w:val="none" w:sz="0" w:space="0" w:color="auto"/>
        <w:left w:val="none" w:sz="0" w:space="0" w:color="auto"/>
        <w:bottom w:val="none" w:sz="0" w:space="0" w:color="auto"/>
        <w:right w:val="none" w:sz="0" w:space="0" w:color="auto"/>
      </w:divBdr>
    </w:div>
    <w:div w:id="1467701257">
      <w:bodyDiv w:val="1"/>
      <w:marLeft w:val="0"/>
      <w:marRight w:val="0"/>
      <w:marTop w:val="0"/>
      <w:marBottom w:val="0"/>
      <w:divBdr>
        <w:top w:val="none" w:sz="0" w:space="0" w:color="auto"/>
        <w:left w:val="none" w:sz="0" w:space="0" w:color="auto"/>
        <w:bottom w:val="none" w:sz="0" w:space="0" w:color="auto"/>
        <w:right w:val="none" w:sz="0" w:space="0" w:color="auto"/>
      </w:divBdr>
    </w:div>
    <w:div w:id="1468205275">
      <w:bodyDiv w:val="1"/>
      <w:marLeft w:val="0"/>
      <w:marRight w:val="0"/>
      <w:marTop w:val="0"/>
      <w:marBottom w:val="0"/>
      <w:divBdr>
        <w:top w:val="none" w:sz="0" w:space="0" w:color="auto"/>
        <w:left w:val="none" w:sz="0" w:space="0" w:color="auto"/>
        <w:bottom w:val="none" w:sz="0" w:space="0" w:color="auto"/>
        <w:right w:val="none" w:sz="0" w:space="0" w:color="auto"/>
      </w:divBdr>
    </w:div>
    <w:div w:id="1468475653">
      <w:bodyDiv w:val="1"/>
      <w:marLeft w:val="0"/>
      <w:marRight w:val="0"/>
      <w:marTop w:val="0"/>
      <w:marBottom w:val="0"/>
      <w:divBdr>
        <w:top w:val="none" w:sz="0" w:space="0" w:color="auto"/>
        <w:left w:val="none" w:sz="0" w:space="0" w:color="auto"/>
        <w:bottom w:val="none" w:sz="0" w:space="0" w:color="auto"/>
        <w:right w:val="none" w:sz="0" w:space="0" w:color="auto"/>
      </w:divBdr>
    </w:div>
    <w:div w:id="1468937156">
      <w:bodyDiv w:val="1"/>
      <w:marLeft w:val="0"/>
      <w:marRight w:val="0"/>
      <w:marTop w:val="0"/>
      <w:marBottom w:val="0"/>
      <w:divBdr>
        <w:top w:val="none" w:sz="0" w:space="0" w:color="auto"/>
        <w:left w:val="none" w:sz="0" w:space="0" w:color="auto"/>
        <w:bottom w:val="none" w:sz="0" w:space="0" w:color="auto"/>
        <w:right w:val="none" w:sz="0" w:space="0" w:color="auto"/>
      </w:divBdr>
    </w:div>
    <w:div w:id="1469591986">
      <w:bodyDiv w:val="1"/>
      <w:marLeft w:val="0"/>
      <w:marRight w:val="0"/>
      <w:marTop w:val="0"/>
      <w:marBottom w:val="0"/>
      <w:divBdr>
        <w:top w:val="none" w:sz="0" w:space="0" w:color="auto"/>
        <w:left w:val="none" w:sz="0" w:space="0" w:color="auto"/>
        <w:bottom w:val="none" w:sz="0" w:space="0" w:color="auto"/>
        <w:right w:val="none" w:sz="0" w:space="0" w:color="auto"/>
      </w:divBdr>
    </w:div>
    <w:div w:id="1469711448">
      <w:bodyDiv w:val="1"/>
      <w:marLeft w:val="0"/>
      <w:marRight w:val="0"/>
      <w:marTop w:val="0"/>
      <w:marBottom w:val="0"/>
      <w:divBdr>
        <w:top w:val="none" w:sz="0" w:space="0" w:color="auto"/>
        <w:left w:val="none" w:sz="0" w:space="0" w:color="auto"/>
        <w:bottom w:val="none" w:sz="0" w:space="0" w:color="auto"/>
        <w:right w:val="none" w:sz="0" w:space="0" w:color="auto"/>
      </w:divBdr>
    </w:div>
    <w:div w:id="1470435076">
      <w:bodyDiv w:val="1"/>
      <w:marLeft w:val="0"/>
      <w:marRight w:val="0"/>
      <w:marTop w:val="0"/>
      <w:marBottom w:val="0"/>
      <w:divBdr>
        <w:top w:val="none" w:sz="0" w:space="0" w:color="auto"/>
        <w:left w:val="none" w:sz="0" w:space="0" w:color="auto"/>
        <w:bottom w:val="none" w:sz="0" w:space="0" w:color="auto"/>
        <w:right w:val="none" w:sz="0" w:space="0" w:color="auto"/>
      </w:divBdr>
    </w:div>
    <w:div w:id="1470899313">
      <w:bodyDiv w:val="1"/>
      <w:marLeft w:val="0"/>
      <w:marRight w:val="0"/>
      <w:marTop w:val="0"/>
      <w:marBottom w:val="0"/>
      <w:divBdr>
        <w:top w:val="none" w:sz="0" w:space="0" w:color="auto"/>
        <w:left w:val="none" w:sz="0" w:space="0" w:color="auto"/>
        <w:bottom w:val="none" w:sz="0" w:space="0" w:color="auto"/>
        <w:right w:val="none" w:sz="0" w:space="0" w:color="auto"/>
      </w:divBdr>
    </w:div>
    <w:div w:id="1472602521">
      <w:bodyDiv w:val="1"/>
      <w:marLeft w:val="0"/>
      <w:marRight w:val="0"/>
      <w:marTop w:val="0"/>
      <w:marBottom w:val="0"/>
      <w:divBdr>
        <w:top w:val="none" w:sz="0" w:space="0" w:color="auto"/>
        <w:left w:val="none" w:sz="0" w:space="0" w:color="auto"/>
        <w:bottom w:val="none" w:sz="0" w:space="0" w:color="auto"/>
        <w:right w:val="none" w:sz="0" w:space="0" w:color="auto"/>
      </w:divBdr>
    </w:div>
    <w:div w:id="1475218726">
      <w:bodyDiv w:val="1"/>
      <w:marLeft w:val="0"/>
      <w:marRight w:val="0"/>
      <w:marTop w:val="0"/>
      <w:marBottom w:val="0"/>
      <w:divBdr>
        <w:top w:val="none" w:sz="0" w:space="0" w:color="auto"/>
        <w:left w:val="none" w:sz="0" w:space="0" w:color="auto"/>
        <w:bottom w:val="none" w:sz="0" w:space="0" w:color="auto"/>
        <w:right w:val="none" w:sz="0" w:space="0" w:color="auto"/>
      </w:divBdr>
    </w:div>
    <w:div w:id="1475830711">
      <w:bodyDiv w:val="1"/>
      <w:marLeft w:val="0"/>
      <w:marRight w:val="0"/>
      <w:marTop w:val="0"/>
      <w:marBottom w:val="0"/>
      <w:divBdr>
        <w:top w:val="none" w:sz="0" w:space="0" w:color="auto"/>
        <w:left w:val="none" w:sz="0" w:space="0" w:color="auto"/>
        <w:bottom w:val="none" w:sz="0" w:space="0" w:color="auto"/>
        <w:right w:val="none" w:sz="0" w:space="0" w:color="auto"/>
      </w:divBdr>
    </w:div>
    <w:div w:id="1476098945">
      <w:bodyDiv w:val="1"/>
      <w:marLeft w:val="0"/>
      <w:marRight w:val="0"/>
      <w:marTop w:val="0"/>
      <w:marBottom w:val="0"/>
      <w:divBdr>
        <w:top w:val="none" w:sz="0" w:space="0" w:color="auto"/>
        <w:left w:val="none" w:sz="0" w:space="0" w:color="auto"/>
        <w:bottom w:val="none" w:sz="0" w:space="0" w:color="auto"/>
        <w:right w:val="none" w:sz="0" w:space="0" w:color="auto"/>
      </w:divBdr>
    </w:div>
    <w:div w:id="1476331412">
      <w:bodyDiv w:val="1"/>
      <w:marLeft w:val="0"/>
      <w:marRight w:val="0"/>
      <w:marTop w:val="0"/>
      <w:marBottom w:val="0"/>
      <w:divBdr>
        <w:top w:val="none" w:sz="0" w:space="0" w:color="auto"/>
        <w:left w:val="none" w:sz="0" w:space="0" w:color="auto"/>
        <w:bottom w:val="none" w:sz="0" w:space="0" w:color="auto"/>
        <w:right w:val="none" w:sz="0" w:space="0" w:color="auto"/>
      </w:divBdr>
    </w:div>
    <w:div w:id="1478106306">
      <w:bodyDiv w:val="1"/>
      <w:marLeft w:val="0"/>
      <w:marRight w:val="0"/>
      <w:marTop w:val="0"/>
      <w:marBottom w:val="0"/>
      <w:divBdr>
        <w:top w:val="none" w:sz="0" w:space="0" w:color="auto"/>
        <w:left w:val="none" w:sz="0" w:space="0" w:color="auto"/>
        <w:bottom w:val="none" w:sz="0" w:space="0" w:color="auto"/>
        <w:right w:val="none" w:sz="0" w:space="0" w:color="auto"/>
      </w:divBdr>
    </w:div>
    <w:div w:id="1479103672">
      <w:bodyDiv w:val="1"/>
      <w:marLeft w:val="0"/>
      <w:marRight w:val="0"/>
      <w:marTop w:val="0"/>
      <w:marBottom w:val="0"/>
      <w:divBdr>
        <w:top w:val="none" w:sz="0" w:space="0" w:color="auto"/>
        <w:left w:val="none" w:sz="0" w:space="0" w:color="auto"/>
        <w:bottom w:val="none" w:sz="0" w:space="0" w:color="auto"/>
        <w:right w:val="none" w:sz="0" w:space="0" w:color="auto"/>
      </w:divBdr>
    </w:div>
    <w:div w:id="1479150560">
      <w:bodyDiv w:val="1"/>
      <w:marLeft w:val="0"/>
      <w:marRight w:val="0"/>
      <w:marTop w:val="0"/>
      <w:marBottom w:val="0"/>
      <w:divBdr>
        <w:top w:val="none" w:sz="0" w:space="0" w:color="auto"/>
        <w:left w:val="none" w:sz="0" w:space="0" w:color="auto"/>
        <w:bottom w:val="none" w:sz="0" w:space="0" w:color="auto"/>
        <w:right w:val="none" w:sz="0" w:space="0" w:color="auto"/>
      </w:divBdr>
    </w:div>
    <w:div w:id="1479615535">
      <w:bodyDiv w:val="1"/>
      <w:marLeft w:val="0"/>
      <w:marRight w:val="0"/>
      <w:marTop w:val="0"/>
      <w:marBottom w:val="0"/>
      <w:divBdr>
        <w:top w:val="none" w:sz="0" w:space="0" w:color="auto"/>
        <w:left w:val="none" w:sz="0" w:space="0" w:color="auto"/>
        <w:bottom w:val="none" w:sz="0" w:space="0" w:color="auto"/>
        <w:right w:val="none" w:sz="0" w:space="0" w:color="auto"/>
      </w:divBdr>
    </w:div>
    <w:div w:id="1479880154">
      <w:bodyDiv w:val="1"/>
      <w:marLeft w:val="0"/>
      <w:marRight w:val="0"/>
      <w:marTop w:val="0"/>
      <w:marBottom w:val="0"/>
      <w:divBdr>
        <w:top w:val="none" w:sz="0" w:space="0" w:color="auto"/>
        <w:left w:val="none" w:sz="0" w:space="0" w:color="auto"/>
        <w:bottom w:val="none" w:sz="0" w:space="0" w:color="auto"/>
        <w:right w:val="none" w:sz="0" w:space="0" w:color="auto"/>
      </w:divBdr>
    </w:div>
    <w:div w:id="1480805834">
      <w:bodyDiv w:val="1"/>
      <w:marLeft w:val="0"/>
      <w:marRight w:val="0"/>
      <w:marTop w:val="0"/>
      <w:marBottom w:val="0"/>
      <w:divBdr>
        <w:top w:val="none" w:sz="0" w:space="0" w:color="auto"/>
        <w:left w:val="none" w:sz="0" w:space="0" w:color="auto"/>
        <w:bottom w:val="none" w:sz="0" w:space="0" w:color="auto"/>
        <w:right w:val="none" w:sz="0" w:space="0" w:color="auto"/>
      </w:divBdr>
    </w:div>
    <w:div w:id="1480806458">
      <w:bodyDiv w:val="1"/>
      <w:marLeft w:val="0"/>
      <w:marRight w:val="0"/>
      <w:marTop w:val="0"/>
      <w:marBottom w:val="0"/>
      <w:divBdr>
        <w:top w:val="none" w:sz="0" w:space="0" w:color="auto"/>
        <w:left w:val="none" w:sz="0" w:space="0" w:color="auto"/>
        <w:bottom w:val="none" w:sz="0" w:space="0" w:color="auto"/>
        <w:right w:val="none" w:sz="0" w:space="0" w:color="auto"/>
      </w:divBdr>
    </w:div>
    <w:div w:id="1480923622">
      <w:bodyDiv w:val="1"/>
      <w:marLeft w:val="0"/>
      <w:marRight w:val="0"/>
      <w:marTop w:val="0"/>
      <w:marBottom w:val="0"/>
      <w:divBdr>
        <w:top w:val="none" w:sz="0" w:space="0" w:color="auto"/>
        <w:left w:val="none" w:sz="0" w:space="0" w:color="auto"/>
        <w:bottom w:val="none" w:sz="0" w:space="0" w:color="auto"/>
        <w:right w:val="none" w:sz="0" w:space="0" w:color="auto"/>
      </w:divBdr>
    </w:div>
    <w:div w:id="1481460480">
      <w:bodyDiv w:val="1"/>
      <w:marLeft w:val="0"/>
      <w:marRight w:val="0"/>
      <w:marTop w:val="0"/>
      <w:marBottom w:val="0"/>
      <w:divBdr>
        <w:top w:val="none" w:sz="0" w:space="0" w:color="auto"/>
        <w:left w:val="none" w:sz="0" w:space="0" w:color="auto"/>
        <w:bottom w:val="none" w:sz="0" w:space="0" w:color="auto"/>
        <w:right w:val="none" w:sz="0" w:space="0" w:color="auto"/>
      </w:divBdr>
    </w:div>
    <w:div w:id="1481995339">
      <w:bodyDiv w:val="1"/>
      <w:marLeft w:val="0"/>
      <w:marRight w:val="0"/>
      <w:marTop w:val="0"/>
      <w:marBottom w:val="0"/>
      <w:divBdr>
        <w:top w:val="none" w:sz="0" w:space="0" w:color="auto"/>
        <w:left w:val="none" w:sz="0" w:space="0" w:color="auto"/>
        <w:bottom w:val="none" w:sz="0" w:space="0" w:color="auto"/>
        <w:right w:val="none" w:sz="0" w:space="0" w:color="auto"/>
      </w:divBdr>
    </w:div>
    <w:div w:id="1483624069">
      <w:bodyDiv w:val="1"/>
      <w:marLeft w:val="0"/>
      <w:marRight w:val="0"/>
      <w:marTop w:val="0"/>
      <w:marBottom w:val="0"/>
      <w:divBdr>
        <w:top w:val="none" w:sz="0" w:space="0" w:color="auto"/>
        <w:left w:val="none" w:sz="0" w:space="0" w:color="auto"/>
        <w:bottom w:val="none" w:sz="0" w:space="0" w:color="auto"/>
        <w:right w:val="none" w:sz="0" w:space="0" w:color="auto"/>
      </w:divBdr>
    </w:div>
    <w:div w:id="1485245239">
      <w:bodyDiv w:val="1"/>
      <w:marLeft w:val="0"/>
      <w:marRight w:val="0"/>
      <w:marTop w:val="0"/>
      <w:marBottom w:val="0"/>
      <w:divBdr>
        <w:top w:val="none" w:sz="0" w:space="0" w:color="auto"/>
        <w:left w:val="none" w:sz="0" w:space="0" w:color="auto"/>
        <w:bottom w:val="none" w:sz="0" w:space="0" w:color="auto"/>
        <w:right w:val="none" w:sz="0" w:space="0" w:color="auto"/>
      </w:divBdr>
    </w:div>
    <w:div w:id="1485658387">
      <w:bodyDiv w:val="1"/>
      <w:marLeft w:val="0"/>
      <w:marRight w:val="0"/>
      <w:marTop w:val="0"/>
      <w:marBottom w:val="0"/>
      <w:divBdr>
        <w:top w:val="none" w:sz="0" w:space="0" w:color="auto"/>
        <w:left w:val="none" w:sz="0" w:space="0" w:color="auto"/>
        <w:bottom w:val="none" w:sz="0" w:space="0" w:color="auto"/>
        <w:right w:val="none" w:sz="0" w:space="0" w:color="auto"/>
      </w:divBdr>
    </w:div>
    <w:div w:id="1485731466">
      <w:bodyDiv w:val="1"/>
      <w:marLeft w:val="0"/>
      <w:marRight w:val="0"/>
      <w:marTop w:val="0"/>
      <w:marBottom w:val="0"/>
      <w:divBdr>
        <w:top w:val="none" w:sz="0" w:space="0" w:color="auto"/>
        <w:left w:val="none" w:sz="0" w:space="0" w:color="auto"/>
        <w:bottom w:val="none" w:sz="0" w:space="0" w:color="auto"/>
        <w:right w:val="none" w:sz="0" w:space="0" w:color="auto"/>
      </w:divBdr>
    </w:div>
    <w:div w:id="1486047445">
      <w:bodyDiv w:val="1"/>
      <w:marLeft w:val="0"/>
      <w:marRight w:val="0"/>
      <w:marTop w:val="0"/>
      <w:marBottom w:val="0"/>
      <w:divBdr>
        <w:top w:val="none" w:sz="0" w:space="0" w:color="auto"/>
        <w:left w:val="none" w:sz="0" w:space="0" w:color="auto"/>
        <w:bottom w:val="none" w:sz="0" w:space="0" w:color="auto"/>
        <w:right w:val="none" w:sz="0" w:space="0" w:color="auto"/>
      </w:divBdr>
    </w:div>
    <w:div w:id="1486125014">
      <w:bodyDiv w:val="1"/>
      <w:marLeft w:val="0"/>
      <w:marRight w:val="0"/>
      <w:marTop w:val="0"/>
      <w:marBottom w:val="0"/>
      <w:divBdr>
        <w:top w:val="none" w:sz="0" w:space="0" w:color="auto"/>
        <w:left w:val="none" w:sz="0" w:space="0" w:color="auto"/>
        <w:bottom w:val="none" w:sz="0" w:space="0" w:color="auto"/>
        <w:right w:val="none" w:sz="0" w:space="0" w:color="auto"/>
      </w:divBdr>
    </w:div>
    <w:div w:id="1486160754">
      <w:bodyDiv w:val="1"/>
      <w:marLeft w:val="0"/>
      <w:marRight w:val="0"/>
      <w:marTop w:val="0"/>
      <w:marBottom w:val="0"/>
      <w:divBdr>
        <w:top w:val="none" w:sz="0" w:space="0" w:color="auto"/>
        <w:left w:val="none" w:sz="0" w:space="0" w:color="auto"/>
        <w:bottom w:val="none" w:sz="0" w:space="0" w:color="auto"/>
        <w:right w:val="none" w:sz="0" w:space="0" w:color="auto"/>
      </w:divBdr>
    </w:div>
    <w:div w:id="1487697081">
      <w:bodyDiv w:val="1"/>
      <w:marLeft w:val="0"/>
      <w:marRight w:val="0"/>
      <w:marTop w:val="0"/>
      <w:marBottom w:val="0"/>
      <w:divBdr>
        <w:top w:val="none" w:sz="0" w:space="0" w:color="auto"/>
        <w:left w:val="none" w:sz="0" w:space="0" w:color="auto"/>
        <w:bottom w:val="none" w:sz="0" w:space="0" w:color="auto"/>
        <w:right w:val="none" w:sz="0" w:space="0" w:color="auto"/>
      </w:divBdr>
    </w:div>
    <w:div w:id="1488126997">
      <w:bodyDiv w:val="1"/>
      <w:marLeft w:val="0"/>
      <w:marRight w:val="0"/>
      <w:marTop w:val="0"/>
      <w:marBottom w:val="0"/>
      <w:divBdr>
        <w:top w:val="none" w:sz="0" w:space="0" w:color="auto"/>
        <w:left w:val="none" w:sz="0" w:space="0" w:color="auto"/>
        <w:bottom w:val="none" w:sz="0" w:space="0" w:color="auto"/>
        <w:right w:val="none" w:sz="0" w:space="0" w:color="auto"/>
      </w:divBdr>
    </w:div>
    <w:div w:id="1489712511">
      <w:bodyDiv w:val="1"/>
      <w:marLeft w:val="0"/>
      <w:marRight w:val="0"/>
      <w:marTop w:val="0"/>
      <w:marBottom w:val="0"/>
      <w:divBdr>
        <w:top w:val="none" w:sz="0" w:space="0" w:color="auto"/>
        <w:left w:val="none" w:sz="0" w:space="0" w:color="auto"/>
        <w:bottom w:val="none" w:sz="0" w:space="0" w:color="auto"/>
        <w:right w:val="none" w:sz="0" w:space="0" w:color="auto"/>
      </w:divBdr>
    </w:div>
    <w:div w:id="1489785539">
      <w:bodyDiv w:val="1"/>
      <w:marLeft w:val="0"/>
      <w:marRight w:val="0"/>
      <w:marTop w:val="0"/>
      <w:marBottom w:val="0"/>
      <w:divBdr>
        <w:top w:val="none" w:sz="0" w:space="0" w:color="auto"/>
        <w:left w:val="none" w:sz="0" w:space="0" w:color="auto"/>
        <w:bottom w:val="none" w:sz="0" w:space="0" w:color="auto"/>
        <w:right w:val="none" w:sz="0" w:space="0" w:color="auto"/>
      </w:divBdr>
    </w:div>
    <w:div w:id="1489899504">
      <w:bodyDiv w:val="1"/>
      <w:marLeft w:val="0"/>
      <w:marRight w:val="0"/>
      <w:marTop w:val="0"/>
      <w:marBottom w:val="0"/>
      <w:divBdr>
        <w:top w:val="none" w:sz="0" w:space="0" w:color="auto"/>
        <w:left w:val="none" w:sz="0" w:space="0" w:color="auto"/>
        <w:bottom w:val="none" w:sz="0" w:space="0" w:color="auto"/>
        <w:right w:val="none" w:sz="0" w:space="0" w:color="auto"/>
      </w:divBdr>
    </w:div>
    <w:div w:id="1490057914">
      <w:bodyDiv w:val="1"/>
      <w:marLeft w:val="0"/>
      <w:marRight w:val="0"/>
      <w:marTop w:val="0"/>
      <w:marBottom w:val="0"/>
      <w:divBdr>
        <w:top w:val="none" w:sz="0" w:space="0" w:color="auto"/>
        <w:left w:val="none" w:sz="0" w:space="0" w:color="auto"/>
        <w:bottom w:val="none" w:sz="0" w:space="0" w:color="auto"/>
        <w:right w:val="none" w:sz="0" w:space="0" w:color="auto"/>
      </w:divBdr>
    </w:div>
    <w:div w:id="1490363115">
      <w:bodyDiv w:val="1"/>
      <w:marLeft w:val="0"/>
      <w:marRight w:val="0"/>
      <w:marTop w:val="0"/>
      <w:marBottom w:val="0"/>
      <w:divBdr>
        <w:top w:val="none" w:sz="0" w:space="0" w:color="auto"/>
        <w:left w:val="none" w:sz="0" w:space="0" w:color="auto"/>
        <w:bottom w:val="none" w:sz="0" w:space="0" w:color="auto"/>
        <w:right w:val="none" w:sz="0" w:space="0" w:color="auto"/>
      </w:divBdr>
    </w:div>
    <w:div w:id="1490437902">
      <w:bodyDiv w:val="1"/>
      <w:marLeft w:val="0"/>
      <w:marRight w:val="0"/>
      <w:marTop w:val="0"/>
      <w:marBottom w:val="0"/>
      <w:divBdr>
        <w:top w:val="none" w:sz="0" w:space="0" w:color="auto"/>
        <w:left w:val="none" w:sz="0" w:space="0" w:color="auto"/>
        <w:bottom w:val="none" w:sz="0" w:space="0" w:color="auto"/>
        <w:right w:val="none" w:sz="0" w:space="0" w:color="auto"/>
      </w:divBdr>
    </w:div>
    <w:div w:id="1491368495">
      <w:bodyDiv w:val="1"/>
      <w:marLeft w:val="0"/>
      <w:marRight w:val="0"/>
      <w:marTop w:val="0"/>
      <w:marBottom w:val="0"/>
      <w:divBdr>
        <w:top w:val="none" w:sz="0" w:space="0" w:color="auto"/>
        <w:left w:val="none" w:sz="0" w:space="0" w:color="auto"/>
        <w:bottom w:val="none" w:sz="0" w:space="0" w:color="auto"/>
        <w:right w:val="none" w:sz="0" w:space="0" w:color="auto"/>
      </w:divBdr>
    </w:div>
    <w:div w:id="1492527492">
      <w:bodyDiv w:val="1"/>
      <w:marLeft w:val="0"/>
      <w:marRight w:val="0"/>
      <w:marTop w:val="0"/>
      <w:marBottom w:val="0"/>
      <w:divBdr>
        <w:top w:val="none" w:sz="0" w:space="0" w:color="auto"/>
        <w:left w:val="none" w:sz="0" w:space="0" w:color="auto"/>
        <w:bottom w:val="none" w:sz="0" w:space="0" w:color="auto"/>
        <w:right w:val="none" w:sz="0" w:space="0" w:color="auto"/>
      </w:divBdr>
    </w:div>
    <w:div w:id="1493447913">
      <w:bodyDiv w:val="1"/>
      <w:marLeft w:val="0"/>
      <w:marRight w:val="0"/>
      <w:marTop w:val="0"/>
      <w:marBottom w:val="0"/>
      <w:divBdr>
        <w:top w:val="none" w:sz="0" w:space="0" w:color="auto"/>
        <w:left w:val="none" w:sz="0" w:space="0" w:color="auto"/>
        <w:bottom w:val="none" w:sz="0" w:space="0" w:color="auto"/>
        <w:right w:val="none" w:sz="0" w:space="0" w:color="auto"/>
      </w:divBdr>
    </w:div>
    <w:div w:id="1493527434">
      <w:bodyDiv w:val="1"/>
      <w:marLeft w:val="0"/>
      <w:marRight w:val="0"/>
      <w:marTop w:val="0"/>
      <w:marBottom w:val="0"/>
      <w:divBdr>
        <w:top w:val="none" w:sz="0" w:space="0" w:color="auto"/>
        <w:left w:val="none" w:sz="0" w:space="0" w:color="auto"/>
        <w:bottom w:val="none" w:sz="0" w:space="0" w:color="auto"/>
        <w:right w:val="none" w:sz="0" w:space="0" w:color="auto"/>
      </w:divBdr>
    </w:div>
    <w:div w:id="1494107332">
      <w:bodyDiv w:val="1"/>
      <w:marLeft w:val="0"/>
      <w:marRight w:val="0"/>
      <w:marTop w:val="0"/>
      <w:marBottom w:val="0"/>
      <w:divBdr>
        <w:top w:val="none" w:sz="0" w:space="0" w:color="auto"/>
        <w:left w:val="none" w:sz="0" w:space="0" w:color="auto"/>
        <w:bottom w:val="none" w:sz="0" w:space="0" w:color="auto"/>
        <w:right w:val="none" w:sz="0" w:space="0" w:color="auto"/>
      </w:divBdr>
    </w:div>
    <w:div w:id="1494179092">
      <w:bodyDiv w:val="1"/>
      <w:marLeft w:val="0"/>
      <w:marRight w:val="0"/>
      <w:marTop w:val="0"/>
      <w:marBottom w:val="0"/>
      <w:divBdr>
        <w:top w:val="none" w:sz="0" w:space="0" w:color="auto"/>
        <w:left w:val="none" w:sz="0" w:space="0" w:color="auto"/>
        <w:bottom w:val="none" w:sz="0" w:space="0" w:color="auto"/>
        <w:right w:val="none" w:sz="0" w:space="0" w:color="auto"/>
      </w:divBdr>
    </w:div>
    <w:div w:id="1494446089">
      <w:bodyDiv w:val="1"/>
      <w:marLeft w:val="0"/>
      <w:marRight w:val="0"/>
      <w:marTop w:val="0"/>
      <w:marBottom w:val="0"/>
      <w:divBdr>
        <w:top w:val="none" w:sz="0" w:space="0" w:color="auto"/>
        <w:left w:val="none" w:sz="0" w:space="0" w:color="auto"/>
        <w:bottom w:val="none" w:sz="0" w:space="0" w:color="auto"/>
        <w:right w:val="none" w:sz="0" w:space="0" w:color="auto"/>
      </w:divBdr>
    </w:div>
    <w:div w:id="1495221447">
      <w:bodyDiv w:val="1"/>
      <w:marLeft w:val="0"/>
      <w:marRight w:val="0"/>
      <w:marTop w:val="0"/>
      <w:marBottom w:val="0"/>
      <w:divBdr>
        <w:top w:val="none" w:sz="0" w:space="0" w:color="auto"/>
        <w:left w:val="none" w:sz="0" w:space="0" w:color="auto"/>
        <w:bottom w:val="none" w:sz="0" w:space="0" w:color="auto"/>
        <w:right w:val="none" w:sz="0" w:space="0" w:color="auto"/>
      </w:divBdr>
    </w:div>
    <w:div w:id="1495535701">
      <w:bodyDiv w:val="1"/>
      <w:marLeft w:val="0"/>
      <w:marRight w:val="0"/>
      <w:marTop w:val="0"/>
      <w:marBottom w:val="0"/>
      <w:divBdr>
        <w:top w:val="none" w:sz="0" w:space="0" w:color="auto"/>
        <w:left w:val="none" w:sz="0" w:space="0" w:color="auto"/>
        <w:bottom w:val="none" w:sz="0" w:space="0" w:color="auto"/>
        <w:right w:val="none" w:sz="0" w:space="0" w:color="auto"/>
      </w:divBdr>
    </w:div>
    <w:div w:id="1495880498">
      <w:bodyDiv w:val="1"/>
      <w:marLeft w:val="0"/>
      <w:marRight w:val="0"/>
      <w:marTop w:val="0"/>
      <w:marBottom w:val="0"/>
      <w:divBdr>
        <w:top w:val="none" w:sz="0" w:space="0" w:color="auto"/>
        <w:left w:val="none" w:sz="0" w:space="0" w:color="auto"/>
        <w:bottom w:val="none" w:sz="0" w:space="0" w:color="auto"/>
        <w:right w:val="none" w:sz="0" w:space="0" w:color="auto"/>
      </w:divBdr>
    </w:div>
    <w:div w:id="1496534725">
      <w:bodyDiv w:val="1"/>
      <w:marLeft w:val="0"/>
      <w:marRight w:val="0"/>
      <w:marTop w:val="0"/>
      <w:marBottom w:val="0"/>
      <w:divBdr>
        <w:top w:val="none" w:sz="0" w:space="0" w:color="auto"/>
        <w:left w:val="none" w:sz="0" w:space="0" w:color="auto"/>
        <w:bottom w:val="none" w:sz="0" w:space="0" w:color="auto"/>
        <w:right w:val="none" w:sz="0" w:space="0" w:color="auto"/>
      </w:divBdr>
    </w:div>
    <w:div w:id="1496989273">
      <w:bodyDiv w:val="1"/>
      <w:marLeft w:val="0"/>
      <w:marRight w:val="0"/>
      <w:marTop w:val="0"/>
      <w:marBottom w:val="0"/>
      <w:divBdr>
        <w:top w:val="none" w:sz="0" w:space="0" w:color="auto"/>
        <w:left w:val="none" w:sz="0" w:space="0" w:color="auto"/>
        <w:bottom w:val="none" w:sz="0" w:space="0" w:color="auto"/>
        <w:right w:val="none" w:sz="0" w:space="0" w:color="auto"/>
      </w:divBdr>
    </w:div>
    <w:div w:id="1497109782">
      <w:bodyDiv w:val="1"/>
      <w:marLeft w:val="0"/>
      <w:marRight w:val="0"/>
      <w:marTop w:val="0"/>
      <w:marBottom w:val="0"/>
      <w:divBdr>
        <w:top w:val="none" w:sz="0" w:space="0" w:color="auto"/>
        <w:left w:val="none" w:sz="0" w:space="0" w:color="auto"/>
        <w:bottom w:val="none" w:sz="0" w:space="0" w:color="auto"/>
        <w:right w:val="none" w:sz="0" w:space="0" w:color="auto"/>
      </w:divBdr>
    </w:div>
    <w:div w:id="1497963462">
      <w:bodyDiv w:val="1"/>
      <w:marLeft w:val="0"/>
      <w:marRight w:val="0"/>
      <w:marTop w:val="0"/>
      <w:marBottom w:val="0"/>
      <w:divBdr>
        <w:top w:val="none" w:sz="0" w:space="0" w:color="auto"/>
        <w:left w:val="none" w:sz="0" w:space="0" w:color="auto"/>
        <w:bottom w:val="none" w:sz="0" w:space="0" w:color="auto"/>
        <w:right w:val="none" w:sz="0" w:space="0" w:color="auto"/>
      </w:divBdr>
    </w:div>
    <w:div w:id="1498350499">
      <w:bodyDiv w:val="1"/>
      <w:marLeft w:val="0"/>
      <w:marRight w:val="0"/>
      <w:marTop w:val="0"/>
      <w:marBottom w:val="0"/>
      <w:divBdr>
        <w:top w:val="none" w:sz="0" w:space="0" w:color="auto"/>
        <w:left w:val="none" w:sz="0" w:space="0" w:color="auto"/>
        <w:bottom w:val="none" w:sz="0" w:space="0" w:color="auto"/>
        <w:right w:val="none" w:sz="0" w:space="0" w:color="auto"/>
      </w:divBdr>
    </w:div>
    <w:div w:id="1500535513">
      <w:bodyDiv w:val="1"/>
      <w:marLeft w:val="0"/>
      <w:marRight w:val="0"/>
      <w:marTop w:val="0"/>
      <w:marBottom w:val="0"/>
      <w:divBdr>
        <w:top w:val="none" w:sz="0" w:space="0" w:color="auto"/>
        <w:left w:val="none" w:sz="0" w:space="0" w:color="auto"/>
        <w:bottom w:val="none" w:sz="0" w:space="0" w:color="auto"/>
        <w:right w:val="none" w:sz="0" w:space="0" w:color="auto"/>
      </w:divBdr>
    </w:div>
    <w:div w:id="1500731169">
      <w:bodyDiv w:val="1"/>
      <w:marLeft w:val="0"/>
      <w:marRight w:val="0"/>
      <w:marTop w:val="0"/>
      <w:marBottom w:val="0"/>
      <w:divBdr>
        <w:top w:val="none" w:sz="0" w:space="0" w:color="auto"/>
        <w:left w:val="none" w:sz="0" w:space="0" w:color="auto"/>
        <w:bottom w:val="none" w:sz="0" w:space="0" w:color="auto"/>
        <w:right w:val="none" w:sz="0" w:space="0" w:color="auto"/>
      </w:divBdr>
    </w:div>
    <w:div w:id="1501189166">
      <w:bodyDiv w:val="1"/>
      <w:marLeft w:val="0"/>
      <w:marRight w:val="0"/>
      <w:marTop w:val="0"/>
      <w:marBottom w:val="0"/>
      <w:divBdr>
        <w:top w:val="none" w:sz="0" w:space="0" w:color="auto"/>
        <w:left w:val="none" w:sz="0" w:space="0" w:color="auto"/>
        <w:bottom w:val="none" w:sz="0" w:space="0" w:color="auto"/>
        <w:right w:val="none" w:sz="0" w:space="0" w:color="auto"/>
      </w:divBdr>
    </w:div>
    <w:div w:id="1501193660">
      <w:bodyDiv w:val="1"/>
      <w:marLeft w:val="0"/>
      <w:marRight w:val="0"/>
      <w:marTop w:val="0"/>
      <w:marBottom w:val="0"/>
      <w:divBdr>
        <w:top w:val="none" w:sz="0" w:space="0" w:color="auto"/>
        <w:left w:val="none" w:sz="0" w:space="0" w:color="auto"/>
        <w:bottom w:val="none" w:sz="0" w:space="0" w:color="auto"/>
        <w:right w:val="none" w:sz="0" w:space="0" w:color="auto"/>
      </w:divBdr>
    </w:div>
    <w:div w:id="1501459037">
      <w:bodyDiv w:val="1"/>
      <w:marLeft w:val="0"/>
      <w:marRight w:val="0"/>
      <w:marTop w:val="0"/>
      <w:marBottom w:val="0"/>
      <w:divBdr>
        <w:top w:val="none" w:sz="0" w:space="0" w:color="auto"/>
        <w:left w:val="none" w:sz="0" w:space="0" w:color="auto"/>
        <w:bottom w:val="none" w:sz="0" w:space="0" w:color="auto"/>
        <w:right w:val="none" w:sz="0" w:space="0" w:color="auto"/>
      </w:divBdr>
    </w:div>
    <w:div w:id="1501653833">
      <w:bodyDiv w:val="1"/>
      <w:marLeft w:val="0"/>
      <w:marRight w:val="0"/>
      <w:marTop w:val="0"/>
      <w:marBottom w:val="0"/>
      <w:divBdr>
        <w:top w:val="none" w:sz="0" w:space="0" w:color="auto"/>
        <w:left w:val="none" w:sz="0" w:space="0" w:color="auto"/>
        <w:bottom w:val="none" w:sz="0" w:space="0" w:color="auto"/>
        <w:right w:val="none" w:sz="0" w:space="0" w:color="auto"/>
      </w:divBdr>
    </w:div>
    <w:div w:id="1501773321">
      <w:bodyDiv w:val="1"/>
      <w:marLeft w:val="0"/>
      <w:marRight w:val="0"/>
      <w:marTop w:val="0"/>
      <w:marBottom w:val="0"/>
      <w:divBdr>
        <w:top w:val="none" w:sz="0" w:space="0" w:color="auto"/>
        <w:left w:val="none" w:sz="0" w:space="0" w:color="auto"/>
        <w:bottom w:val="none" w:sz="0" w:space="0" w:color="auto"/>
        <w:right w:val="none" w:sz="0" w:space="0" w:color="auto"/>
      </w:divBdr>
    </w:div>
    <w:div w:id="1502088129">
      <w:bodyDiv w:val="1"/>
      <w:marLeft w:val="0"/>
      <w:marRight w:val="0"/>
      <w:marTop w:val="0"/>
      <w:marBottom w:val="0"/>
      <w:divBdr>
        <w:top w:val="none" w:sz="0" w:space="0" w:color="auto"/>
        <w:left w:val="none" w:sz="0" w:space="0" w:color="auto"/>
        <w:bottom w:val="none" w:sz="0" w:space="0" w:color="auto"/>
        <w:right w:val="none" w:sz="0" w:space="0" w:color="auto"/>
      </w:divBdr>
    </w:div>
    <w:div w:id="1503156736">
      <w:bodyDiv w:val="1"/>
      <w:marLeft w:val="0"/>
      <w:marRight w:val="0"/>
      <w:marTop w:val="0"/>
      <w:marBottom w:val="0"/>
      <w:divBdr>
        <w:top w:val="none" w:sz="0" w:space="0" w:color="auto"/>
        <w:left w:val="none" w:sz="0" w:space="0" w:color="auto"/>
        <w:bottom w:val="none" w:sz="0" w:space="0" w:color="auto"/>
        <w:right w:val="none" w:sz="0" w:space="0" w:color="auto"/>
      </w:divBdr>
    </w:div>
    <w:div w:id="1503273687">
      <w:bodyDiv w:val="1"/>
      <w:marLeft w:val="0"/>
      <w:marRight w:val="0"/>
      <w:marTop w:val="0"/>
      <w:marBottom w:val="0"/>
      <w:divBdr>
        <w:top w:val="none" w:sz="0" w:space="0" w:color="auto"/>
        <w:left w:val="none" w:sz="0" w:space="0" w:color="auto"/>
        <w:bottom w:val="none" w:sz="0" w:space="0" w:color="auto"/>
        <w:right w:val="none" w:sz="0" w:space="0" w:color="auto"/>
      </w:divBdr>
    </w:div>
    <w:div w:id="1503396362">
      <w:bodyDiv w:val="1"/>
      <w:marLeft w:val="0"/>
      <w:marRight w:val="0"/>
      <w:marTop w:val="0"/>
      <w:marBottom w:val="0"/>
      <w:divBdr>
        <w:top w:val="none" w:sz="0" w:space="0" w:color="auto"/>
        <w:left w:val="none" w:sz="0" w:space="0" w:color="auto"/>
        <w:bottom w:val="none" w:sz="0" w:space="0" w:color="auto"/>
        <w:right w:val="none" w:sz="0" w:space="0" w:color="auto"/>
      </w:divBdr>
    </w:div>
    <w:div w:id="1503936945">
      <w:bodyDiv w:val="1"/>
      <w:marLeft w:val="0"/>
      <w:marRight w:val="0"/>
      <w:marTop w:val="0"/>
      <w:marBottom w:val="0"/>
      <w:divBdr>
        <w:top w:val="none" w:sz="0" w:space="0" w:color="auto"/>
        <w:left w:val="none" w:sz="0" w:space="0" w:color="auto"/>
        <w:bottom w:val="none" w:sz="0" w:space="0" w:color="auto"/>
        <w:right w:val="none" w:sz="0" w:space="0" w:color="auto"/>
      </w:divBdr>
    </w:div>
    <w:div w:id="1504126432">
      <w:bodyDiv w:val="1"/>
      <w:marLeft w:val="0"/>
      <w:marRight w:val="0"/>
      <w:marTop w:val="0"/>
      <w:marBottom w:val="0"/>
      <w:divBdr>
        <w:top w:val="none" w:sz="0" w:space="0" w:color="auto"/>
        <w:left w:val="none" w:sz="0" w:space="0" w:color="auto"/>
        <w:bottom w:val="none" w:sz="0" w:space="0" w:color="auto"/>
        <w:right w:val="none" w:sz="0" w:space="0" w:color="auto"/>
      </w:divBdr>
    </w:div>
    <w:div w:id="1505633701">
      <w:bodyDiv w:val="1"/>
      <w:marLeft w:val="0"/>
      <w:marRight w:val="0"/>
      <w:marTop w:val="0"/>
      <w:marBottom w:val="0"/>
      <w:divBdr>
        <w:top w:val="none" w:sz="0" w:space="0" w:color="auto"/>
        <w:left w:val="none" w:sz="0" w:space="0" w:color="auto"/>
        <w:bottom w:val="none" w:sz="0" w:space="0" w:color="auto"/>
        <w:right w:val="none" w:sz="0" w:space="0" w:color="auto"/>
      </w:divBdr>
    </w:div>
    <w:div w:id="1506163420">
      <w:bodyDiv w:val="1"/>
      <w:marLeft w:val="0"/>
      <w:marRight w:val="0"/>
      <w:marTop w:val="0"/>
      <w:marBottom w:val="0"/>
      <w:divBdr>
        <w:top w:val="none" w:sz="0" w:space="0" w:color="auto"/>
        <w:left w:val="none" w:sz="0" w:space="0" w:color="auto"/>
        <w:bottom w:val="none" w:sz="0" w:space="0" w:color="auto"/>
        <w:right w:val="none" w:sz="0" w:space="0" w:color="auto"/>
      </w:divBdr>
    </w:div>
    <w:div w:id="1507135570">
      <w:bodyDiv w:val="1"/>
      <w:marLeft w:val="0"/>
      <w:marRight w:val="0"/>
      <w:marTop w:val="0"/>
      <w:marBottom w:val="0"/>
      <w:divBdr>
        <w:top w:val="none" w:sz="0" w:space="0" w:color="auto"/>
        <w:left w:val="none" w:sz="0" w:space="0" w:color="auto"/>
        <w:bottom w:val="none" w:sz="0" w:space="0" w:color="auto"/>
        <w:right w:val="none" w:sz="0" w:space="0" w:color="auto"/>
      </w:divBdr>
    </w:div>
    <w:div w:id="1507212154">
      <w:bodyDiv w:val="1"/>
      <w:marLeft w:val="0"/>
      <w:marRight w:val="0"/>
      <w:marTop w:val="0"/>
      <w:marBottom w:val="0"/>
      <w:divBdr>
        <w:top w:val="none" w:sz="0" w:space="0" w:color="auto"/>
        <w:left w:val="none" w:sz="0" w:space="0" w:color="auto"/>
        <w:bottom w:val="none" w:sz="0" w:space="0" w:color="auto"/>
        <w:right w:val="none" w:sz="0" w:space="0" w:color="auto"/>
      </w:divBdr>
    </w:div>
    <w:div w:id="1507398913">
      <w:bodyDiv w:val="1"/>
      <w:marLeft w:val="0"/>
      <w:marRight w:val="0"/>
      <w:marTop w:val="0"/>
      <w:marBottom w:val="0"/>
      <w:divBdr>
        <w:top w:val="none" w:sz="0" w:space="0" w:color="auto"/>
        <w:left w:val="none" w:sz="0" w:space="0" w:color="auto"/>
        <w:bottom w:val="none" w:sz="0" w:space="0" w:color="auto"/>
        <w:right w:val="none" w:sz="0" w:space="0" w:color="auto"/>
      </w:divBdr>
    </w:div>
    <w:div w:id="1507399991">
      <w:bodyDiv w:val="1"/>
      <w:marLeft w:val="0"/>
      <w:marRight w:val="0"/>
      <w:marTop w:val="0"/>
      <w:marBottom w:val="0"/>
      <w:divBdr>
        <w:top w:val="none" w:sz="0" w:space="0" w:color="auto"/>
        <w:left w:val="none" w:sz="0" w:space="0" w:color="auto"/>
        <w:bottom w:val="none" w:sz="0" w:space="0" w:color="auto"/>
        <w:right w:val="none" w:sz="0" w:space="0" w:color="auto"/>
      </w:divBdr>
    </w:div>
    <w:div w:id="1508321662">
      <w:bodyDiv w:val="1"/>
      <w:marLeft w:val="0"/>
      <w:marRight w:val="0"/>
      <w:marTop w:val="0"/>
      <w:marBottom w:val="0"/>
      <w:divBdr>
        <w:top w:val="none" w:sz="0" w:space="0" w:color="auto"/>
        <w:left w:val="none" w:sz="0" w:space="0" w:color="auto"/>
        <w:bottom w:val="none" w:sz="0" w:space="0" w:color="auto"/>
        <w:right w:val="none" w:sz="0" w:space="0" w:color="auto"/>
      </w:divBdr>
    </w:div>
    <w:div w:id="1508593213">
      <w:bodyDiv w:val="1"/>
      <w:marLeft w:val="0"/>
      <w:marRight w:val="0"/>
      <w:marTop w:val="0"/>
      <w:marBottom w:val="0"/>
      <w:divBdr>
        <w:top w:val="none" w:sz="0" w:space="0" w:color="auto"/>
        <w:left w:val="none" w:sz="0" w:space="0" w:color="auto"/>
        <w:bottom w:val="none" w:sz="0" w:space="0" w:color="auto"/>
        <w:right w:val="none" w:sz="0" w:space="0" w:color="auto"/>
      </w:divBdr>
    </w:div>
    <w:div w:id="1509558472">
      <w:bodyDiv w:val="1"/>
      <w:marLeft w:val="0"/>
      <w:marRight w:val="0"/>
      <w:marTop w:val="0"/>
      <w:marBottom w:val="0"/>
      <w:divBdr>
        <w:top w:val="none" w:sz="0" w:space="0" w:color="auto"/>
        <w:left w:val="none" w:sz="0" w:space="0" w:color="auto"/>
        <w:bottom w:val="none" w:sz="0" w:space="0" w:color="auto"/>
        <w:right w:val="none" w:sz="0" w:space="0" w:color="auto"/>
      </w:divBdr>
    </w:div>
    <w:div w:id="1509712506">
      <w:bodyDiv w:val="1"/>
      <w:marLeft w:val="0"/>
      <w:marRight w:val="0"/>
      <w:marTop w:val="0"/>
      <w:marBottom w:val="0"/>
      <w:divBdr>
        <w:top w:val="none" w:sz="0" w:space="0" w:color="auto"/>
        <w:left w:val="none" w:sz="0" w:space="0" w:color="auto"/>
        <w:bottom w:val="none" w:sz="0" w:space="0" w:color="auto"/>
        <w:right w:val="none" w:sz="0" w:space="0" w:color="auto"/>
      </w:divBdr>
    </w:div>
    <w:div w:id="1509950668">
      <w:bodyDiv w:val="1"/>
      <w:marLeft w:val="0"/>
      <w:marRight w:val="0"/>
      <w:marTop w:val="0"/>
      <w:marBottom w:val="0"/>
      <w:divBdr>
        <w:top w:val="none" w:sz="0" w:space="0" w:color="auto"/>
        <w:left w:val="none" w:sz="0" w:space="0" w:color="auto"/>
        <w:bottom w:val="none" w:sz="0" w:space="0" w:color="auto"/>
        <w:right w:val="none" w:sz="0" w:space="0" w:color="auto"/>
      </w:divBdr>
    </w:div>
    <w:div w:id="1510025891">
      <w:bodyDiv w:val="1"/>
      <w:marLeft w:val="0"/>
      <w:marRight w:val="0"/>
      <w:marTop w:val="0"/>
      <w:marBottom w:val="0"/>
      <w:divBdr>
        <w:top w:val="none" w:sz="0" w:space="0" w:color="auto"/>
        <w:left w:val="none" w:sz="0" w:space="0" w:color="auto"/>
        <w:bottom w:val="none" w:sz="0" w:space="0" w:color="auto"/>
        <w:right w:val="none" w:sz="0" w:space="0" w:color="auto"/>
      </w:divBdr>
    </w:div>
    <w:div w:id="1510483346">
      <w:bodyDiv w:val="1"/>
      <w:marLeft w:val="0"/>
      <w:marRight w:val="0"/>
      <w:marTop w:val="0"/>
      <w:marBottom w:val="0"/>
      <w:divBdr>
        <w:top w:val="none" w:sz="0" w:space="0" w:color="auto"/>
        <w:left w:val="none" w:sz="0" w:space="0" w:color="auto"/>
        <w:bottom w:val="none" w:sz="0" w:space="0" w:color="auto"/>
        <w:right w:val="none" w:sz="0" w:space="0" w:color="auto"/>
      </w:divBdr>
    </w:div>
    <w:div w:id="1511597955">
      <w:bodyDiv w:val="1"/>
      <w:marLeft w:val="0"/>
      <w:marRight w:val="0"/>
      <w:marTop w:val="0"/>
      <w:marBottom w:val="0"/>
      <w:divBdr>
        <w:top w:val="none" w:sz="0" w:space="0" w:color="auto"/>
        <w:left w:val="none" w:sz="0" w:space="0" w:color="auto"/>
        <w:bottom w:val="none" w:sz="0" w:space="0" w:color="auto"/>
        <w:right w:val="none" w:sz="0" w:space="0" w:color="auto"/>
      </w:divBdr>
    </w:div>
    <w:div w:id="1512137704">
      <w:bodyDiv w:val="1"/>
      <w:marLeft w:val="0"/>
      <w:marRight w:val="0"/>
      <w:marTop w:val="0"/>
      <w:marBottom w:val="0"/>
      <w:divBdr>
        <w:top w:val="none" w:sz="0" w:space="0" w:color="auto"/>
        <w:left w:val="none" w:sz="0" w:space="0" w:color="auto"/>
        <w:bottom w:val="none" w:sz="0" w:space="0" w:color="auto"/>
        <w:right w:val="none" w:sz="0" w:space="0" w:color="auto"/>
      </w:divBdr>
    </w:div>
    <w:div w:id="1512526037">
      <w:bodyDiv w:val="1"/>
      <w:marLeft w:val="0"/>
      <w:marRight w:val="0"/>
      <w:marTop w:val="0"/>
      <w:marBottom w:val="0"/>
      <w:divBdr>
        <w:top w:val="none" w:sz="0" w:space="0" w:color="auto"/>
        <w:left w:val="none" w:sz="0" w:space="0" w:color="auto"/>
        <w:bottom w:val="none" w:sz="0" w:space="0" w:color="auto"/>
        <w:right w:val="none" w:sz="0" w:space="0" w:color="auto"/>
      </w:divBdr>
    </w:div>
    <w:div w:id="1512644624">
      <w:bodyDiv w:val="1"/>
      <w:marLeft w:val="0"/>
      <w:marRight w:val="0"/>
      <w:marTop w:val="0"/>
      <w:marBottom w:val="0"/>
      <w:divBdr>
        <w:top w:val="none" w:sz="0" w:space="0" w:color="auto"/>
        <w:left w:val="none" w:sz="0" w:space="0" w:color="auto"/>
        <w:bottom w:val="none" w:sz="0" w:space="0" w:color="auto"/>
        <w:right w:val="none" w:sz="0" w:space="0" w:color="auto"/>
      </w:divBdr>
    </w:div>
    <w:div w:id="1512988509">
      <w:bodyDiv w:val="1"/>
      <w:marLeft w:val="0"/>
      <w:marRight w:val="0"/>
      <w:marTop w:val="0"/>
      <w:marBottom w:val="0"/>
      <w:divBdr>
        <w:top w:val="none" w:sz="0" w:space="0" w:color="auto"/>
        <w:left w:val="none" w:sz="0" w:space="0" w:color="auto"/>
        <w:bottom w:val="none" w:sz="0" w:space="0" w:color="auto"/>
        <w:right w:val="none" w:sz="0" w:space="0" w:color="auto"/>
      </w:divBdr>
    </w:div>
    <w:div w:id="1513179411">
      <w:bodyDiv w:val="1"/>
      <w:marLeft w:val="0"/>
      <w:marRight w:val="0"/>
      <w:marTop w:val="0"/>
      <w:marBottom w:val="0"/>
      <w:divBdr>
        <w:top w:val="none" w:sz="0" w:space="0" w:color="auto"/>
        <w:left w:val="none" w:sz="0" w:space="0" w:color="auto"/>
        <w:bottom w:val="none" w:sz="0" w:space="0" w:color="auto"/>
        <w:right w:val="none" w:sz="0" w:space="0" w:color="auto"/>
      </w:divBdr>
    </w:div>
    <w:div w:id="1513715398">
      <w:bodyDiv w:val="1"/>
      <w:marLeft w:val="0"/>
      <w:marRight w:val="0"/>
      <w:marTop w:val="0"/>
      <w:marBottom w:val="0"/>
      <w:divBdr>
        <w:top w:val="none" w:sz="0" w:space="0" w:color="auto"/>
        <w:left w:val="none" w:sz="0" w:space="0" w:color="auto"/>
        <w:bottom w:val="none" w:sz="0" w:space="0" w:color="auto"/>
        <w:right w:val="none" w:sz="0" w:space="0" w:color="auto"/>
      </w:divBdr>
    </w:div>
    <w:div w:id="1514220671">
      <w:bodyDiv w:val="1"/>
      <w:marLeft w:val="0"/>
      <w:marRight w:val="0"/>
      <w:marTop w:val="0"/>
      <w:marBottom w:val="0"/>
      <w:divBdr>
        <w:top w:val="none" w:sz="0" w:space="0" w:color="auto"/>
        <w:left w:val="none" w:sz="0" w:space="0" w:color="auto"/>
        <w:bottom w:val="none" w:sz="0" w:space="0" w:color="auto"/>
        <w:right w:val="none" w:sz="0" w:space="0" w:color="auto"/>
      </w:divBdr>
    </w:div>
    <w:div w:id="1515076088">
      <w:bodyDiv w:val="1"/>
      <w:marLeft w:val="0"/>
      <w:marRight w:val="0"/>
      <w:marTop w:val="0"/>
      <w:marBottom w:val="0"/>
      <w:divBdr>
        <w:top w:val="none" w:sz="0" w:space="0" w:color="auto"/>
        <w:left w:val="none" w:sz="0" w:space="0" w:color="auto"/>
        <w:bottom w:val="none" w:sz="0" w:space="0" w:color="auto"/>
        <w:right w:val="none" w:sz="0" w:space="0" w:color="auto"/>
      </w:divBdr>
    </w:div>
    <w:div w:id="1516386479">
      <w:bodyDiv w:val="1"/>
      <w:marLeft w:val="0"/>
      <w:marRight w:val="0"/>
      <w:marTop w:val="0"/>
      <w:marBottom w:val="0"/>
      <w:divBdr>
        <w:top w:val="none" w:sz="0" w:space="0" w:color="auto"/>
        <w:left w:val="none" w:sz="0" w:space="0" w:color="auto"/>
        <w:bottom w:val="none" w:sz="0" w:space="0" w:color="auto"/>
        <w:right w:val="none" w:sz="0" w:space="0" w:color="auto"/>
      </w:divBdr>
    </w:div>
    <w:div w:id="1516918149">
      <w:bodyDiv w:val="1"/>
      <w:marLeft w:val="0"/>
      <w:marRight w:val="0"/>
      <w:marTop w:val="0"/>
      <w:marBottom w:val="0"/>
      <w:divBdr>
        <w:top w:val="none" w:sz="0" w:space="0" w:color="auto"/>
        <w:left w:val="none" w:sz="0" w:space="0" w:color="auto"/>
        <w:bottom w:val="none" w:sz="0" w:space="0" w:color="auto"/>
        <w:right w:val="none" w:sz="0" w:space="0" w:color="auto"/>
      </w:divBdr>
    </w:div>
    <w:div w:id="1516967777">
      <w:bodyDiv w:val="1"/>
      <w:marLeft w:val="0"/>
      <w:marRight w:val="0"/>
      <w:marTop w:val="0"/>
      <w:marBottom w:val="0"/>
      <w:divBdr>
        <w:top w:val="none" w:sz="0" w:space="0" w:color="auto"/>
        <w:left w:val="none" w:sz="0" w:space="0" w:color="auto"/>
        <w:bottom w:val="none" w:sz="0" w:space="0" w:color="auto"/>
        <w:right w:val="none" w:sz="0" w:space="0" w:color="auto"/>
      </w:divBdr>
    </w:div>
    <w:div w:id="1517426170">
      <w:bodyDiv w:val="1"/>
      <w:marLeft w:val="0"/>
      <w:marRight w:val="0"/>
      <w:marTop w:val="0"/>
      <w:marBottom w:val="0"/>
      <w:divBdr>
        <w:top w:val="none" w:sz="0" w:space="0" w:color="auto"/>
        <w:left w:val="none" w:sz="0" w:space="0" w:color="auto"/>
        <w:bottom w:val="none" w:sz="0" w:space="0" w:color="auto"/>
        <w:right w:val="none" w:sz="0" w:space="0" w:color="auto"/>
      </w:divBdr>
    </w:div>
    <w:div w:id="1517571362">
      <w:bodyDiv w:val="1"/>
      <w:marLeft w:val="0"/>
      <w:marRight w:val="0"/>
      <w:marTop w:val="0"/>
      <w:marBottom w:val="0"/>
      <w:divBdr>
        <w:top w:val="none" w:sz="0" w:space="0" w:color="auto"/>
        <w:left w:val="none" w:sz="0" w:space="0" w:color="auto"/>
        <w:bottom w:val="none" w:sz="0" w:space="0" w:color="auto"/>
        <w:right w:val="none" w:sz="0" w:space="0" w:color="auto"/>
      </w:divBdr>
    </w:div>
    <w:div w:id="1518156562">
      <w:bodyDiv w:val="1"/>
      <w:marLeft w:val="0"/>
      <w:marRight w:val="0"/>
      <w:marTop w:val="0"/>
      <w:marBottom w:val="0"/>
      <w:divBdr>
        <w:top w:val="none" w:sz="0" w:space="0" w:color="auto"/>
        <w:left w:val="none" w:sz="0" w:space="0" w:color="auto"/>
        <w:bottom w:val="none" w:sz="0" w:space="0" w:color="auto"/>
        <w:right w:val="none" w:sz="0" w:space="0" w:color="auto"/>
      </w:divBdr>
    </w:div>
    <w:div w:id="1518422796">
      <w:bodyDiv w:val="1"/>
      <w:marLeft w:val="0"/>
      <w:marRight w:val="0"/>
      <w:marTop w:val="0"/>
      <w:marBottom w:val="0"/>
      <w:divBdr>
        <w:top w:val="none" w:sz="0" w:space="0" w:color="auto"/>
        <w:left w:val="none" w:sz="0" w:space="0" w:color="auto"/>
        <w:bottom w:val="none" w:sz="0" w:space="0" w:color="auto"/>
        <w:right w:val="none" w:sz="0" w:space="0" w:color="auto"/>
      </w:divBdr>
    </w:div>
    <w:div w:id="1518543919">
      <w:bodyDiv w:val="1"/>
      <w:marLeft w:val="0"/>
      <w:marRight w:val="0"/>
      <w:marTop w:val="0"/>
      <w:marBottom w:val="0"/>
      <w:divBdr>
        <w:top w:val="none" w:sz="0" w:space="0" w:color="auto"/>
        <w:left w:val="none" w:sz="0" w:space="0" w:color="auto"/>
        <w:bottom w:val="none" w:sz="0" w:space="0" w:color="auto"/>
        <w:right w:val="none" w:sz="0" w:space="0" w:color="auto"/>
      </w:divBdr>
    </w:div>
    <w:div w:id="1519812084">
      <w:bodyDiv w:val="1"/>
      <w:marLeft w:val="0"/>
      <w:marRight w:val="0"/>
      <w:marTop w:val="0"/>
      <w:marBottom w:val="0"/>
      <w:divBdr>
        <w:top w:val="none" w:sz="0" w:space="0" w:color="auto"/>
        <w:left w:val="none" w:sz="0" w:space="0" w:color="auto"/>
        <w:bottom w:val="none" w:sz="0" w:space="0" w:color="auto"/>
        <w:right w:val="none" w:sz="0" w:space="0" w:color="auto"/>
      </w:divBdr>
    </w:div>
    <w:div w:id="1520317965">
      <w:bodyDiv w:val="1"/>
      <w:marLeft w:val="0"/>
      <w:marRight w:val="0"/>
      <w:marTop w:val="0"/>
      <w:marBottom w:val="0"/>
      <w:divBdr>
        <w:top w:val="none" w:sz="0" w:space="0" w:color="auto"/>
        <w:left w:val="none" w:sz="0" w:space="0" w:color="auto"/>
        <w:bottom w:val="none" w:sz="0" w:space="0" w:color="auto"/>
        <w:right w:val="none" w:sz="0" w:space="0" w:color="auto"/>
      </w:divBdr>
    </w:div>
    <w:div w:id="1520391427">
      <w:bodyDiv w:val="1"/>
      <w:marLeft w:val="0"/>
      <w:marRight w:val="0"/>
      <w:marTop w:val="0"/>
      <w:marBottom w:val="0"/>
      <w:divBdr>
        <w:top w:val="none" w:sz="0" w:space="0" w:color="auto"/>
        <w:left w:val="none" w:sz="0" w:space="0" w:color="auto"/>
        <w:bottom w:val="none" w:sz="0" w:space="0" w:color="auto"/>
        <w:right w:val="none" w:sz="0" w:space="0" w:color="auto"/>
      </w:divBdr>
    </w:div>
    <w:div w:id="1520966264">
      <w:bodyDiv w:val="1"/>
      <w:marLeft w:val="0"/>
      <w:marRight w:val="0"/>
      <w:marTop w:val="0"/>
      <w:marBottom w:val="0"/>
      <w:divBdr>
        <w:top w:val="none" w:sz="0" w:space="0" w:color="auto"/>
        <w:left w:val="none" w:sz="0" w:space="0" w:color="auto"/>
        <w:bottom w:val="none" w:sz="0" w:space="0" w:color="auto"/>
        <w:right w:val="none" w:sz="0" w:space="0" w:color="auto"/>
      </w:divBdr>
    </w:div>
    <w:div w:id="1521160870">
      <w:bodyDiv w:val="1"/>
      <w:marLeft w:val="0"/>
      <w:marRight w:val="0"/>
      <w:marTop w:val="0"/>
      <w:marBottom w:val="0"/>
      <w:divBdr>
        <w:top w:val="none" w:sz="0" w:space="0" w:color="auto"/>
        <w:left w:val="none" w:sz="0" w:space="0" w:color="auto"/>
        <w:bottom w:val="none" w:sz="0" w:space="0" w:color="auto"/>
        <w:right w:val="none" w:sz="0" w:space="0" w:color="auto"/>
      </w:divBdr>
    </w:div>
    <w:div w:id="1522279457">
      <w:bodyDiv w:val="1"/>
      <w:marLeft w:val="0"/>
      <w:marRight w:val="0"/>
      <w:marTop w:val="0"/>
      <w:marBottom w:val="0"/>
      <w:divBdr>
        <w:top w:val="none" w:sz="0" w:space="0" w:color="auto"/>
        <w:left w:val="none" w:sz="0" w:space="0" w:color="auto"/>
        <w:bottom w:val="none" w:sz="0" w:space="0" w:color="auto"/>
        <w:right w:val="none" w:sz="0" w:space="0" w:color="auto"/>
      </w:divBdr>
    </w:div>
    <w:div w:id="1522401692">
      <w:bodyDiv w:val="1"/>
      <w:marLeft w:val="0"/>
      <w:marRight w:val="0"/>
      <w:marTop w:val="0"/>
      <w:marBottom w:val="0"/>
      <w:divBdr>
        <w:top w:val="none" w:sz="0" w:space="0" w:color="auto"/>
        <w:left w:val="none" w:sz="0" w:space="0" w:color="auto"/>
        <w:bottom w:val="none" w:sz="0" w:space="0" w:color="auto"/>
        <w:right w:val="none" w:sz="0" w:space="0" w:color="auto"/>
      </w:divBdr>
    </w:div>
    <w:div w:id="1522668955">
      <w:bodyDiv w:val="1"/>
      <w:marLeft w:val="0"/>
      <w:marRight w:val="0"/>
      <w:marTop w:val="0"/>
      <w:marBottom w:val="0"/>
      <w:divBdr>
        <w:top w:val="none" w:sz="0" w:space="0" w:color="auto"/>
        <w:left w:val="none" w:sz="0" w:space="0" w:color="auto"/>
        <w:bottom w:val="none" w:sz="0" w:space="0" w:color="auto"/>
        <w:right w:val="none" w:sz="0" w:space="0" w:color="auto"/>
      </w:divBdr>
    </w:div>
    <w:div w:id="1522671250">
      <w:bodyDiv w:val="1"/>
      <w:marLeft w:val="0"/>
      <w:marRight w:val="0"/>
      <w:marTop w:val="0"/>
      <w:marBottom w:val="0"/>
      <w:divBdr>
        <w:top w:val="none" w:sz="0" w:space="0" w:color="auto"/>
        <w:left w:val="none" w:sz="0" w:space="0" w:color="auto"/>
        <w:bottom w:val="none" w:sz="0" w:space="0" w:color="auto"/>
        <w:right w:val="none" w:sz="0" w:space="0" w:color="auto"/>
      </w:divBdr>
    </w:div>
    <w:div w:id="1524594720">
      <w:bodyDiv w:val="1"/>
      <w:marLeft w:val="0"/>
      <w:marRight w:val="0"/>
      <w:marTop w:val="0"/>
      <w:marBottom w:val="0"/>
      <w:divBdr>
        <w:top w:val="none" w:sz="0" w:space="0" w:color="auto"/>
        <w:left w:val="none" w:sz="0" w:space="0" w:color="auto"/>
        <w:bottom w:val="none" w:sz="0" w:space="0" w:color="auto"/>
        <w:right w:val="none" w:sz="0" w:space="0" w:color="auto"/>
      </w:divBdr>
    </w:div>
    <w:div w:id="1524632521">
      <w:bodyDiv w:val="1"/>
      <w:marLeft w:val="0"/>
      <w:marRight w:val="0"/>
      <w:marTop w:val="0"/>
      <w:marBottom w:val="0"/>
      <w:divBdr>
        <w:top w:val="none" w:sz="0" w:space="0" w:color="auto"/>
        <w:left w:val="none" w:sz="0" w:space="0" w:color="auto"/>
        <w:bottom w:val="none" w:sz="0" w:space="0" w:color="auto"/>
        <w:right w:val="none" w:sz="0" w:space="0" w:color="auto"/>
      </w:divBdr>
    </w:div>
    <w:div w:id="1524786216">
      <w:bodyDiv w:val="1"/>
      <w:marLeft w:val="0"/>
      <w:marRight w:val="0"/>
      <w:marTop w:val="0"/>
      <w:marBottom w:val="0"/>
      <w:divBdr>
        <w:top w:val="none" w:sz="0" w:space="0" w:color="auto"/>
        <w:left w:val="none" w:sz="0" w:space="0" w:color="auto"/>
        <w:bottom w:val="none" w:sz="0" w:space="0" w:color="auto"/>
        <w:right w:val="none" w:sz="0" w:space="0" w:color="auto"/>
      </w:divBdr>
    </w:div>
    <w:div w:id="1525754378">
      <w:bodyDiv w:val="1"/>
      <w:marLeft w:val="0"/>
      <w:marRight w:val="0"/>
      <w:marTop w:val="0"/>
      <w:marBottom w:val="0"/>
      <w:divBdr>
        <w:top w:val="none" w:sz="0" w:space="0" w:color="auto"/>
        <w:left w:val="none" w:sz="0" w:space="0" w:color="auto"/>
        <w:bottom w:val="none" w:sz="0" w:space="0" w:color="auto"/>
        <w:right w:val="none" w:sz="0" w:space="0" w:color="auto"/>
      </w:divBdr>
    </w:div>
    <w:div w:id="1526672312">
      <w:bodyDiv w:val="1"/>
      <w:marLeft w:val="0"/>
      <w:marRight w:val="0"/>
      <w:marTop w:val="0"/>
      <w:marBottom w:val="0"/>
      <w:divBdr>
        <w:top w:val="none" w:sz="0" w:space="0" w:color="auto"/>
        <w:left w:val="none" w:sz="0" w:space="0" w:color="auto"/>
        <w:bottom w:val="none" w:sz="0" w:space="0" w:color="auto"/>
        <w:right w:val="none" w:sz="0" w:space="0" w:color="auto"/>
      </w:divBdr>
    </w:div>
    <w:div w:id="1526865941">
      <w:bodyDiv w:val="1"/>
      <w:marLeft w:val="0"/>
      <w:marRight w:val="0"/>
      <w:marTop w:val="0"/>
      <w:marBottom w:val="0"/>
      <w:divBdr>
        <w:top w:val="none" w:sz="0" w:space="0" w:color="auto"/>
        <w:left w:val="none" w:sz="0" w:space="0" w:color="auto"/>
        <w:bottom w:val="none" w:sz="0" w:space="0" w:color="auto"/>
        <w:right w:val="none" w:sz="0" w:space="0" w:color="auto"/>
      </w:divBdr>
    </w:div>
    <w:div w:id="1527986263">
      <w:bodyDiv w:val="1"/>
      <w:marLeft w:val="0"/>
      <w:marRight w:val="0"/>
      <w:marTop w:val="0"/>
      <w:marBottom w:val="0"/>
      <w:divBdr>
        <w:top w:val="none" w:sz="0" w:space="0" w:color="auto"/>
        <w:left w:val="none" w:sz="0" w:space="0" w:color="auto"/>
        <w:bottom w:val="none" w:sz="0" w:space="0" w:color="auto"/>
        <w:right w:val="none" w:sz="0" w:space="0" w:color="auto"/>
      </w:divBdr>
    </w:div>
    <w:div w:id="1528987602">
      <w:bodyDiv w:val="1"/>
      <w:marLeft w:val="0"/>
      <w:marRight w:val="0"/>
      <w:marTop w:val="0"/>
      <w:marBottom w:val="0"/>
      <w:divBdr>
        <w:top w:val="none" w:sz="0" w:space="0" w:color="auto"/>
        <w:left w:val="none" w:sz="0" w:space="0" w:color="auto"/>
        <w:bottom w:val="none" w:sz="0" w:space="0" w:color="auto"/>
        <w:right w:val="none" w:sz="0" w:space="0" w:color="auto"/>
      </w:divBdr>
    </w:div>
    <w:div w:id="1529373409">
      <w:bodyDiv w:val="1"/>
      <w:marLeft w:val="0"/>
      <w:marRight w:val="0"/>
      <w:marTop w:val="0"/>
      <w:marBottom w:val="0"/>
      <w:divBdr>
        <w:top w:val="none" w:sz="0" w:space="0" w:color="auto"/>
        <w:left w:val="none" w:sz="0" w:space="0" w:color="auto"/>
        <w:bottom w:val="none" w:sz="0" w:space="0" w:color="auto"/>
        <w:right w:val="none" w:sz="0" w:space="0" w:color="auto"/>
      </w:divBdr>
    </w:div>
    <w:div w:id="1529830835">
      <w:bodyDiv w:val="1"/>
      <w:marLeft w:val="0"/>
      <w:marRight w:val="0"/>
      <w:marTop w:val="0"/>
      <w:marBottom w:val="0"/>
      <w:divBdr>
        <w:top w:val="none" w:sz="0" w:space="0" w:color="auto"/>
        <w:left w:val="none" w:sz="0" w:space="0" w:color="auto"/>
        <w:bottom w:val="none" w:sz="0" w:space="0" w:color="auto"/>
        <w:right w:val="none" w:sz="0" w:space="0" w:color="auto"/>
      </w:divBdr>
    </w:div>
    <w:div w:id="1530875972">
      <w:bodyDiv w:val="1"/>
      <w:marLeft w:val="0"/>
      <w:marRight w:val="0"/>
      <w:marTop w:val="0"/>
      <w:marBottom w:val="0"/>
      <w:divBdr>
        <w:top w:val="none" w:sz="0" w:space="0" w:color="auto"/>
        <w:left w:val="none" w:sz="0" w:space="0" w:color="auto"/>
        <w:bottom w:val="none" w:sz="0" w:space="0" w:color="auto"/>
        <w:right w:val="none" w:sz="0" w:space="0" w:color="auto"/>
      </w:divBdr>
    </w:div>
    <w:div w:id="1531335018">
      <w:bodyDiv w:val="1"/>
      <w:marLeft w:val="0"/>
      <w:marRight w:val="0"/>
      <w:marTop w:val="0"/>
      <w:marBottom w:val="0"/>
      <w:divBdr>
        <w:top w:val="none" w:sz="0" w:space="0" w:color="auto"/>
        <w:left w:val="none" w:sz="0" w:space="0" w:color="auto"/>
        <w:bottom w:val="none" w:sz="0" w:space="0" w:color="auto"/>
        <w:right w:val="none" w:sz="0" w:space="0" w:color="auto"/>
      </w:divBdr>
    </w:div>
    <w:div w:id="1531604358">
      <w:bodyDiv w:val="1"/>
      <w:marLeft w:val="0"/>
      <w:marRight w:val="0"/>
      <w:marTop w:val="0"/>
      <w:marBottom w:val="0"/>
      <w:divBdr>
        <w:top w:val="none" w:sz="0" w:space="0" w:color="auto"/>
        <w:left w:val="none" w:sz="0" w:space="0" w:color="auto"/>
        <w:bottom w:val="none" w:sz="0" w:space="0" w:color="auto"/>
        <w:right w:val="none" w:sz="0" w:space="0" w:color="auto"/>
      </w:divBdr>
    </w:div>
    <w:div w:id="1531993198">
      <w:bodyDiv w:val="1"/>
      <w:marLeft w:val="0"/>
      <w:marRight w:val="0"/>
      <w:marTop w:val="0"/>
      <w:marBottom w:val="0"/>
      <w:divBdr>
        <w:top w:val="none" w:sz="0" w:space="0" w:color="auto"/>
        <w:left w:val="none" w:sz="0" w:space="0" w:color="auto"/>
        <w:bottom w:val="none" w:sz="0" w:space="0" w:color="auto"/>
        <w:right w:val="none" w:sz="0" w:space="0" w:color="auto"/>
      </w:divBdr>
    </w:div>
    <w:div w:id="1532573057">
      <w:bodyDiv w:val="1"/>
      <w:marLeft w:val="0"/>
      <w:marRight w:val="0"/>
      <w:marTop w:val="0"/>
      <w:marBottom w:val="0"/>
      <w:divBdr>
        <w:top w:val="none" w:sz="0" w:space="0" w:color="auto"/>
        <w:left w:val="none" w:sz="0" w:space="0" w:color="auto"/>
        <w:bottom w:val="none" w:sz="0" w:space="0" w:color="auto"/>
        <w:right w:val="none" w:sz="0" w:space="0" w:color="auto"/>
      </w:divBdr>
    </w:div>
    <w:div w:id="1532574894">
      <w:bodyDiv w:val="1"/>
      <w:marLeft w:val="0"/>
      <w:marRight w:val="0"/>
      <w:marTop w:val="0"/>
      <w:marBottom w:val="0"/>
      <w:divBdr>
        <w:top w:val="none" w:sz="0" w:space="0" w:color="auto"/>
        <w:left w:val="none" w:sz="0" w:space="0" w:color="auto"/>
        <w:bottom w:val="none" w:sz="0" w:space="0" w:color="auto"/>
        <w:right w:val="none" w:sz="0" w:space="0" w:color="auto"/>
      </w:divBdr>
    </w:div>
    <w:div w:id="1532760129">
      <w:bodyDiv w:val="1"/>
      <w:marLeft w:val="0"/>
      <w:marRight w:val="0"/>
      <w:marTop w:val="0"/>
      <w:marBottom w:val="0"/>
      <w:divBdr>
        <w:top w:val="none" w:sz="0" w:space="0" w:color="auto"/>
        <w:left w:val="none" w:sz="0" w:space="0" w:color="auto"/>
        <w:bottom w:val="none" w:sz="0" w:space="0" w:color="auto"/>
        <w:right w:val="none" w:sz="0" w:space="0" w:color="auto"/>
      </w:divBdr>
    </w:div>
    <w:div w:id="1532917769">
      <w:bodyDiv w:val="1"/>
      <w:marLeft w:val="0"/>
      <w:marRight w:val="0"/>
      <w:marTop w:val="0"/>
      <w:marBottom w:val="0"/>
      <w:divBdr>
        <w:top w:val="none" w:sz="0" w:space="0" w:color="auto"/>
        <w:left w:val="none" w:sz="0" w:space="0" w:color="auto"/>
        <w:bottom w:val="none" w:sz="0" w:space="0" w:color="auto"/>
        <w:right w:val="none" w:sz="0" w:space="0" w:color="auto"/>
      </w:divBdr>
    </w:div>
    <w:div w:id="1533955190">
      <w:bodyDiv w:val="1"/>
      <w:marLeft w:val="0"/>
      <w:marRight w:val="0"/>
      <w:marTop w:val="0"/>
      <w:marBottom w:val="0"/>
      <w:divBdr>
        <w:top w:val="none" w:sz="0" w:space="0" w:color="auto"/>
        <w:left w:val="none" w:sz="0" w:space="0" w:color="auto"/>
        <w:bottom w:val="none" w:sz="0" w:space="0" w:color="auto"/>
        <w:right w:val="none" w:sz="0" w:space="0" w:color="auto"/>
      </w:divBdr>
    </w:div>
    <w:div w:id="1534147508">
      <w:bodyDiv w:val="1"/>
      <w:marLeft w:val="0"/>
      <w:marRight w:val="0"/>
      <w:marTop w:val="0"/>
      <w:marBottom w:val="0"/>
      <w:divBdr>
        <w:top w:val="none" w:sz="0" w:space="0" w:color="auto"/>
        <w:left w:val="none" w:sz="0" w:space="0" w:color="auto"/>
        <w:bottom w:val="none" w:sz="0" w:space="0" w:color="auto"/>
        <w:right w:val="none" w:sz="0" w:space="0" w:color="auto"/>
      </w:divBdr>
    </w:div>
    <w:div w:id="1534343872">
      <w:bodyDiv w:val="1"/>
      <w:marLeft w:val="0"/>
      <w:marRight w:val="0"/>
      <w:marTop w:val="0"/>
      <w:marBottom w:val="0"/>
      <w:divBdr>
        <w:top w:val="none" w:sz="0" w:space="0" w:color="auto"/>
        <w:left w:val="none" w:sz="0" w:space="0" w:color="auto"/>
        <w:bottom w:val="none" w:sz="0" w:space="0" w:color="auto"/>
        <w:right w:val="none" w:sz="0" w:space="0" w:color="auto"/>
      </w:divBdr>
    </w:div>
    <w:div w:id="1535649621">
      <w:bodyDiv w:val="1"/>
      <w:marLeft w:val="0"/>
      <w:marRight w:val="0"/>
      <w:marTop w:val="0"/>
      <w:marBottom w:val="0"/>
      <w:divBdr>
        <w:top w:val="none" w:sz="0" w:space="0" w:color="auto"/>
        <w:left w:val="none" w:sz="0" w:space="0" w:color="auto"/>
        <w:bottom w:val="none" w:sz="0" w:space="0" w:color="auto"/>
        <w:right w:val="none" w:sz="0" w:space="0" w:color="auto"/>
      </w:divBdr>
    </w:div>
    <w:div w:id="1536768392">
      <w:bodyDiv w:val="1"/>
      <w:marLeft w:val="0"/>
      <w:marRight w:val="0"/>
      <w:marTop w:val="0"/>
      <w:marBottom w:val="0"/>
      <w:divBdr>
        <w:top w:val="none" w:sz="0" w:space="0" w:color="auto"/>
        <w:left w:val="none" w:sz="0" w:space="0" w:color="auto"/>
        <w:bottom w:val="none" w:sz="0" w:space="0" w:color="auto"/>
        <w:right w:val="none" w:sz="0" w:space="0" w:color="auto"/>
      </w:divBdr>
    </w:div>
    <w:div w:id="1537235929">
      <w:bodyDiv w:val="1"/>
      <w:marLeft w:val="0"/>
      <w:marRight w:val="0"/>
      <w:marTop w:val="0"/>
      <w:marBottom w:val="0"/>
      <w:divBdr>
        <w:top w:val="none" w:sz="0" w:space="0" w:color="auto"/>
        <w:left w:val="none" w:sz="0" w:space="0" w:color="auto"/>
        <w:bottom w:val="none" w:sz="0" w:space="0" w:color="auto"/>
        <w:right w:val="none" w:sz="0" w:space="0" w:color="auto"/>
      </w:divBdr>
    </w:div>
    <w:div w:id="1537616707">
      <w:bodyDiv w:val="1"/>
      <w:marLeft w:val="0"/>
      <w:marRight w:val="0"/>
      <w:marTop w:val="0"/>
      <w:marBottom w:val="0"/>
      <w:divBdr>
        <w:top w:val="none" w:sz="0" w:space="0" w:color="auto"/>
        <w:left w:val="none" w:sz="0" w:space="0" w:color="auto"/>
        <w:bottom w:val="none" w:sz="0" w:space="0" w:color="auto"/>
        <w:right w:val="none" w:sz="0" w:space="0" w:color="auto"/>
      </w:divBdr>
    </w:div>
    <w:div w:id="1537893383">
      <w:bodyDiv w:val="1"/>
      <w:marLeft w:val="0"/>
      <w:marRight w:val="0"/>
      <w:marTop w:val="0"/>
      <w:marBottom w:val="0"/>
      <w:divBdr>
        <w:top w:val="none" w:sz="0" w:space="0" w:color="auto"/>
        <w:left w:val="none" w:sz="0" w:space="0" w:color="auto"/>
        <w:bottom w:val="none" w:sz="0" w:space="0" w:color="auto"/>
        <w:right w:val="none" w:sz="0" w:space="0" w:color="auto"/>
      </w:divBdr>
    </w:div>
    <w:div w:id="1538085938">
      <w:bodyDiv w:val="1"/>
      <w:marLeft w:val="0"/>
      <w:marRight w:val="0"/>
      <w:marTop w:val="0"/>
      <w:marBottom w:val="0"/>
      <w:divBdr>
        <w:top w:val="none" w:sz="0" w:space="0" w:color="auto"/>
        <w:left w:val="none" w:sz="0" w:space="0" w:color="auto"/>
        <w:bottom w:val="none" w:sz="0" w:space="0" w:color="auto"/>
        <w:right w:val="none" w:sz="0" w:space="0" w:color="auto"/>
      </w:divBdr>
    </w:div>
    <w:div w:id="1539780925">
      <w:bodyDiv w:val="1"/>
      <w:marLeft w:val="0"/>
      <w:marRight w:val="0"/>
      <w:marTop w:val="0"/>
      <w:marBottom w:val="0"/>
      <w:divBdr>
        <w:top w:val="none" w:sz="0" w:space="0" w:color="auto"/>
        <w:left w:val="none" w:sz="0" w:space="0" w:color="auto"/>
        <w:bottom w:val="none" w:sz="0" w:space="0" w:color="auto"/>
        <w:right w:val="none" w:sz="0" w:space="0" w:color="auto"/>
      </w:divBdr>
    </w:div>
    <w:div w:id="1540314254">
      <w:bodyDiv w:val="1"/>
      <w:marLeft w:val="0"/>
      <w:marRight w:val="0"/>
      <w:marTop w:val="0"/>
      <w:marBottom w:val="0"/>
      <w:divBdr>
        <w:top w:val="none" w:sz="0" w:space="0" w:color="auto"/>
        <w:left w:val="none" w:sz="0" w:space="0" w:color="auto"/>
        <w:bottom w:val="none" w:sz="0" w:space="0" w:color="auto"/>
        <w:right w:val="none" w:sz="0" w:space="0" w:color="auto"/>
      </w:divBdr>
    </w:div>
    <w:div w:id="1541815981">
      <w:bodyDiv w:val="1"/>
      <w:marLeft w:val="0"/>
      <w:marRight w:val="0"/>
      <w:marTop w:val="0"/>
      <w:marBottom w:val="0"/>
      <w:divBdr>
        <w:top w:val="none" w:sz="0" w:space="0" w:color="auto"/>
        <w:left w:val="none" w:sz="0" w:space="0" w:color="auto"/>
        <w:bottom w:val="none" w:sz="0" w:space="0" w:color="auto"/>
        <w:right w:val="none" w:sz="0" w:space="0" w:color="auto"/>
      </w:divBdr>
    </w:div>
    <w:div w:id="1541935919">
      <w:bodyDiv w:val="1"/>
      <w:marLeft w:val="0"/>
      <w:marRight w:val="0"/>
      <w:marTop w:val="0"/>
      <w:marBottom w:val="0"/>
      <w:divBdr>
        <w:top w:val="none" w:sz="0" w:space="0" w:color="auto"/>
        <w:left w:val="none" w:sz="0" w:space="0" w:color="auto"/>
        <w:bottom w:val="none" w:sz="0" w:space="0" w:color="auto"/>
        <w:right w:val="none" w:sz="0" w:space="0" w:color="auto"/>
      </w:divBdr>
    </w:div>
    <w:div w:id="1542479033">
      <w:bodyDiv w:val="1"/>
      <w:marLeft w:val="0"/>
      <w:marRight w:val="0"/>
      <w:marTop w:val="0"/>
      <w:marBottom w:val="0"/>
      <w:divBdr>
        <w:top w:val="none" w:sz="0" w:space="0" w:color="auto"/>
        <w:left w:val="none" w:sz="0" w:space="0" w:color="auto"/>
        <w:bottom w:val="none" w:sz="0" w:space="0" w:color="auto"/>
        <w:right w:val="none" w:sz="0" w:space="0" w:color="auto"/>
      </w:divBdr>
    </w:div>
    <w:div w:id="1542939701">
      <w:bodyDiv w:val="1"/>
      <w:marLeft w:val="0"/>
      <w:marRight w:val="0"/>
      <w:marTop w:val="0"/>
      <w:marBottom w:val="0"/>
      <w:divBdr>
        <w:top w:val="none" w:sz="0" w:space="0" w:color="auto"/>
        <w:left w:val="none" w:sz="0" w:space="0" w:color="auto"/>
        <w:bottom w:val="none" w:sz="0" w:space="0" w:color="auto"/>
        <w:right w:val="none" w:sz="0" w:space="0" w:color="auto"/>
      </w:divBdr>
    </w:div>
    <w:div w:id="1544175869">
      <w:bodyDiv w:val="1"/>
      <w:marLeft w:val="0"/>
      <w:marRight w:val="0"/>
      <w:marTop w:val="0"/>
      <w:marBottom w:val="0"/>
      <w:divBdr>
        <w:top w:val="none" w:sz="0" w:space="0" w:color="auto"/>
        <w:left w:val="none" w:sz="0" w:space="0" w:color="auto"/>
        <w:bottom w:val="none" w:sz="0" w:space="0" w:color="auto"/>
        <w:right w:val="none" w:sz="0" w:space="0" w:color="auto"/>
      </w:divBdr>
    </w:div>
    <w:div w:id="1544715131">
      <w:bodyDiv w:val="1"/>
      <w:marLeft w:val="0"/>
      <w:marRight w:val="0"/>
      <w:marTop w:val="0"/>
      <w:marBottom w:val="0"/>
      <w:divBdr>
        <w:top w:val="none" w:sz="0" w:space="0" w:color="auto"/>
        <w:left w:val="none" w:sz="0" w:space="0" w:color="auto"/>
        <w:bottom w:val="none" w:sz="0" w:space="0" w:color="auto"/>
        <w:right w:val="none" w:sz="0" w:space="0" w:color="auto"/>
      </w:divBdr>
    </w:div>
    <w:div w:id="1545093499">
      <w:bodyDiv w:val="1"/>
      <w:marLeft w:val="0"/>
      <w:marRight w:val="0"/>
      <w:marTop w:val="0"/>
      <w:marBottom w:val="0"/>
      <w:divBdr>
        <w:top w:val="none" w:sz="0" w:space="0" w:color="auto"/>
        <w:left w:val="none" w:sz="0" w:space="0" w:color="auto"/>
        <w:bottom w:val="none" w:sz="0" w:space="0" w:color="auto"/>
        <w:right w:val="none" w:sz="0" w:space="0" w:color="auto"/>
      </w:divBdr>
    </w:div>
    <w:div w:id="1545369266">
      <w:bodyDiv w:val="1"/>
      <w:marLeft w:val="0"/>
      <w:marRight w:val="0"/>
      <w:marTop w:val="0"/>
      <w:marBottom w:val="0"/>
      <w:divBdr>
        <w:top w:val="none" w:sz="0" w:space="0" w:color="auto"/>
        <w:left w:val="none" w:sz="0" w:space="0" w:color="auto"/>
        <w:bottom w:val="none" w:sz="0" w:space="0" w:color="auto"/>
        <w:right w:val="none" w:sz="0" w:space="0" w:color="auto"/>
      </w:divBdr>
    </w:div>
    <w:div w:id="1545603751">
      <w:bodyDiv w:val="1"/>
      <w:marLeft w:val="0"/>
      <w:marRight w:val="0"/>
      <w:marTop w:val="0"/>
      <w:marBottom w:val="0"/>
      <w:divBdr>
        <w:top w:val="none" w:sz="0" w:space="0" w:color="auto"/>
        <w:left w:val="none" w:sz="0" w:space="0" w:color="auto"/>
        <w:bottom w:val="none" w:sz="0" w:space="0" w:color="auto"/>
        <w:right w:val="none" w:sz="0" w:space="0" w:color="auto"/>
      </w:divBdr>
    </w:div>
    <w:div w:id="1546066732">
      <w:bodyDiv w:val="1"/>
      <w:marLeft w:val="0"/>
      <w:marRight w:val="0"/>
      <w:marTop w:val="0"/>
      <w:marBottom w:val="0"/>
      <w:divBdr>
        <w:top w:val="none" w:sz="0" w:space="0" w:color="auto"/>
        <w:left w:val="none" w:sz="0" w:space="0" w:color="auto"/>
        <w:bottom w:val="none" w:sz="0" w:space="0" w:color="auto"/>
        <w:right w:val="none" w:sz="0" w:space="0" w:color="auto"/>
      </w:divBdr>
    </w:div>
    <w:div w:id="1546597447">
      <w:bodyDiv w:val="1"/>
      <w:marLeft w:val="0"/>
      <w:marRight w:val="0"/>
      <w:marTop w:val="0"/>
      <w:marBottom w:val="0"/>
      <w:divBdr>
        <w:top w:val="none" w:sz="0" w:space="0" w:color="auto"/>
        <w:left w:val="none" w:sz="0" w:space="0" w:color="auto"/>
        <w:bottom w:val="none" w:sz="0" w:space="0" w:color="auto"/>
        <w:right w:val="none" w:sz="0" w:space="0" w:color="auto"/>
      </w:divBdr>
    </w:div>
    <w:div w:id="1547646693">
      <w:bodyDiv w:val="1"/>
      <w:marLeft w:val="0"/>
      <w:marRight w:val="0"/>
      <w:marTop w:val="0"/>
      <w:marBottom w:val="0"/>
      <w:divBdr>
        <w:top w:val="none" w:sz="0" w:space="0" w:color="auto"/>
        <w:left w:val="none" w:sz="0" w:space="0" w:color="auto"/>
        <w:bottom w:val="none" w:sz="0" w:space="0" w:color="auto"/>
        <w:right w:val="none" w:sz="0" w:space="0" w:color="auto"/>
      </w:divBdr>
    </w:div>
    <w:div w:id="1548252132">
      <w:bodyDiv w:val="1"/>
      <w:marLeft w:val="0"/>
      <w:marRight w:val="0"/>
      <w:marTop w:val="0"/>
      <w:marBottom w:val="0"/>
      <w:divBdr>
        <w:top w:val="none" w:sz="0" w:space="0" w:color="auto"/>
        <w:left w:val="none" w:sz="0" w:space="0" w:color="auto"/>
        <w:bottom w:val="none" w:sz="0" w:space="0" w:color="auto"/>
        <w:right w:val="none" w:sz="0" w:space="0" w:color="auto"/>
      </w:divBdr>
    </w:div>
    <w:div w:id="1549104808">
      <w:bodyDiv w:val="1"/>
      <w:marLeft w:val="0"/>
      <w:marRight w:val="0"/>
      <w:marTop w:val="0"/>
      <w:marBottom w:val="0"/>
      <w:divBdr>
        <w:top w:val="none" w:sz="0" w:space="0" w:color="auto"/>
        <w:left w:val="none" w:sz="0" w:space="0" w:color="auto"/>
        <w:bottom w:val="none" w:sz="0" w:space="0" w:color="auto"/>
        <w:right w:val="none" w:sz="0" w:space="0" w:color="auto"/>
      </w:divBdr>
    </w:div>
    <w:div w:id="1551185363">
      <w:bodyDiv w:val="1"/>
      <w:marLeft w:val="0"/>
      <w:marRight w:val="0"/>
      <w:marTop w:val="0"/>
      <w:marBottom w:val="0"/>
      <w:divBdr>
        <w:top w:val="none" w:sz="0" w:space="0" w:color="auto"/>
        <w:left w:val="none" w:sz="0" w:space="0" w:color="auto"/>
        <w:bottom w:val="none" w:sz="0" w:space="0" w:color="auto"/>
        <w:right w:val="none" w:sz="0" w:space="0" w:color="auto"/>
      </w:divBdr>
    </w:div>
    <w:div w:id="1551260223">
      <w:bodyDiv w:val="1"/>
      <w:marLeft w:val="0"/>
      <w:marRight w:val="0"/>
      <w:marTop w:val="0"/>
      <w:marBottom w:val="0"/>
      <w:divBdr>
        <w:top w:val="none" w:sz="0" w:space="0" w:color="auto"/>
        <w:left w:val="none" w:sz="0" w:space="0" w:color="auto"/>
        <w:bottom w:val="none" w:sz="0" w:space="0" w:color="auto"/>
        <w:right w:val="none" w:sz="0" w:space="0" w:color="auto"/>
      </w:divBdr>
    </w:div>
    <w:div w:id="1551384379">
      <w:bodyDiv w:val="1"/>
      <w:marLeft w:val="0"/>
      <w:marRight w:val="0"/>
      <w:marTop w:val="0"/>
      <w:marBottom w:val="0"/>
      <w:divBdr>
        <w:top w:val="none" w:sz="0" w:space="0" w:color="auto"/>
        <w:left w:val="none" w:sz="0" w:space="0" w:color="auto"/>
        <w:bottom w:val="none" w:sz="0" w:space="0" w:color="auto"/>
        <w:right w:val="none" w:sz="0" w:space="0" w:color="auto"/>
      </w:divBdr>
    </w:div>
    <w:div w:id="1551570515">
      <w:bodyDiv w:val="1"/>
      <w:marLeft w:val="0"/>
      <w:marRight w:val="0"/>
      <w:marTop w:val="0"/>
      <w:marBottom w:val="0"/>
      <w:divBdr>
        <w:top w:val="none" w:sz="0" w:space="0" w:color="auto"/>
        <w:left w:val="none" w:sz="0" w:space="0" w:color="auto"/>
        <w:bottom w:val="none" w:sz="0" w:space="0" w:color="auto"/>
        <w:right w:val="none" w:sz="0" w:space="0" w:color="auto"/>
      </w:divBdr>
    </w:div>
    <w:div w:id="1552185706">
      <w:bodyDiv w:val="1"/>
      <w:marLeft w:val="0"/>
      <w:marRight w:val="0"/>
      <w:marTop w:val="0"/>
      <w:marBottom w:val="0"/>
      <w:divBdr>
        <w:top w:val="none" w:sz="0" w:space="0" w:color="auto"/>
        <w:left w:val="none" w:sz="0" w:space="0" w:color="auto"/>
        <w:bottom w:val="none" w:sz="0" w:space="0" w:color="auto"/>
        <w:right w:val="none" w:sz="0" w:space="0" w:color="auto"/>
      </w:divBdr>
    </w:div>
    <w:div w:id="1553038880">
      <w:bodyDiv w:val="1"/>
      <w:marLeft w:val="0"/>
      <w:marRight w:val="0"/>
      <w:marTop w:val="0"/>
      <w:marBottom w:val="0"/>
      <w:divBdr>
        <w:top w:val="none" w:sz="0" w:space="0" w:color="auto"/>
        <w:left w:val="none" w:sz="0" w:space="0" w:color="auto"/>
        <w:bottom w:val="none" w:sz="0" w:space="0" w:color="auto"/>
        <w:right w:val="none" w:sz="0" w:space="0" w:color="auto"/>
      </w:divBdr>
    </w:div>
    <w:div w:id="1553495154">
      <w:bodyDiv w:val="1"/>
      <w:marLeft w:val="0"/>
      <w:marRight w:val="0"/>
      <w:marTop w:val="0"/>
      <w:marBottom w:val="0"/>
      <w:divBdr>
        <w:top w:val="none" w:sz="0" w:space="0" w:color="auto"/>
        <w:left w:val="none" w:sz="0" w:space="0" w:color="auto"/>
        <w:bottom w:val="none" w:sz="0" w:space="0" w:color="auto"/>
        <w:right w:val="none" w:sz="0" w:space="0" w:color="auto"/>
      </w:divBdr>
    </w:div>
    <w:div w:id="1553812679">
      <w:bodyDiv w:val="1"/>
      <w:marLeft w:val="0"/>
      <w:marRight w:val="0"/>
      <w:marTop w:val="0"/>
      <w:marBottom w:val="0"/>
      <w:divBdr>
        <w:top w:val="none" w:sz="0" w:space="0" w:color="auto"/>
        <w:left w:val="none" w:sz="0" w:space="0" w:color="auto"/>
        <w:bottom w:val="none" w:sz="0" w:space="0" w:color="auto"/>
        <w:right w:val="none" w:sz="0" w:space="0" w:color="auto"/>
      </w:divBdr>
    </w:div>
    <w:div w:id="1554004108">
      <w:bodyDiv w:val="1"/>
      <w:marLeft w:val="0"/>
      <w:marRight w:val="0"/>
      <w:marTop w:val="0"/>
      <w:marBottom w:val="0"/>
      <w:divBdr>
        <w:top w:val="none" w:sz="0" w:space="0" w:color="auto"/>
        <w:left w:val="none" w:sz="0" w:space="0" w:color="auto"/>
        <w:bottom w:val="none" w:sz="0" w:space="0" w:color="auto"/>
        <w:right w:val="none" w:sz="0" w:space="0" w:color="auto"/>
      </w:divBdr>
    </w:div>
    <w:div w:id="1554610861">
      <w:bodyDiv w:val="1"/>
      <w:marLeft w:val="0"/>
      <w:marRight w:val="0"/>
      <w:marTop w:val="0"/>
      <w:marBottom w:val="0"/>
      <w:divBdr>
        <w:top w:val="none" w:sz="0" w:space="0" w:color="auto"/>
        <w:left w:val="none" w:sz="0" w:space="0" w:color="auto"/>
        <w:bottom w:val="none" w:sz="0" w:space="0" w:color="auto"/>
        <w:right w:val="none" w:sz="0" w:space="0" w:color="auto"/>
      </w:divBdr>
    </w:div>
    <w:div w:id="1554853485">
      <w:bodyDiv w:val="1"/>
      <w:marLeft w:val="0"/>
      <w:marRight w:val="0"/>
      <w:marTop w:val="0"/>
      <w:marBottom w:val="0"/>
      <w:divBdr>
        <w:top w:val="none" w:sz="0" w:space="0" w:color="auto"/>
        <w:left w:val="none" w:sz="0" w:space="0" w:color="auto"/>
        <w:bottom w:val="none" w:sz="0" w:space="0" w:color="auto"/>
        <w:right w:val="none" w:sz="0" w:space="0" w:color="auto"/>
      </w:divBdr>
    </w:div>
    <w:div w:id="1556693703">
      <w:bodyDiv w:val="1"/>
      <w:marLeft w:val="0"/>
      <w:marRight w:val="0"/>
      <w:marTop w:val="0"/>
      <w:marBottom w:val="0"/>
      <w:divBdr>
        <w:top w:val="none" w:sz="0" w:space="0" w:color="auto"/>
        <w:left w:val="none" w:sz="0" w:space="0" w:color="auto"/>
        <w:bottom w:val="none" w:sz="0" w:space="0" w:color="auto"/>
        <w:right w:val="none" w:sz="0" w:space="0" w:color="auto"/>
      </w:divBdr>
    </w:div>
    <w:div w:id="1557008357">
      <w:bodyDiv w:val="1"/>
      <w:marLeft w:val="0"/>
      <w:marRight w:val="0"/>
      <w:marTop w:val="0"/>
      <w:marBottom w:val="0"/>
      <w:divBdr>
        <w:top w:val="none" w:sz="0" w:space="0" w:color="auto"/>
        <w:left w:val="none" w:sz="0" w:space="0" w:color="auto"/>
        <w:bottom w:val="none" w:sz="0" w:space="0" w:color="auto"/>
        <w:right w:val="none" w:sz="0" w:space="0" w:color="auto"/>
      </w:divBdr>
    </w:div>
    <w:div w:id="1557467186">
      <w:bodyDiv w:val="1"/>
      <w:marLeft w:val="0"/>
      <w:marRight w:val="0"/>
      <w:marTop w:val="0"/>
      <w:marBottom w:val="0"/>
      <w:divBdr>
        <w:top w:val="none" w:sz="0" w:space="0" w:color="auto"/>
        <w:left w:val="none" w:sz="0" w:space="0" w:color="auto"/>
        <w:bottom w:val="none" w:sz="0" w:space="0" w:color="auto"/>
        <w:right w:val="none" w:sz="0" w:space="0" w:color="auto"/>
      </w:divBdr>
    </w:div>
    <w:div w:id="1558005384">
      <w:bodyDiv w:val="1"/>
      <w:marLeft w:val="0"/>
      <w:marRight w:val="0"/>
      <w:marTop w:val="0"/>
      <w:marBottom w:val="0"/>
      <w:divBdr>
        <w:top w:val="none" w:sz="0" w:space="0" w:color="auto"/>
        <w:left w:val="none" w:sz="0" w:space="0" w:color="auto"/>
        <w:bottom w:val="none" w:sz="0" w:space="0" w:color="auto"/>
        <w:right w:val="none" w:sz="0" w:space="0" w:color="auto"/>
      </w:divBdr>
    </w:div>
    <w:div w:id="1558513978">
      <w:bodyDiv w:val="1"/>
      <w:marLeft w:val="0"/>
      <w:marRight w:val="0"/>
      <w:marTop w:val="0"/>
      <w:marBottom w:val="0"/>
      <w:divBdr>
        <w:top w:val="none" w:sz="0" w:space="0" w:color="auto"/>
        <w:left w:val="none" w:sz="0" w:space="0" w:color="auto"/>
        <w:bottom w:val="none" w:sz="0" w:space="0" w:color="auto"/>
        <w:right w:val="none" w:sz="0" w:space="0" w:color="auto"/>
      </w:divBdr>
    </w:div>
    <w:div w:id="1558784771">
      <w:bodyDiv w:val="1"/>
      <w:marLeft w:val="0"/>
      <w:marRight w:val="0"/>
      <w:marTop w:val="0"/>
      <w:marBottom w:val="0"/>
      <w:divBdr>
        <w:top w:val="none" w:sz="0" w:space="0" w:color="auto"/>
        <w:left w:val="none" w:sz="0" w:space="0" w:color="auto"/>
        <w:bottom w:val="none" w:sz="0" w:space="0" w:color="auto"/>
        <w:right w:val="none" w:sz="0" w:space="0" w:color="auto"/>
      </w:divBdr>
    </w:div>
    <w:div w:id="1559128159">
      <w:bodyDiv w:val="1"/>
      <w:marLeft w:val="0"/>
      <w:marRight w:val="0"/>
      <w:marTop w:val="0"/>
      <w:marBottom w:val="0"/>
      <w:divBdr>
        <w:top w:val="none" w:sz="0" w:space="0" w:color="auto"/>
        <w:left w:val="none" w:sz="0" w:space="0" w:color="auto"/>
        <w:bottom w:val="none" w:sz="0" w:space="0" w:color="auto"/>
        <w:right w:val="none" w:sz="0" w:space="0" w:color="auto"/>
      </w:divBdr>
    </w:div>
    <w:div w:id="1559703298">
      <w:bodyDiv w:val="1"/>
      <w:marLeft w:val="0"/>
      <w:marRight w:val="0"/>
      <w:marTop w:val="0"/>
      <w:marBottom w:val="0"/>
      <w:divBdr>
        <w:top w:val="none" w:sz="0" w:space="0" w:color="auto"/>
        <w:left w:val="none" w:sz="0" w:space="0" w:color="auto"/>
        <w:bottom w:val="none" w:sz="0" w:space="0" w:color="auto"/>
        <w:right w:val="none" w:sz="0" w:space="0" w:color="auto"/>
      </w:divBdr>
    </w:div>
    <w:div w:id="1560365814">
      <w:bodyDiv w:val="1"/>
      <w:marLeft w:val="0"/>
      <w:marRight w:val="0"/>
      <w:marTop w:val="0"/>
      <w:marBottom w:val="0"/>
      <w:divBdr>
        <w:top w:val="none" w:sz="0" w:space="0" w:color="auto"/>
        <w:left w:val="none" w:sz="0" w:space="0" w:color="auto"/>
        <w:bottom w:val="none" w:sz="0" w:space="0" w:color="auto"/>
        <w:right w:val="none" w:sz="0" w:space="0" w:color="auto"/>
      </w:divBdr>
    </w:div>
    <w:div w:id="1561014569">
      <w:bodyDiv w:val="1"/>
      <w:marLeft w:val="0"/>
      <w:marRight w:val="0"/>
      <w:marTop w:val="0"/>
      <w:marBottom w:val="0"/>
      <w:divBdr>
        <w:top w:val="none" w:sz="0" w:space="0" w:color="auto"/>
        <w:left w:val="none" w:sz="0" w:space="0" w:color="auto"/>
        <w:bottom w:val="none" w:sz="0" w:space="0" w:color="auto"/>
        <w:right w:val="none" w:sz="0" w:space="0" w:color="auto"/>
      </w:divBdr>
    </w:div>
    <w:div w:id="1561020160">
      <w:bodyDiv w:val="1"/>
      <w:marLeft w:val="0"/>
      <w:marRight w:val="0"/>
      <w:marTop w:val="0"/>
      <w:marBottom w:val="0"/>
      <w:divBdr>
        <w:top w:val="none" w:sz="0" w:space="0" w:color="auto"/>
        <w:left w:val="none" w:sz="0" w:space="0" w:color="auto"/>
        <w:bottom w:val="none" w:sz="0" w:space="0" w:color="auto"/>
        <w:right w:val="none" w:sz="0" w:space="0" w:color="auto"/>
      </w:divBdr>
    </w:div>
    <w:div w:id="1561402039">
      <w:bodyDiv w:val="1"/>
      <w:marLeft w:val="0"/>
      <w:marRight w:val="0"/>
      <w:marTop w:val="0"/>
      <w:marBottom w:val="0"/>
      <w:divBdr>
        <w:top w:val="none" w:sz="0" w:space="0" w:color="auto"/>
        <w:left w:val="none" w:sz="0" w:space="0" w:color="auto"/>
        <w:bottom w:val="none" w:sz="0" w:space="0" w:color="auto"/>
        <w:right w:val="none" w:sz="0" w:space="0" w:color="auto"/>
      </w:divBdr>
    </w:div>
    <w:div w:id="1562524446">
      <w:bodyDiv w:val="1"/>
      <w:marLeft w:val="0"/>
      <w:marRight w:val="0"/>
      <w:marTop w:val="0"/>
      <w:marBottom w:val="0"/>
      <w:divBdr>
        <w:top w:val="none" w:sz="0" w:space="0" w:color="auto"/>
        <w:left w:val="none" w:sz="0" w:space="0" w:color="auto"/>
        <w:bottom w:val="none" w:sz="0" w:space="0" w:color="auto"/>
        <w:right w:val="none" w:sz="0" w:space="0" w:color="auto"/>
      </w:divBdr>
    </w:div>
    <w:div w:id="1563708219">
      <w:bodyDiv w:val="1"/>
      <w:marLeft w:val="0"/>
      <w:marRight w:val="0"/>
      <w:marTop w:val="0"/>
      <w:marBottom w:val="0"/>
      <w:divBdr>
        <w:top w:val="none" w:sz="0" w:space="0" w:color="auto"/>
        <w:left w:val="none" w:sz="0" w:space="0" w:color="auto"/>
        <w:bottom w:val="none" w:sz="0" w:space="0" w:color="auto"/>
        <w:right w:val="none" w:sz="0" w:space="0" w:color="auto"/>
      </w:divBdr>
    </w:div>
    <w:div w:id="1564366675">
      <w:bodyDiv w:val="1"/>
      <w:marLeft w:val="0"/>
      <w:marRight w:val="0"/>
      <w:marTop w:val="0"/>
      <w:marBottom w:val="0"/>
      <w:divBdr>
        <w:top w:val="none" w:sz="0" w:space="0" w:color="auto"/>
        <w:left w:val="none" w:sz="0" w:space="0" w:color="auto"/>
        <w:bottom w:val="none" w:sz="0" w:space="0" w:color="auto"/>
        <w:right w:val="none" w:sz="0" w:space="0" w:color="auto"/>
      </w:divBdr>
    </w:div>
    <w:div w:id="1566180142">
      <w:bodyDiv w:val="1"/>
      <w:marLeft w:val="0"/>
      <w:marRight w:val="0"/>
      <w:marTop w:val="0"/>
      <w:marBottom w:val="0"/>
      <w:divBdr>
        <w:top w:val="none" w:sz="0" w:space="0" w:color="auto"/>
        <w:left w:val="none" w:sz="0" w:space="0" w:color="auto"/>
        <w:bottom w:val="none" w:sz="0" w:space="0" w:color="auto"/>
        <w:right w:val="none" w:sz="0" w:space="0" w:color="auto"/>
      </w:divBdr>
    </w:div>
    <w:div w:id="1566255934">
      <w:bodyDiv w:val="1"/>
      <w:marLeft w:val="0"/>
      <w:marRight w:val="0"/>
      <w:marTop w:val="0"/>
      <w:marBottom w:val="0"/>
      <w:divBdr>
        <w:top w:val="none" w:sz="0" w:space="0" w:color="auto"/>
        <w:left w:val="none" w:sz="0" w:space="0" w:color="auto"/>
        <w:bottom w:val="none" w:sz="0" w:space="0" w:color="auto"/>
        <w:right w:val="none" w:sz="0" w:space="0" w:color="auto"/>
      </w:divBdr>
    </w:div>
    <w:div w:id="1566648966">
      <w:bodyDiv w:val="1"/>
      <w:marLeft w:val="0"/>
      <w:marRight w:val="0"/>
      <w:marTop w:val="0"/>
      <w:marBottom w:val="0"/>
      <w:divBdr>
        <w:top w:val="none" w:sz="0" w:space="0" w:color="auto"/>
        <w:left w:val="none" w:sz="0" w:space="0" w:color="auto"/>
        <w:bottom w:val="none" w:sz="0" w:space="0" w:color="auto"/>
        <w:right w:val="none" w:sz="0" w:space="0" w:color="auto"/>
      </w:divBdr>
    </w:div>
    <w:div w:id="1566989907">
      <w:bodyDiv w:val="1"/>
      <w:marLeft w:val="0"/>
      <w:marRight w:val="0"/>
      <w:marTop w:val="0"/>
      <w:marBottom w:val="0"/>
      <w:divBdr>
        <w:top w:val="none" w:sz="0" w:space="0" w:color="auto"/>
        <w:left w:val="none" w:sz="0" w:space="0" w:color="auto"/>
        <w:bottom w:val="none" w:sz="0" w:space="0" w:color="auto"/>
        <w:right w:val="none" w:sz="0" w:space="0" w:color="auto"/>
      </w:divBdr>
    </w:div>
    <w:div w:id="1567766831">
      <w:bodyDiv w:val="1"/>
      <w:marLeft w:val="0"/>
      <w:marRight w:val="0"/>
      <w:marTop w:val="0"/>
      <w:marBottom w:val="0"/>
      <w:divBdr>
        <w:top w:val="none" w:sz="0" w:space="0" w:color="auto"/>
        <w:left w:val="none" w:sz="0" w:space="0" w:color="auto"/>
        <w:bottom w:val="none" w:sz="0" w:space="0" w:color="auto"/>
        <w:right w:val="none" w:sz="0" w:space="0" w:color="auto"/>
      </w:divBdr>
    </w:div>
    <w:div w:id="1567835928">
      <w:bodyDiv w:val="1"/>
      <w:marLeft w:val="0"/>
      <w:marRight w:val="0"/>
      <w:marTop w:val="0"/>
      <w:marBottom w:val="0"/>
      <w:divBdr>
        <w:top w:val="none" w:sz="0" w:space="0" w:color="auto"/>
        <w:left w:val="none" w:sz="0" w:space="0" w:color="auto"/>
        <w:bottom w:val="none" w:sz="0" w:space="0" w:color="auto"/>
        <w:right w:val="none" w:sz="0" w:space="0" w:color="auto"/>
      </w:divBdr>
    </w:div>
    <w:div w:id="1567957257">
      <w:bodyDiv w:val="1"/>
      <w:marLeft w:val="0"/>
      <w:marRight w:val="0"/>
      <w:marTop w:val="0"/>
      <w:marBottom w:val="0"/>
      <w:divBdr>
        <w:top w:val="none" w:sz="0" w:space="0" w:color="auto"/>
        <w:left w:val="none" w:sz="0" w:space="0" w:color="auto"/>
        <w:bottom w:val="none" w:sz="0" w:space="0" w:color="auto"/>
        <w:right w:val="none" w:sz="0" w:space="0" w:color="auto"/>
      </w:divBdr>
    </w:div>
    <w:div w:id="1568228959">
      <w:bodyDiv w:val="1"/>
      <w:marLeft w:val="0"/>
      <w:marRight w:val="0"/>
      <w:marTop w:val="0"/>
      <w:marBottom w:val="0"/>
      <w:divBdr>
        <w:top w:val="none" w:sz="0" w:space="0" w:color="auto"/>
        <w:left w:val="none" w:sz="0" w:space="0" w:color="auto"/>
        <w:bottom w:val="none" w:sz="0" w:space="0" w:color="auto"/>
        <w:right w:val="none" w:sz="0" w:space="0" w:color="auto"/>
      </w:divBdr>
    </w:div>
    <w:div w:id="1568568208">
      <w:bodyDiv w:val="1"/>
      <w:marLeft w:val="0"/>
      <w:marRight w:val="0"/>
      <w:marTop w:val="0"/>
      <w:marBottom w:val="0"/>
      <w:divBdr>
        <w:top w:val="none" w:sz="0" w:space="0" w:color="auto"/>
        <w:left w:val="none" w:sz="0" w:space="0" w:color="auto"/>
        <w:bottom w:val="none" w:sz="0" w:space="0" w:color="auto"/>
        <w:right w:val="none" w:sz="0" w:space="0" w:color="auto"/>
      </w:divBdr>
    </w:div>
    <w:div w:id="1568691064">
      <w:bodyDiv w:val="1"/>
      <w:marLeft w:val="0"/>
      <w:marRight w:val="0"/>
      <w:marTop w:val="0"/>
      <w:marBottom w:val="0"/>
      <w:divBdr>
        <w:top w:val="none" w:sz="0" w:space="0" w:color="auto"/>
        <w:left w:val="none" w:sz="0" w:space="0" w:color="auto"/>
        <w:bottom w:val="none" w:sz="0" w:space="0" w:color="auto"/>
        <w:right w:val="none" w:sz="0" w:space="0" w:color="auto"/>
      </w:divBdr>
    </w:div>
    <w:div w:id="1568808089">
      <w:bodyDiv w:val="1"/>
      <w:marLeft w:val="0"/>
      <w:marRight w:val="0"/>
      <w:marTop w:val="0"/>
      <w:marBottom w:val="0"/>
      <w:divBdr>
        <w:top w:val="none" w:sz="0" w:space="0" w:color="auto"/>
        <w:left w:val="none" w:sz="0" w:space="0" w:color="auto"/>
        <w:bottom w:val="none" w:sz="0" w:space="0" w:color="auto"/>
        <w:right w:val="none" w:sz="0" w:space="0" w:color="auto"/>
      </w:divBdr>
    </w:div>
    <w:div w:id="1568832640">
      <w:bodyDiv w:val="1"/>
      <w:marLeft w:val="0"/>
      <w:marRight w:val="0"/>
      <w:marTop w:val="0"/>
      <w:marBottom w:val="0"/>
      <w:divBdr>
        <w:top w:val="none" w:sz="0" w:space="0" w:color="auto"/>
        <w:left w:val="none" w:sz="0" w:space="0" w:color="auto"/>
        <w:bottom w:val="none" w:sz="0" w:space="0" w:color="auto"/>
        <w:right w:val="none" w:sz="0" w:space="0" w:color="auto"/>
      </w:divBdr>
    </w:div>
    <w:div w:id="1569723772">
      <w:bodyDiv w:val="1"/>
      <w:marLeft w:val="0"/>
      <w:marRight w:val="0"/>
      <w:marTop w:val="0"/>
      <w:marBottom w:val="0"/>
      <w:divBdr>
        <w:top w:val="none" w:sz="0" w:space="0" w:color="auto"/>
        <w:left w:val="none" w:sz="0" w:space="0" w:color="auto"/>
        <w:bottom w:val="none" w:sz="0" w:space="0" w:color="auto"/>
        <w:right w:val="none" w:sz="0" w:space="0" w:color="auto"/>
      </w:divBdr>
    </w:div>
    <w:div w:id="1570001664">
      <w:bodyDiv w:val="1"/>
      <w:marLeft w:val="0"/>
      <w:marRight w:val="0"/>
      <w:marTop w:val="0"/>
      <w:marBottom w:val="0"/>
      <w:divBdr>
        <w:top w:val="none" w:sz="0" w:space="0" w:color="auto"/>
        <w:left w:val="none" w:sz="0" w:space="0" w:color="auto"/>
        <w:bottom w:val="none" w:sz="0" w:space="0" w:color="auto"/>
        <w:right w:val="none" w:sz="0" w:space="0" w:color="auto"/>
      </w:divBdr>
    </w:div>
    <w:div w:id="1570268507">
      <w:bodyDiv w:val="1"/>
      <w:marLeft w:val="0"/>
      <w:marRight w:val="0"/>
      <w:marTop w:val="0"/>
      <w:marBottom w:val="0"/>
      <w:divBdr>
        <w:top w:val="none" w:sz="0" w:space="0" w:color="auto"/>
        <w:left w:val="none" w:sz="0" w:space="0" w:color="auto"/>
        <w:bottom w:val="none" w:sz="0" w:space="0" w:color="auto"/>
        <w:right w:val="none" w:sz="0" w:space="0" w:color="auto"/>
      </w:divBdr>
    </w:div>
    <w:div w:id="1571773780">
      <w:bodyDiv w:val="1"/>
      <w:marLeft w:val="0"/>
      <w:marRight w:val="0"/>
      <w:marTop w:val="0"/>
      <w:marBottom w:val="0"/>
      <w:divBdr>
        <w:top w:val="none" w:sz="0" w:space="0" w:color="auto"/>
        <w:left w:val="none" w:sz="0" w:space="0" w:color="auto"/>
        <w:bottom w:val="none" w:sz="0" w:space="0" w:color="auto"/>
        <w:right w:val="none" w:sz="0" w:space="0" w:color="auto"/>
      </w:divBdr>
    </w:div>
    <w:div w:id="1572230802">
      <w:bodyDiv w:val="1"/>
      <w:marLeft w:val="0"/>
      <w:marRight w:val="0"/>
      <w:marTop w:val="0"/>
      <w:marBottom w:val="0"/>
      <w:divBdr>
        <w:top w:val="none" w:sz="0" w:space="0" w:color="auto"/>
        <w:left w:val="none" w:sz="0" w:space="0" w:color="auto"/>
        <w:bottom w:val="none" w:sz="0" w:space="0" w:color="auto"/>
        <w:right w:val="none" w:sz="0" w:space="0" w:color="auto"/>
      </w:divBdr>
    </w:div>
    <w:div w:id="1574243413">
      <w:bodyDiv w:val="1"/>
      <w:marLeft w:val="0"/>
      <w:marRight w:val="0"/>
      <w:marTop w:val="0"/>
      <w:marBottom w:val="0"/>
      <w:divBdr>
        <w:top w:val="none" w:sz="0" w:space="0" w:color="auto"/>
        <w:left w:val="none" w:sz="0" w:space="0" w:color="auto"/>
        <w:bottom w:val="none" w:sz="0" w:space="0" w:color="auto"/>
        <w:right w:val="none" w:sz="0" w:space="0" w:color="auto"/>
      </w:divBdr>
    </w:div>
    <w:div w:id="1575774244">
      <w:bodyDiv w:val="1"/>
      <w:marLeft w:val="0"/>
      <w:marRight w:val="0"/>
      <w:marTop w:val="0"/>
      <w:marBottom w:val="0"/>
      <w:divBdr>
        <w:top w:val="none" w:sz="0" w:space="0" w:color="auto"/>
        <w:left w:val="none" w:sz="0" w:space="0" w:color="auto"/>
        <w:bottom w:val="none" w:sz="0" w:space="0" w:color="auto"/>
        <w:right w:val="none" w:sz="0" w:space="0" w:color="auto"/>
      </w:divBdr>
    </w:div>
    <w:div w:id="1575777715">
      <w:bodyDiv w:val="1"/>
      <w:marLeft w:val="0"/>
      <w:marRight w:val="0"/>
      <w:marTop w:val="0"/>
      <w:marBottom w:val="0"/>
      <w:divBdr>
        <w:top w:val="none" w:sz="0" w:space="0" w:color="auto"/>
        <w:left w:val="none" w:sz="0" w:space="0" w:color="auto"/>
        <w:bottom w:val="none" w:sz="0" w:space="0" w:color="auto"/>
        <w:right w:val="none" w:sz="0" w:space="0" w:color="auto"/>
      </w:divBdr>
    </w:div>
    <w:div w:id="1575821088">
      <w:bodyDiv w:val="1"/>
      <w:marLeft w:val="0"/>
      <w:marRight w:val="0"/>
      <w:marTop w:val="0"/>
      <w:marBottom w:val="0"/>
      <w:divBdr>
        <w:top w:val="none" w:sz="0" w:space="0" w:color="auto"/>
        <w:left w:val="none" w:sz="0" w:space="0" w:color="auto"/>
        <w:bottom w:val="none" w:sz="0" w:space="0" w:color="auto"/>
        <w:right w:val="none" w:sz="0" w:space="0" w:color="auto"/>
      </w:divBdr>
    </w:div>
    <w:div w:id="1575970953">
      <w:bodyDiv w:val="1"/>
      <w:marLeft w:val="0"/>
      <w:marRight w:val="0"/>
      <w:marTop w:val="0"/>
      <w:marBottom w:val="0"/>
      <w:divBdr>
        <w:top w:val="none" w:sz="0" w:space="0" w:color="auto"/>
        <w:left w:val="none" w:sz="0" w:space="0" w:color="auto"/>
        <w:bottom w:val="none" w:sz="0" w:space="0" w:color="auto"/>
        <w:right w:val="none" w:sz="0" w:space="0" w:color="auto"/>
      </w:divBdr>
    </w:div>
    <w:div w:id="1576672476">
      <w:bodyDiv w:val="1"/>
      <w:marLeft w:val="0"/>
      <w:marRight w:val="0"/>
      <w:marTop w:val="0"/>
      <w:marBottom w:val="0"/>
      <w:divBdr>
        <w:top w:val="none" w:sz="0" w:space="0" w:color="auto"/>
        <w:left w:val="none" w:sz="0" w:space="0" w:color="auto"/>
        <w:bottom w:val="none" w:sz="0" w:space="0" w:color="auto"/>
        <w:right w:val="none" w:sz="0" w:space="0" w:color="auto"/>
      </w:divBdr>
    </w:div>
    <w:div w:id="1577327368">
      <w:bodyDiv w:val="1"/>
      <w:marLeft w:val="0"/>
      <w:marRight w:val="0"/>
      <w:marTop w:val="0"/>
      <w:marBottom w:val="0"/>
      <w:divBdr>
        <w:top w:val="none" w:sz="0" w:space="0" w:color="auto"/>
        <w:left w:val="none" w:sz="0" w:space="0" w:color="auto"/>
        <w:bottom w:val="none" w:sz="0" w:space="0" w:color="auto"/>
        <w:right w:val="none" w:sz="0" w:space="0" w:color="auto"/>
      </w:divBdr>
    </w:div>
    <w:div w:id="1577665113">
      <w:bodyDiv w:val="1"/>
      <w:marLeft w:val="0"/>
      <w:marRight w:val="0"/>
      <w:marTop w:val="0"/>
      <w:marBottom w:val="0"/>
      <w:divBdr>
        <w:top w:val="none" w:sz="0" w:space="0" w:color="auto"/>
        <w:left w:val="none" w:sz="0" w:space="0" w:color="auto"/>
        <w:bottom w:val="none" w:sz="0" w:space="0" w:color="auto"/>
        <w:right w:val="none" w:sz="0" w:space="0" w:color="auto"/>
      </w:divBdr>
    </w:div>
    <w:div w:id="1577858040">
      <w:bodyDiv w:val="1"/>
      <w:marLeft w:val="0"/>
      <w:marRight w:val="0"/>
      <w:marTop w:val="0"/>
      <w:marBottom w:val="0"/>
      <w:divBdr>
        <w:top w:val="none" w:sz="0" w:space="0" w:color="auto"/>
        <w:left w:val="none" w:sz="0" w:space="0" w:color="auto"/>
        <w:bottom w:val="none" w:sz="0" w:space="0" w:color="auto"/>
        <w:right w:val="none" w:sz="0" w:space="0" w:color="auto"/>
      </w:divBdr>
    </w:div>
    <w:div w:id="1579483872">
      <w:bodyDiv w:val="1"/>
      <w:marLeft w:val="0"/>
      <w:marRight w:val="0"/>
      <w:marTop w:val="0"/>
      <w:marBottom w:val="0"/>
      <w:divBdr>
        <w:top w:val="none" w:sz="0" w:space="0" w:color="auto"/>
        <w:left w:val="none" w:sz="0" w:space="0" w:color="auto"/>
        <w:bottom w:val="none" w:sz="0" w:space="0" w:color="auto"/>
        <w:right w:val="none" w:sz="0" w:space="0" w:color="auto"/>
      </w:divBdr>
    </w:div>
    <w:div w:id="1579822428">
      <w:bodyDiv w:val="1"/>
      <w:marLeft w:val="0"/>
      <w:marRight w:val="0"/>
      <w:marTop w:val="0"/>
      <w:marBottom w:val="0"/>
      <w:divBdr>
        <w:top w:val="none" w:sz="0" w:space="0" w:color="auto"/>
        <w:left w:val="none" w:sz="0" w:space="0" w:color="auto"/>
        <w:bottom w:val="none" w:sz="0" w:space="0" w:color="auto"/>
        <w:right w:val="none" w:sz="0" w:space="0" w:color="auto"/>
      </w:divBdr>
    </w:div>
    <w:div w:id="1581140172">
      <w:bodyDiv w:val="1"/>
      <w:marLeft w:val="0"/>
      <w:marRight w:val="0"/>
      <w:marTop w:val="0"/>
      <w:marBottom w:val="0"/>
      <w:divBdr>
        <w:top w:val="none" w:sz="0" w:space="0" w:color="auto"/>
        <w:left w:val="none" w:sz="0" w:space="0" w:color="auto"/>
        <w:bottom w:val="none" w:sz="0" w:space="0" w:color="auto"/>
        <w:right w:val="none" w:sz="0" w:space="0" w:color="auto"/>
      </w:divBdr>
    </w:div>
    <w:div w:id="1584415217">
      <w:bodyDiv w:val="1"/>
      <w:marLeft w:val="0"/>
      <w:marRight w:val="0"/>
      <w:marTop w:val="0"/>
      <w:marBottom w:val="0"/>
      <w:divBdr>
        <w:top w:val="none" w:sz="0" w:space="0" w:color="auto"/>
        <w:left w:val="none" w:sz="0" w:space="0" w:color="auto"/>
        <w:bottom w:val="none" w:sz="0" w:space="0" w:color="auto"/>
        <w:right w:val="none" w:sz="0" w:space="0" w:color="auto"/>
      </w:divBdr>
    </w:div>
    <w:div w:id="1584561548">
      <w:bodyDiv w:val="1"/>
      <w:marLeft w:val="0"/>
      <w:marRight w:val="0"/>
      <w:marTop w:val="0"/>
      <w:marBottom w:val="0"/>
      <w:divBdr>
        <w:top w:val="none" w:sz="0" w:space="0" w:color="auto"/>
        <w:left w:val="none" w:sz="0" w:space="0" w:color="auto"/>
        <w:bottom w:val="none" w:sz="0" w:space="0" w:color="auto"/>
        <w:right w:val="none" w:sz="0" w:space="0" w:color="auto"/>
      </w:divBdr>
    </w:div>
    <w:div w:id="1585258604">
      <w:bodyDiv w:val="1"/>
      <w:marLeft w:val="0"/>
      <w:marRight w:val="0"/>
      <w:marTop w:val="0"/>
      <w:marBottom w:val="0"/>
      <w:divBdr>
        <w:top w:val="none" w:sz="0" w:space="0" w:color="auto"/>
        <w:left w:val="none" w:sz="0" w:space="0" w:color="auto"/>
        <w:bottom w:val="none" w:sz="0" w:space="0" w:color="auto"/>
        <w:right w:val="none" w:sz="0" w:space="0" w:color="auto"/>
      </w:divBdr>
    </w:div>
    <w:div w:id="1585452370">
      <w:bodyDiv w:val="1"/>
      <w:marLeft w:val="0"/>
      <w:marRight w:val="0"/>
      <w:marTop w:val="0"/>
      <w:marBottom w:val="0"/>
      <w:divBdr>
        <w:top w:val="none" w:sz="0" w:space="0" w:color="auto"/>
        <w:left w:val="none" w:sz="0" w:space="0" w:color="auto"/>
        <w:bottom w:val="none" w:sz="0" w:space="0" w:color="auto"/>
        <w:right w:val="none" w:sz="0" w:space="0" w:color="auto"/>
      </w:divBdr>
    </w:div>
    <w:div w:id="1585915699">
      <w:bodyDiv w:val="1"/>
      <w:marLeft w:val="0"/>
      <w:marRight w:val="0"/>
      <w:marTop w:val="0"/>
      <w:marBottom w:val="0"/>
      <w:divBdr>
        <w:top w:val="none" w:sz="0" w:space="0" w:color="auto"/>
        <w:left w:val="none" w:sz="0" w:space="0" w:color="auto"/>
        <w:bottom w:val="none" w:sz="0" w:space="0" w:color="auto"/>
        <w:right w:val="none" w:sz="0" w:space="0" w:color="auto"/>
      </w:divBdr>
    </w:div>
    <w:div w:id="1585989740">
      <w:bodyDiv w:val="1"/>
      <w:marLeft w:val="0"/>
      <w:marRight w:val="0"/>
      <w:marTop w:val="0"/>
      <w:marBottom w:val="0"/>
      <w:divBdr>
        <w:top w:val="none" w:sz="0" w:space="0" w:color="auto"/>
        <w:left w:val="none" w:sz="0" w:space="0" w:color="auto"/>
        <w:bottom w:val="none" w:sz="0" w:space="0" w:color="auto"/>
        <w:right w:val="none" w:sz="0" w:space="0" w:color="auto"/>
      </w:divBdr>
    </w:div>
    <w:div w:id="1586457495">
      <w:bodyDiv w:val="1"/>
      <w:marLeft w:val="0"/>
      <w:marRight w:val="0"/>
      <w:marTop w:val="0"/>
      <w:marBottom w:val="0"/>
      <w:divBdr>
        <w:top w:val="none" w:sz="0" w:space="0" w:color="auto"/>
        <w:left w:val="none" w:sz="0" w:space="0" w:color="auto"/>
        <w:bottom w:val="none" w:sz="0" w:space="0" w:color="auto"/>
        <w:right w:val="none" w:sz="0" w:space="0" w:color="auto"/>
      </w:divBdr>
    </w:div>
    <w:div w:id="1587766908">
      <w:bodyDiv w:val="1"/>
      <w:marLeft w:val="0"/>
      <w:marRight w:val="0"/>
      <w:marTop w:val="0"/>
      <w:marBottom w:val="0"/>
      <w:divBdr>
        <w:top w:val="none" w:sz="0" w:space="0" w:color="auto"/>
        <w:left w:val="none" w:sz="0" w:space="0" w:color="auto"/>
        <w:bottom w:val="none" w:sz="0" w:space="0" w:color="auto"/>
        <w:right w:val="none" w:sz="0" w:space="0" w:color="auto"/>
      </w:divBdr>
    </w:div>
    <w:div w:id="1588071782">
      <w:bodyDiv w:val="1"/>
      <w:marLeft w:val="0"/>
      <w:marRight w:val="0"/>
      <w:marTop w:val="0"/>
      <w:marBottom w:val="0"/>
      <w:divBdr>
        <w:top w:val="none" w:sz="0" w:space="0" w:color="auto"/>
        <w:left w:val="none" w:sz="0" w:space="0" w:color="auto"/>
        <w:bottom w:val="none" w:sz="0" w:space="0" w:color="auto"/>
        <w:right w:val="none" w:sz="0" w:space="0" w:color="auto"/>
      </w:divBdr>
    </w:div>
    <w:div w:id="1588805107">
      <w:bodyDiv w:val="1"/>
      <w:marLeft w:val="0"/>
      <w:marRight w:val="0"/>
      <w:marTop w:val="0"/>
      <w:marBottom w:val="0"/>
      <w:divBdr>
        <w:top w:val="none" w:sz="0" w:space="0" w:color="auto"/>
        <w:left w:val="none" w:sz="0" w:space="0" w:color="auto"/>
        <w:bottom w:val="none" w:sz="0" w:space="0" w:color="auto"/>
        <w:right w:val="none" w:sz="0" w:space="0" w:color="auto"/>
      </w:divBdr>
    </w:div>
    <w:div w:id="1590190927">
      <w:bodyDiv w:val="1"/>
      <w:marLeft w:val="0"/>
      <w:marRight w:val="0"/>
      <w:marTop w:val="0"/>
      <w:marBottom w:val="0"/>
      <w:divBdr>
        <w:top w:val="none" w:sz="0" w:space="0" w:color="auto"/>
        <w:left w:val="none" w:sz="0" w:space="0" w:color="auto"/>
        <w:bottom w:val="none" w:sz="0" w:space="0" w:color="auto"/>
        <w:right w:val="none" w:sz="0" w:space="0" w:color="auto"/>
      </w:divBdr>
    </w:div>
    <w:div w:id="1590577182">
      <w:bodyDiv w:val="1"/>
      <w:marLeft w:val="0"/>
      <w:marRight w:val="0"/>
      <w:marTop w:val="0"/>
      <w:marBottom w:val="0"/>
      <w:divBdr>
        <w:top w:val="none" w:sz="0" w:space="0" w:color="auto"/>
        <w:left w:val="none" w:sz="0" w:space="0" w:color="auto"/>
        <w:bottom w:val="none" w:sz="0" w:space="0" w:color="auto"/>
        <w:right w:val="none" w:sz="0" w:space="0" w:color="auto"/>
      </w:divBdr>
    </w:div>
    <w:div w:id="1590847805">
      <w:bodyDiv w:val="1"/>
      <w:marLeft w:val="0"/>
      <w:marRight w:val="0"/>
      <w:marTop w:val="0"/>
      <w:marBottom w:val="0"/>
      <w:divBdr>
        <w:top w:val="none" w:sz="0" w:space="0" w:color="auto"/>
        <w:left w:val="none" w:sz="0" w:space="0" w:color="auto"/>
        <w:bottom w:val="none" w:sz="0" w:space="0" w:color="auto"/>
        <w:right w:val="none" w:sz="0" w:space="0" w:color="auto"/>
      </w:divBdr>
    </w:div>
    <w:div w:id="1591087997">
      <w:bodyDiv w:val="1"/>
      <w:marLeft w:val="0"/>
      <w:marRight w:val="0"/>
      <w:marTop w:val="0"/>
      <w:marBottom w:val="0"/>
      <w:divBdr>
        <w:top w:val="none" w:sz="0" w:space="0" w:color="auto"/>
        <w:left w:val="none" w:sz="0" w:space="0" w:color="auto"/>
        <w:bottom w:val="none" w:sz="0" w:space="0" w:color="auto"/>
        <w:right w:val="none" w:sz="0" w:space="0" w:color="auto"/>
      </w:divBdr>
    </w:div>
    <w:div w:id="1591498955">
      <w:bodyDiv w:val="1"/>
      <w:marLeft w:val="0"/>
      <w:marRight w:val="0"/>
      <w:marTop w:val="0"/>
      <w:marBottom w:val="0"/>
      <w:divBdr>
        <w:top w:val="none" w:sz="0" w:space="0" w:color="auto"/>
        <w:left w:val="none" w:sz="0" w:space="0" w:color="auto"/>
        <w:bottom w:val="none" w:sz="0" w:space="0" w:color="auto"/>
        <w:right w:val="none" w:sz="0" w:space="0" w:color="auto"/>
      </w:divBdr>
    </w:div>
    <w:div w:id="1591768993">
      <w:bodyDiv w:val="1"/>
      <w:marLeft w:val="0"/>
      <w:marRight w:val="0"/>
      <w:marTop w:val="0"/>
      <w:marBottom w:val="0"/>
      <w:divBdr>
        <w:top w:val="none" w:sz="0" w:space="0" w:color="auto"/>
        <w:left w:val="none" w:sz="0" w:space="0" w:color="auto"/>
        <w:bottom w:val="none" w:sz="0" w:space="0" w:color="auto"/>
        <w:right w:val="none" w:sz="0" w:space="0" w:color="auto"/>
      </w:divBdr>
    </w:div>
    <w:div w:id="1591892411">
      <w:bodyDiv w:val="1"/>
      <w:marLeft w:val="0"/>
      <w:marRight w:val="0"/>
      <w:marTop w:val="0"/>
      <w:marBottom w:val="0"/>
      <w:divBdr>
        <w:top w:val="none" w:sz="0" w:space="0" w:color="auto"/>
        <w:left w:val="none" w:sz="0" w:space="0" w:color="auto"/>
        <w:bottom w:val="none" w:sz="0" w:space="0" w:color="auto"/>
        <w:right w:val="none" w:sz="0" w:space="0" w:color="auto"/>
      </w:divBdr>
    </w:div>
    <w:div w:id="1592619193">
      <w:bodyDiv w:val="1"/>
      <w:marLeft w:val="0"/>
      <w:marRight w:val="0"/>
      <w:marTop w:val="0"/>
      <w:marBottom w:val="0"/>
      <w:divBdr>
        <w:top w:val="none" w:sz="0" w:space="0" w:color="auto"/>
        <w:left w:val="none" w:sz="0" w:space="0" w:color="auto"/>
        <w:bottom w:val="none" w:sz="0" w:space="0" w:color="auto"/>
        <w:right w:val="none" w:sz="0" w:space="0" w:color="auto"/>
      </w:divBdr>
    </w:div>
    <w:div w:id="1593780513">
      <w:bodyDiv w:val="1"/>
      <w:marLeft w:val="0"/>
      <w:marRight w:val="0"/>
      <w:marTop w:val="0"/>
      <w:marBottom w:val="0"/>
      <w:divBdr>
        <w:top w:val="none" w:sz="0" w:space="0" w:color="auto"/>
        <w:left w:val="none" w:sz="0" w:space="0" w:color="auto"/>
        <w:bottom w:val="none" w:sz="0" w:space="0" w:color="auto"/>
        <w:right w:val="none" w:sz="0" w:space="0" w:color="auto"/>
      </w:divBdr>
    </w:div>
    <w:div w:id="1594438577">
      <w:bodyDiv w:val="1"/>
      <w:marLeft w:val="0"/>
      <w:marRight w:val="0"/>
      <w:marTop w:val="0"/>
      <w:marBottom w:val="0"/>
      <w:divBdr>
        <w:top w:val="none" w:sz="0" w:space="0" w:color="auto"/>
        <w:left w:val="none" w:sz="0" w:space="0" w:color="auto"/>
        <w:bottom w:val="none" w:sz="0" w:space="0" w:color="auto"/>
        <w:right w:val="none" w:sz="0" w:space="0" w:color="auto"/>
      </w:divBdr>
    </w:div>
    <w:div w:id="1594631585">
      <w:bodyDiv w:val="1"/>
      <w:marLeft w:val="0"/>
      <w:marRight w:val="0"/>
      <w:marTop w:val="0"/>
      <w:marBottom w:val="0"/>
      <w:divBdr>
        <w:top w:val="none" w:sz="0" w:space="0" w:color="auto"/>
        <w:left w:val="none" w:sz="0" w:space="0" w:color="auto"/>
        <w:bottom w:val="none" w:sz="0" w:space="0" w:color="auto"/>
        <w:right w:val="none" w:sz="0" w:space="0" w:color="auto"/>
      </w:divBdr>
    </w:div>
    <w:div w:id="1594898567">
      <w:bodyDiv w:val="1"/>
      <w:marLeft w:val="0"/>
      <w:marRight w:val="0"/>
      <w:marTop w:val="0"/>
      <w:marBottom w:val="0"/>
      <w:divBdr>
        <w:top w:val="none" w:sz="0" w:space="0" w:color="auto"/>
        <w:left w:val="none" w:sz="0" w:space="0" w:color="auto"/>
        <w:bottom w:val="none" w:sz="0" w:space="0" w:color="auto"/>
        <w:right w:val="none" w:sz="0" w:space="0" w:color="auto"/>
      </w:divBdr>
    </w:div>
    <w:div w:id="1595240379">
      <w:bodyDiv w:val="1"/>
      <w:marLeft w:val="0"/>
      <w:marRight w:val="0"/>
      <w:marTop w:val="0"/>
      <w:marBottom w:val="0"/>
      <w:divBdr>
        <w:top w:val="none" w:sz="0" w:space="0" w:color="auto"/>
        <w:left w:val="none" w:sz="0" w:space="0" w:color="auto"/>
        <w:bottom w:val="none" w:sz="0" w:space="0" w:color="auto"/>
        <w:right w:val="none" w:sz="0" w:space="0" w:color="auto"/>
      </w:divBdr>
    </w:div>
    <w:div w:id="1596018265">
      <w:bodyDiv w:val="1"/>
      <w:marLeft w:val="0"/>
      <w:marRight w:val="0"/>
      <w:marTop w:val="0"/>
      <w:marBottom w:val="0"/>
      <w:divBdr>
        <w:top w:val="none" w:sz="0" w:space="0" w:color="auto"/>
        <w:left w:val="none" w:sz="0" w:space="0" w:color="auto"/>
        <w:bottom w:val="none" w:sz="0" w:space="0" w:color="auto"/>
        <w:right w:val="none" w:sz="0" w:space="0" w:color="auto"/>
      </w:divBdr>
    </w:div>
    <w:div w:id="1596669206">
      <w:bodyDiv w:val="1"/>
      <w:marLeft w:val="0"/>
      <w:marRight w:val="0"/>
      <w:marTop w:val="0"/>
      <w:marBottom w:val="0"/>
      <w:divBdr>
        <w:top w:val="none" w:sz="0" w:space="0" w:color="auto"/>
        <w:left w:val="none" w:sz="0" w:space="0" w:color="auto"/>
        <w:bottom w:val="none" w:sz="0" w:space="0" w:color="auto"/>
        <w:right w:val="none" w:sz="0" w:space="0" w:color="auto"/>
      </w:divBdr>
    </w:div>
    <w:div w:id="1598905896">
      <w:bodyDiv w:val="1"/>
      <w:marLeft w:val="0"/>
      <w:marRight w:val="0"/>
      <w:marTop w:val="0"/>
      <w:marBottom w:val="0"/>
      <w:divBdr>
        <w:top w:val="none" w:sz="0" w:space="0" w:color="auto"/>
        <w:left w:val="none" w:sz="0" w:space="0" w:color="auto"/>
        <w:bottom w:val="none" w:sz="0" w:space="0" w:color="auto"/>
        <w:right w:val="none" w:sz="0" w:space="0" w:color="auto"/>
      </w:divBdr>
    </w:div>
    <w:div w:id="1601448812">
      <w:bodyDiv w:val="1"/>
      <w:marLeft w:val="0"/>
      <w:marRight w:val="0"/>
      <w:marTop w:val="0"/>
      <w:marBottom w:val="0"/>
      <w:divBdr>
        <w:top w:val="none" w:sz="0" w:space="0" w:color="auto"/>
        <w:left w:val="none" w:sz="0" w:space="0" w:color="auto"/>
        <w:bottom w:val="none" w:sz="0" w:space="0" w:color="auto"/>
        <w:right w:val="none" w:sz="0" w:space="0" w:color="auto"/>
      </w:divBdr>
    </w:div>
    <w:div w:id="1602104705">
      <w:bodyDiv w:val="1"/>
      <w:marLeft w:val="0"/>
      <w:marRight w:val="0"/>
      <w:marTop w:val="0"/>
      <w:marBottom w:val="0"/>
      <w:divBdr>
        <w:top w:val="none" w:sz="0" w:space="0" w:color="auto"/>
        <w:left w:val="none" w:sz="0" w:space="0" w:color="auto"/>
        <w:bottom w:val="none" w:sz="0" w:space="0" w:color="auto"/>
        <w:right w:val="none" w:sz="0" w:space="0" w:color="auto"/>
      </w:divBdr>
    </w:div>
    <w:div w:id="1604190505">
      <w:bodyDiv w:val="1"/>
      <w:marLeft w:val="0"/>
      <w:marRight w:val="0"/>
      <w:marTop w:val="0"/>
      <w:marBottom w:val="0"/>
      <w:divBdr>
        <w:top w:val="none" w:sz="0" w:space="0" w:color="auto"/>
        <w:left w:val="none" w:sz="0" w:space="0" w:color="auto"/>
        <w:bottom w:val="none" w:sz="0" w:space="0" w:color="auto"/>
        <w:right w:val="none" w:sz="0" w:space="0" w:color="auto"/>
      </w:divBdr>
    </w:div>
    <w:div w:id="1604418586">
      <w:bodyDiv w:val="1"/>
      <w:marLeft w:val="0"/>
      <w:marRight w:val="0"/>
      <w:marTop w:val="0"/>
      <w:marBottom w:val="0"/>
      <w:divBdr>
        <w:top w:val="none" w:sz="0" w:space="0" w:color="auto"/>
        <w:left w:val="none" w:sz="0" w:space="0" w:color="auto"/>
        <w:bottom w:val="none" w:sz="0" w:space="0" w:color="auto"/>
        <w:right w:val="none" w:sz="0" w:space="0" w:color="auto"/>
      </w:divBdr>
    </w:div>
    <w:div w:id="1604649070">
      <w:bodyDiv w:val="1"/>
      <w:marLeft w:val="0"/>
      <w:marRight w:val="0"/>
      <w:marTop w:val="0"/>
      <w:marBottom w:val="0"/>
      <w:divBdr>
        <w:top w:val="none" w:sz="0" w:space="0" w:color="auto"/>
        <w:left w:val="none" w:sz="0" w:space="0" w:color="auto"/>
        <w:bottom w:val="none" w:sz="0" w:space="0" w:color="auto"/>
        <w:right w:val="none" w:sz="0" w:space="0" w:color="auto"/>
      </w:divBdr>
    </w:div>
    <w:div w:id="1604680541">
      <w:bodyDiv w:val="1"/>
      <w:marLeft w:val="0"/>
      <w:marRight w:val="0"/>
      <w:marTop w:val="0"/>
      <w:marBottom w:val="0"/>
      <w:divBdr>
        <w:top w:val="none" w:sz="0" w:space="0" w:color="auto"/>
        <w:left w:val="none" w:sz="0" w:space="0" w:color="auto"/>
        <w:bottom w:val="none" w:sz="0" w:space="0" w:color="auto"/>
        <w:right w:val="none" w:sz="0" w:space="0" w:color="auto"/>
      </w:divBdr>
    </w:div>
    <w:div w:id="1606576458">
      <w:bodyDiv w:val="1"/>
      <w:marLeft w:val="0"/>
      <w:marRight w:val="0"/>
      <w:marTop w:val="0"/>
      <w:marBottom w:val="0"/>
      <w:divBdr>
        <w:top w:val="none" w:sz="0" w:space="0" w:color="auto"/>
        <w:left w:val="none" w:sz="0" w:space="0" w:color="auto"/>
        <w:bottom w:val="none" w:sz="0" w:space="0" w:color="auto"/>
        <w:right w:val="none" w:sz="0" w:space="0" w:color="auto"/>
      </w:divBdr>
    </w:div>
    <w:div w:id="1608150826">
      <w:bodyDiv w:val="1"/>
      <w:marLeft w:val="0"/>
      <w:marRight w:val="0"/>
      <w:marTop w:val="0"/>
      <w:marBottom w:val="0"/>
      <w:divBdr>
        <w:top w:val="none" w:sz="0" w:space="0" w:color="auto"/>
        <w:left w:val="none" w:sz="0" w:space="0" w:color="auto"/>
        <w:bottom w:val="none" w:sz="0" w:space="0" w:color="auto"/>
        <w:right w:val="none" w:sz="0" w:space="0" w:color="auto"/>
      </w:divBdr>
    </w:div>
    <w:div w:id="1608461273">
      <w:bodyDiv w:val="1"/>
      <w:marLeft w:val="0"/>
      <w:marRight w:val="0"/>
      <w:marTop w:val="0"/>
      <w:marBottom w:val="0"/>
      <w:divBdr>
        <w:top w:val="none" w:sz="0" w:space="0" w:color="auto"/>
        <w:left w:val="none" w:sz="0" w:space="0" w:color="auto"/>
        <w:bottom w:val="none" w:sz="0" w:space="0" w:color="auto"/>
        <w:right w:val="none" w:sz="0" w:space="0" w:color="auto"/>
      </w:divBdr>
    </w:div>
    <w:div w:id="1608582230">
      <w:bodyDiv w:val="1"/>
      <w:marLeft w:val="0"/>
      <w:marRight w:val="0"/>
      <w:marTop w:val="0"/>
      <w:marBottom w:val="0"/>
      <w:divBdr>
        <w:top w:val="none" w:sz="0" w:space="0" w:color="auto"/>
        <w:left w:val="none" w:sz="0" w:space="0" w:color="auto"/>
        <w:bottom w:val="none" w:sz="0" w:space="0" w:color="auto"/>
        <w:right w:val="none" w:sz="0" w:space="0" w:color="auto"/>
      </w:divBdr>
    </w:div>
    <w:div w:id="1608660382">
      <w:bodyDiv w:val="1"/>
      <w:marLeft w:val="0"/>
      <w:marRight w:val="0"/>
      <w:marTop w:val="0"/>
      <w:marBottom w:val="0"/>
      <w:divBdr>
        <w:top w:val="none" w:sz="0" w:space="0" w:color="auto"/>
        <w:left w:val="none" w:sz="0" w:space="0" w:color="auto"/>
        <w:bottom w:val="none" w:sz="0" w:space="0" w:color="auto"/>
        <w:right w:val="none" w:sz="0" w:space="0" w:color="auto"/>
      </w:divBdr>
    </w:div>
    <w:div w:id="1609267051">
      <w:bodyDiv w:val="1"/>
      <w:marLeft w:val="0"/>
      <w:marRight w:val="0"/>
      <w:marTop w:val="0"/>
      <w:marBottom w:val="0"/>
      <w:divBdr>
        <w:top w:val="none" w:sz="0" w:space="0" w:color="auto"/>
        <w:left w:val="none" w:sz="0" w:space="0" w:color="auto"/>
        <w:bottom w:val="none" w:sz="0" w:space="0" w:color="auto"/>
        <w:right w:val="none" w:sz="0" w:space="0" w:color="auto"/>
      </w:divBdr>
    </w:div>
    <w:div w:id="1611934194">
      <w:bodyDiv w:val="1"/>
      <w:marLeft w:val="0"/>
      <w:marRight w:val="0"/>
      <w:marTop w:val="0"/>
      <w:marBottom w:val="0"/>
      <w:divBdr>
        <w:top w:val="none" w:sz="0" w:space="0" w:color="auto"/>
        <w:left w:val="none" w:sz="0" w:space="0" w:color="auto"/>
        <w:bottom w:val="none" w:sz="0" w:space="0" w:color="auto"/>
        <w:right w:val="none" w:sz="0" w:space="0" w:color="auto"/>
      </w:divBdr>
    </w:div>
    <w:div w:id="1612204617">
      <w:bodyDiv w:val="1"/>
      <w:marLeft w:val="0"/>
      <w:marRight w:val="0"/>
      <w:marTop w:val="0"/>
      <w:marBottom w:val="0"/>
      <w:divBdr>
        <w:top w:val="none" w:sz="0" w:space="0" w:color="auto"/>
        <w:left w:val="none" w:sz="0" w:space="0" w:color="auto"/>
        <w:bottom w:val="none" w:sz="0" w:space="0" w:color="auto"/>
        <w:right w:val="none" w:sz="0" w:space="0" w:color="auto"/>
      </w:divBdr>
    </w:div>
    <w:div w:id="1612278610">
      <w:bodyDiv w:val="1"/>
      <w:marLeft w:val="0"/>
      <w:marRight w:val="0"/>
      <w:marTop w:val="0"/>
      <w:marBottom w:val="0"/>
      <w:divBdr>
        <w:top w:val="none" w:sz="0" w:space="0" w:color="auto"/>
        <w:left w:val="none" w:sz="0" w:space="0" w:color="auto"/>
        <w:bottom w:val="none" w:sz="0" w:space="0" w:color="auto"/>
        <w:right w:val="none" w:sz="0" w:space="0" w:color="auto"/>
      </w:divBdr>
    </w:div>
    <w:div w:id="1614632733">
      <w:bodyDiv w:val="1"/>
      <w:marLeft w:val="0"/>
      <w:marRight w:val="0"/>
      <w:marTop w:val="0"/>
      <w:marBottom w:val="0"/>
      <w:divBdr>
        <w:top w:val="none" w:sz="0" w:space="0" w:color="auto"/>
        <w:left w:val="none" w:sz="0" w:space="0" w:color="auto"/>
        <w:bottom w:val="none" w:sz="0" w:space="0" w:color="auto"/>
        <w:right w:val="none" w:sz="0" w:space="0" w:color="auto"/>
      </w:divBdr>
    </w:div>
    <w:div w:id="1615166521">
      <w:bodyDiv w:val="1"/>
      <w:marLeft w:val="0"/>
      <w:marRight w:val="0"/>
      <w:marTop w:val="0"/>
      <w:marBottom w:val="0"/>
      <w:divBdr>
        <w:top w:val="none" w:sz="0" w:space="0" w:color="auto"/>
        <w:left w:val="none" w:sz="0" w:space="0" w:color="auto"/>
        <w:bottom w:val="none" w:sz="0" w:space="0" w:color="auto"/>
        <w:right w:val="none" w:sz="0" w:space="0" w:color="auto"/>
      </w:divBdr>
    </w:div>
    <w:div w:id="1615941717">
      <w:bodyDiv w:val="1"/>
      <w:marLeft w:val="0"/>
      <w:marRight w:val="0"/>
      <w:marTop w:val="0"/>
      <w:marBottom w:val="0"/>
      <w:divBdr>
        <w:top w:val="none" w:sz="0" w:space="0" w:color="auto"/>
        <w:left w:val="none" w:sz="0" w:space="0" w:color="auto"/>
        <w:bottom w:val="none" w:sz="0" w:space="0" w:color="auto"/>
        <w:right w:val="none" w:sz="0" w:space="0" w:color="auto"/>
      </w:divBdr>
    </w:div>
    <w:div w:id="1617326994">
      <w:bodyDiv w:val="1"/>
      <w:marLeft w:val="0"/>
      <w:marRight w:val="0"/>
      <w:marTop w:val="0"/>
      <w:marBottom w:val="0"/>
      <w:divBdr>
        <w:top w:val="none" w:sz="0" w:space="0" w:color="auto"/>
        <w:left w:val="none" w:sz="0" w:space="0" w:color="auto"/>
        <w:bottom w:val="none" w:sz="0" w:space="0" w:color="auto"/>
        <w:right w:val="none" w:sz="0" w:space="0" w:color="auto"/>
      </w:divBdr>
    </w:div>
    <w:div w:id="1620141588">
      <w:bodyDiv w:val="1"/>
      <w:marLeft w:val="0"/>
      <w:marRight w:val="0"/>
      <w:marTop w:val="0"/>
      <w:marBottom w:val="0"/>
      <w:divBdr>
        <w:top w:val="none" w:sz="0" w:space="0" w:color="auto"/>
        <w:left w:val="none" w:sz="0" w:space="0" w:color="auto"/>
        <w:bottom w:val="none" w:sz="0" w:space="0" w:color="auto"/>
        <w:right w:val="none" w:sz="0" w:space="0" w:color="auto"/>
      </w:divBdr>
    </w:div>
    <w:div w:id="1620527289">
      <w:bodyDiv w:val="1"/>
      <w:marLeft w:val="0"/>
      <w:marRight w:val="0"/>
      <w:marTop w:val="0"/>
      <w:marBottom w:val="0"/>
      <w:divBdr>
        <w:top w:val="none" w:sz="0" w:space="0" w:color="auto"/>
        <w:left w:val="none" w:sz="0" w:space="0" w:color="auto"/>
        <w:bottom w:val="none" w:sz="0" w:space="0" w:color="auto"/>
        <w:right w:val="none" w:sz="0" w:space="0" w:color="auto"/>
      </w:divBdr>
    </w:div>
    <w:div w:id="1620837243">
      <w:bodyDiv w:val="1"/>
      <w:marLeft w:val="0"/>
      <w:marRight w:val="0"/>
      <w:marTop w:val="0"/>
      <w:marBottom w:val="0"/>
      <w:divBdr>
        <w:top w:val="none" w:sz="0" w:space="0" w:color="auto"/>
        <w:left w:val="none" w:sz="0" w:space="0" w:color="auto"/>
        <w:bottom w:val="none" w:sz="0" w:space="0" w:color="auto"/>
        <w:right w:val="none" w:sz="0" w:space="0" w:color="auto"/>
      </w:divBdr>
    </w:div>
    <w:div w:id="1621111219">
      <w:bodyDiv w:val="1"/>
      <w:marLeft w:val="0"/>
      <w:marRight w:val="0"/>
      <w:marTop w:val="0"/>
      <w:marBottom w:val="0"/>
      <w:divBdr>
        <w:top w:val="none" w:sz="0" w:space="0" w:color="auto"/>
        <w:left w:val="none" w:sz="0" w:space="0" w:color="auto"/>
        <w:bottom w:val="none" w:sz="0" w:space="0" w:color="auto"/>
        <w:right w:val="none" w:sz="0" w:space="0" w:color="auto"/>
      </w:divBdr>
    </w:div>
    <w:div w:id="1621302788">
      <w:bodyDiv w:val="1"/>
      <w:marLeft w:val="0"/>
      <w:marRight w:val="0"/>
      <w:marTop w:val="0"/>
      <w:marBottom w:val="0"/>
      <w:divBdr>
        <w:top w:val="none" w:sz="0" w:space="0" w:color="auto"/>
        <w:left w:val="none" w:sz="0" w:space="0" w:color="auto"/>
        <w:bottom w:val="none" w:sz="0" w:space="0" w:color="auto"/>
        <w:right w:val="none" w:sz="0" w:space="0" w:color="auto"/>
      </w:divBdr>
    </w:div>
    <w:div w:id="1621452656">
      <w:bodyDiv w:val="1"/>
      <w:marLeft w:val="0"/>
      <w:marRight w:val="0"/>
      <w:marTop w:val="0"/>
      <w:marBottom w:val="0"/>
      <w:divBdr>
        <w:top w:val="none" w:sz="0" w:space="0" w:color="auto"/>
        <w:left w:val="none" w:sz="0" w:space="0" w:color="auto"/>
        <w:bottom w:val="none" w:sz="0" w:space="0" w:color="auto"/>
        <w:right w:val="none" w:sz="0" w:space="0" w:color="auto"/>
      </w:divBdr>
    </w:div>
    <w:div w:id="1622420162">
      <w:bodyDiv w:val="1"/>
      <w:marLeft w:val="0"/>
      <w:marRight w:val="0"/>
      <w:marTop w:val="0"/>
      <w:marBottom w:val="0"/>
      <w:divBdr>
        <w:top w:val="none" w:sz="0" w:space="0" w:color="auto"/>
        <w:left w:val="none" w:sz="0" w:space="0" w:color="auto"/>
        <w:bottom w:val="none" w:sz="0" w:space="0" w:color="auto"/>
        <w:right w:val="none" w:sz="0" w:space="0" w:color="auto"/>
      </w:divBdr>
    </w:div>
    <w:div w:id="1625036213">
      <w:bodyDiv w:val="1"/>
      <w:marLeft w:val="0"/>
      <w:marRight w:val="0"/>
      <w:marTop w:val="0"/>
      <w:marBottom w:val="0"/>
      <w:divBdr>
        <w:top w:val="none" w:sz="0" w:space="0" w:color="auto"/>
        <w:left w:val="none" w:sz="0" w:space="0" w:color="auto"/>
        <w:bottom w:val="none" w:sz="0" w:space="0" w:color="auto"/>
        <w:right w:val="none" w:sz="0" w:space="0" w:color="auto"/>
      </w:divBdr>
    </w:div>
    <w:div w:id="1625041461">
      <w:bodyDiv w:val="1"/>
      <w:marLeft w:val="0"/>
      <w:marRight w:val="0"/>
      <w:marTop w:val="0"/>
      <w:marBottom w:val="0"/>
      <w:divBdr>
        <w:top w:val="none" w:sz="0" w:space="0" w:color="auto"/>
        <w:left w:val="none" w:sz="0" w:space="0" w:color="auto"/>
        <w:bottom w:val="none" w:sz="0" w:space="0" w:color="auto"/>
        <w:right w:val="none" w:sz="0" w:space="0" w:color="auto"/>
      </w:divBdr>
    </w:div>
    <w:div w:id="1625575380">
      <w:bodyDiv w:val="1"/>
      <w:marLeft w:val="0"/>
      <w:marRight w:val="0"/>
      <w:marTop w:val="0"/>
      <w:marBottom w:val="0"/>
      <w:divBdr>
        <w:top w:val="none" w:sz="0" w:space="0" w:color="auto"/>
        <w:left w:val="none" w:sz="0" w:space="0" w:color="auto"/>
        <w:bottom w:val="none" w:sz="0" w:space="0" w:color="auto"/>
        <w:right w:val="none" w:sz="0" w:space="0" w:color="auto"/>
      </w:divBdr>
    </w:div>
    <w:div w:id="1625692678">
      <w:bodyDiv w:val="1"/>
      <w:marLeft w:val="0"/>
      <w:marRight w:val="0"/>
      <w:marTop w:val="0"/>
      <w:marBottom w:val="0"/>
      <w:divBdr>
        <w:top w:val="none" w:sz="0" w:space="0" w:color="auto"/>
        <w:left w:val="none" w:sz="0" w:space="0" w:color="auto"/>
        <w:bottom w:val="none" w:sz="0" w:space="0" w:color="auto"/>
        <w:right w:val="none" w:sz="0" w:space="0" w:color="auto"/>
      </w:divBdr>
    </w:div>
    <w:div w:id="1626235093">
      <w:bodyDiv w:val="1"/>
      <w:marLeft w:val="0"/>
      <w:marRight w:val="0"/>
      <w:marTop w:val="0"/>
      <w:marBottom w:val="0"/>
      <w:divBdr>
        <w:top w:val="none" w:sz="0" w:space="0" w:color="auto"/>
        <w:left w:val="none" w:sz="0" w:space="0" w:color="auto"/>
        <w:bottom w:val="none" w:sz="0" w:space="0" w:color="auto"/>
        <w:right w:val="none" w:sz="0" w:space="0" w:color="auto"/>
      </w:divBdr>
    </w:div>
    <w:div w:id="1627615746">
      <w:bodyDiv w:val="1"/>
      <w:marLeft w:val="0"/>
      <w:marRight w:val="0"/>
      <w:marTop w:val="0"/>
      <w:marBottom w:val="0"/>
      <w:divBdr>
        <w:top w:val="none" w:sz="0" w:space="0" w:color="auto"/>
        <w:left w:val="none" w:sz="0" w:space="0" w:color="auto"/>
        <w:bottom w:val="none" w:sz="0" w:space="0" w:color="auto"/>
        <w:right w:val="none" w:sz="0" w:space="0" w:color="auto"/>
      </w:divBdr>
    </w:div>
    <w:div w:id="1628317493">
      <w:bodyDiv w:val="1"/>
      <w:marLeft w:val="0"/>
      <w:marRight w:val="0"/>
      <w:marTop w:val="0"/>
      <w:marBottom w:val="0"/>
      <w:divBdr>
        <w:top w:val="none" w:sz="0" w:space="0" w:color="auto"/>
        <w:left w:val="none" w:sz="0" w:space="0" w:color="auto"/>
        <w:bottom w:val="none" w:sz="0" w:space="0" w:color="auto"/>
        <w:right w:val="none" w:sz="0" w:space="0" w:color="auto"/>
      </w:divBdr>
    </w:div>
    <w:div w:id="1630431155">
      <w:bodyDiv w:val="1"/>
      <w:marLeft w:val="0"/>
      <w:marRight w:val="0"/>
      <w:marTop w:val="0"/>
      <w:marBottom w:val="0"/>
      <w:divBdr>
        <w:top w:val="none" w:sz="0" w:space="0" w:color="auto"/>
        <w:left w:val="none" w:sz="0" w:space="0" w:color="auto"/>
        <w:bottom w:val="none" w:sz="0" w:space="0" w:color="auto"/>
        <w:right w:val="none" w:sz="0" w:space="0" w:color="auto"/>
      </w:divBdr>
    </w:div>
    <w:div w:id="1630549860">
      <w:bodyDiv w:val="1"/>
      <w:marLeft w:val="0"/>
      <w:marRight w:val="0"/>
      <w:marTop w:val="0"/>
      <w:marBottom w:val="0"/>
      <w:divBdr>
        <w:top w:val="none" w:sz="0" w:space="0" w:color="auto"/>
        <w:left w:val="none" w:sz="0" w:space="0" w:color="auto"/>
        <w:bottom w:val="none" w:sz="0" w:space="0" w:color="auto"/>
        <w:right w:val="none" w:sz="0" w:space="0" w:color="auto"/>
      </w:divBdr>
    </w:div>
    <w:div w:id="1630672918">
      <w:bodyDiv w:val="1"/>
      <w:marLeft w:val="0"/>
      <w:marRight w:val="0"/>
      <w:marTop w:val="0"/>
      <w:marBottom w:val="0"/>
      <w:divBdr>
        <w:top w:val="none" w:sz="0" w:space="0" w:color="auto"/>
        <w:left w:val="none" w:sz="0" w:space="0" w:color="auto"/>
        <w:bottom w:val="none" w:sz="0" w:space="0" w:color="auto"/>
        <w:right w:val="none" w:sz="0" w:space="0" w:color="auto"/>
      </w:divBdr>
    </w:div>
    <w:div w:id="1631011858">
      <w:bodyDiv w:val="1"/>
      <w:marLeft w:val="0"/>
      <w:marRight w:val="0"/>
      <w:marTop w:val="0"/>
      <w:marBottom w:val="0"/>
      <w:divBdr>
        <w:top w:val="none" w:sz="0" w:space="0" w:color="auto"/>
        <w:left w:val="none" w:sz="0" w:space="0" w:color="auto"/>
        <w:bottom w:val="none" w:sz="0" w:space="0" w:color="auto"/>
        <w:right w:val="none" w:sz="0" w:space="0" w:color="auto"/>
      </w:divBdr>
    </w:div>
    <w:div w:id="1631983450">
      <w:bodyDiv w:val="1"/>
      <w:marLeft w:val="0"/>
      <w:marRight w:val="0"/>
      <w:marTop w:val="0"/>
      <w:marBottom w:val="0"/>
      <w:divBdr>
        <w:top w:val="none" w:sz="0" w:space="0" w:color="auto"/>
        <w:left w:val="none" w:sz="0" w:space="0" w:color="auto"/>
        <w:bottom w:val="none" w:sz="0" w:space="0" w:color="auto"/>
        <w:right w:val="none" w:sz="0" w:space="0" w:color="auto"/>
      </w:divBdr>
    </w:div>
    <w:div w:id="1632249815">
      <w:bodyDiv w:val="1"/>
      <w:marLeft w:val="0"/>
      <w:marRight w:val="0"/>
      <w:marTop w:val="0"/>
      <w:marBottom w:val="0"/>
      <w:divBdr>
        <w:top w:val="none" w:sz="0" w:space="0" w:color="auto"/>
        <w:left w:val="none" w:sz="0" w:space="0" w:color="auto"/>
        <w:bottom w:val="none" w:sz="0" w:space="0" w:color="auto"/>
        <w:right w:val="none" w:sz="0" w:space="0" w:color="auto"/>
      </w:divBdr>
    </w:div>
    <w:div w:id="1633438805">
      <w:bodyDiv w:val="1"/>
      <w:marLeft w:val="0"/>
      <w:marRight w:val="0"/>
      <w:marTop w:val="0"/>
      <w:marBottom w:val="0"/>
      <w:divBdr>
        <w:top w:val="none" w:sz="0" w:space="0" w:color="auto"/>
        <w:left w:val="none" w:sz="0" w:space="0" w:color="auto"/>
        <w:bottom w:val="none" w:sz="0" w:space="0" w:color="auto"/>
        <w:right w:val="none" w:sz="0" w:space="0" w:color="auto"/>
      </w:divBdr>
    </w:div>
    <w:div w:id="1634601216">
      <w:bodyDiv w:val="1"/>
      <w:marLeft w:val="0"/>
      <w:marRight w:val="0"/>
      <w:marTop w:val="0"/>
      <w:marBottom w:val="0"/>
      <w:divBdr>
        <w:top w:val="none" w:sz="0" w:space="0" w:color="auto"/>
        <w:left w:val="none" w:sz="0" w:space="0" w:color="auto"/>
        <w:bottom w:val="none" w:sz="0" w:space="0" w:color="auto"/>
        <w:right w:val="none" w:sz="0" w:space="0" w:color="auto"/>
      </w:divBdr>
    </w:div>
    <w:div w:id="1635599598">
      <w:bodyDiv w:val="1"/>
      <w:marLeft w:val="0"/>
      <w:marRight w:val="0"/>
      <w:marTop w:val="0"/>
      <w:marBottom w:val="0"/>
      <w:divBdr>
        <w:top w:val="none" w:sz="0" w:space="0" w:color="auto"/>
        <w:left w:val="none" w:sz="0" w:space="0" w:color="auto"/>
        <w:bottom w:val="none" w:sz="0" w:space="0" w:color="auto"/>
        <w:right w:val="none" w:sz="0" w:space="0" w:color="auto"/>
      </w:divBdr>
    </w:div>
    <w:div w:id="1635940500">
      <w:bodyDiv w:val="1"/>
      <w:marLeft w:val="0"/>
      <w:marRight w:val="0"/>
      <w:marTop w:val="0"/>
      <w:marBottom w:val="0"/>
      <w:divBdr>
        <w:top w:val="none" w:sz="0" w:space="0" w:color="auto"/>
        <w:left w:val="none" w:sz="0" w:space="0" w:color="auto"/>
        <w:bottom w:val="none" w:sz="0" w:space="0" w:color="auto"/>
        <w:right w:val="none" w:sz="0" w:space="0" w:color="auto"/>
      </w:divBdr>
    </w:div>
    <w:div w:id="1636836338">
      <w:bodyDiv w:val="1"/>
      <w:marLeft w:val="0"/>
      <w:marRight w:val="0"/>
      <w:marTop w:val="0"/>
      <w:marBottom w:val="0"/>
      <w:divBdr>
        <w:top w:val="none" w:sz="0" w:space="0" w:color="auto"/>
        <w:left w:val="none" w:sz="0" w:space="0" w:color="auto"/>
        <w:bottom w:val="none" w:sz="0" w:space="0" w:color="auto"/>
        <w:right w:val="none" w:sz="0" w:space="0" w:color="auto"/>
      </w:divBdr>
    </w:div>
    <w:div w:id="1637835679">
      <w:bodyDiv w:val="1"/>
      <w:marLeft w:val="0"/>
      <w:marRight w:val="0"/>
      <w:marTop w:val="0"/>
      <w:marBottom w:val="0"/>
      <w:divBdr>
        <w:top w:val="none" w:sz="0" w:space="0" w:color="auto"/>
        <w:left w:val="none" w:sz="0" w:space="0" w:color="auto"/>
        <w:bottom w:val="none" w:sz="0" w:space="0" w:color="auto"/>
        <w:right w:val="none" w:sz="0" w:space="0" w:color="auto"/>
      </w:divBdr>
    </w:div>
    <w:div w:id="1638222851">
      <w:bodyDiv w:val="1"/>
      <w:marLeft w:val="0"/>
      <w:marRight w:val="0"/>
      <w:marTop w:val="0"/>
      <w:marBottom w:val="0"/>
      <w:divBdr>
        <w:top w:val="none" w:sz="0" w:space="0" w:color="auto"/>
        <w:left w:val="none" w:sz="0" w:space="0" w:color="auto"/>
        <w:bottom w:val="none" w:sz="0" w:space="0" w:color="auto"/>
        <w:right w:val="none" w:sz="0" w:space="0" w:color="auto"/>
      </w:divBdr>
    </w:div>
    <w:div w:id="1638334976">
      <w:bodyDiv w:val="1"/>
      <w:marLeft w:val="0"/>
      <w:marRight w:val="0"/>
      <w:marTop w:val="0"/>
      <w:marBottom w:val="0"/>
      <w:divBdr>
        <w:top w:val="none" w:sz="0" w:space="0" w:color="auto"/>
        <w:left w:val="none" w:sz="0" w:space="0" w:color="auto"/>
        <w:bottom w:val="none" w:sz="0" w:space="0" w:color="auto"/>
        <w:right w:val="none" w:sz="0" w:space="0" w:color="auto"/>
      </w:divBdr>
    </w:div>
    <w:div w:id="1638343094">
      <w:bodyDiv w:val="1"/>
      <w:marLeft w:val="0"/>
      <w:marRight w:val="0"/>
      <w:marTop w:val="0"/>
      <w:marBottom w:val="0"/>
      <w:divBdr>
        <w:top w:val="none" w:sz="0" w:space="0" w:color="auto"/>
        <w:left w:val="none" w:sz="0" w:space="0" w:color="auto"/>
        <w:bottom w:val="none" w:sz="0" w:space="0" w:color="auto"/>
        <w:right w:val="none" w:sz="0" w:space="0" w:color="auto"/>
      </w:divBdr>
    </w:div>
    <w:div w:id="1638409186">
      <w:bodyDiv w:val="1"/>
      <w:marLeft w:val="0"/>
      <w:marRight w:val="0"/>
      <w:marTop w:val="0"/>
      <w:marBottom w:val="0"/>
      <w:divBdr>
        <w:top w:val="none" w:sz="0" w:space="0" w:color="auto"/>
        <w:left w:val="none" w:sz="0" w:space="0" w:color="auto"/>
        <w:bottom w:val="none" w:sz="0" w:space="0" w:color="auto"/>
        <w:right w:val="none" w:sz="0" w:space="0" w:color="auto"/>
      </w:divBdr>
    </w:div>
    <w:div w:id="1638951652">
      <w:bodyDiv w:val="1"/>
      <w:marLeft w:val="0"/>
      <w:marRight w:val="0"/>
      <w:marTop w:val="0"/>
      <w:marBottom w:val="0"/>
      <w:divBdr>
        <w:top w:val="none" w:sz="0" w:space="0" w:color="auto"/>
        <w:left w:val="none" w:sz="0" w:space="0" w:color="auto"/>
        <w:bottom w:val="none" w:sz="0" w:space="0" w:color="auto"/>
        <w:right w:val="none" w:sz="0" w:space="0" w:color="auto"/>
      </w:divBdr>
    </w:div>
    <w:div w:id="1639140893">
      <w:bodyDiv w:val="1"/>
      <w:marLeft w:val="0"/>
      <w:marRight w:val="0"/>
      <w:marTop w:val="0"/>
      <w:marBottom w:val="0"/>
      <w:divBdr>
        <w:top w:val="none" w:sz="0" w:space="0" w:color="auto"/>
        <w:left w:val="none" w:sz="0" w:space="0" w:color="auto"/>
        <w:bottom w:val="none" w:sz="0" w:space="0" w:color="auto"/>
        <w:right w:val="none" w:sz="0" w:space="0" w:color="auto"/>
      </w:divBdr>
    </w:div>
    <w:div w:id="1639452020">
      <w:bodyDiv w:val="1"/>
      <w:marLeft w:val="0"/>
      <w:marRight w:val="0"/>
      <w:marTop w:val="0"/>
      <w:marBottom w:val="0"/>
      <w:divBdr>
        <w:top w:val="none" w:sz="0" w:space="0" w:color="auto"/>
        <w:left w:val="none" w:sz="0" w:space="0" w:color="auto"/>
        <w:bottom w:val="none" w:sz="0" w:space="0" w:color="auto"/>
        <w:right w:val="none" w:sz="0" w:space="0" w:color="auto"/>
      </w:divBdr>
    </w:div>
    <w:div w:id="1639796104">
      <w:bodyDiv w:val="1"/>
      <w:marLeft w:val="0"/>
      <w:marRight w:val="0"/>
      <w:marTop w:val="0"/>
      <w:marBottom w:val="0"/>
      <w:divBdr>
        <w:top w:val="none" w:sz="0" w:space="0" w:color="auto"/>
        <w:left w:val="none" w:sz="0" w:space="0" w:color="auto"/>
        <w:bottom w:val="none" w:sz="0" w:space="0" w:color="auto"/>
        <w:right w:val="none" w:sz="0" w:space="0" w:color="auto"/>
      </w:divBdr>
    </w:div>
    <w:div w:id="1640039841">
      <w:bodyDiv w:val="1"/>
      <w:marLeft w:val="0"/>
      <w:marRight w:val="0"/>
      <w:marTop w:val="0"/>
      <w:marBottom w:val="0"/>
      <w:divBdr>
        <w:top w:val="none" w:sz="0" w:space="0" w:color="auto"/>
        <w:left w:val="none" w:sz="0" w:space="0" w:color="auto"/>
        <w:bottom w:val="none" w:sz="0" w:space="0" w:color="auto"/>
        <w:right w:val="none" w:sz="0" w:space="0" w:color="auto"/>
      </w:divBdr>
    </w:div>
    <w:div w:id="1640115351">
      <w:bodyDiv w:val="1"/>
      <w:marLeft w:val="0"/>
      <w:marRight w:val="0"/>
      <w:marTop w:val="0"/>
      <w:marBottom w:val="0"/>
      <w:divBdr>
        <w:top w:val="none" w:sz="0" w:space="0" w:color="auto"/>
        <w:left w:val="none" w:sz="0" w:space="0" w:color="auto"/>
        <w:bottom w:val="none" w:sz="0" w:space="0" w:color="auto"/>
        <w:right w:val="none" w:sz="0" w:space="0" w:color="auto"/>
      </w:divBdr>
    </w:div>
    <w:div w:id="1641110259">
      <w:bodyDiv w:val="1"/>
      <w:marLeft w:val="0"/>
      <w:marRight w:val="0"/>
      <w:marTop w:val="0"/>
      <w:marBottom w:val="0"/>
      <w:divBdr>
        <w:top w:val="none" w:sz="0" w:space="0" w:color="auto"/>
        <w:left w:val="none" w:sz="0" w:space="0" w:color="auto"/>
        <w:bottom w:val="none" w:sz="0" w:space="0" w:color="auto"/>
        <w:right w:val="none" w:sz="0" w:space="0" w:color="auto"/>
      </w:divBdr>
    </w:div>
    <w:div w:id="1642345544">
      <w:bodyDiv w:val="1"/>
      <w:marLeft w:val="0"/>
      <w:marRight w:val="0"/>
      <w:marTop w:val="0"/>
      <w:marBottom w:val="0"/>
      <w:divBdr>
        <w:top w:val="none" w:sz="0" w:space="0" w:color="auto"/>
        <w:left w:val="none" w:sz="0" w:space="0" w:color="auto"/>
        <w:bottom w:val="none" w:sz="0" w:space="0" w:color="auto"/>
        <w:right w:val="none" w:sz="0" w:space="0" w:color="auto"/>
      </w:divBdr>
    </w:div>
    <w:div w:id="1642686399">
      <w:bodyDiv w:val="1"/>
      <w:marLeft w:val="0"/>
      <w:marRight w:val="0"/>
      <w:marTop w:val="0"/>
      <w:marBottom w:val="0"/>
      <w:divBdr>
        <w:top w:val="none" w:sz="0" w:space="0" w:color="auto"/>
        <w:left w:val="none" w:sz="0" w:space="0" w:color="auto"/>
        <w:bottom w:val="none" w:sz="0" w:space="0" w:color="auto"/>
        <w:right w:val="none" w:sz="0" w:space="0" w:color="auto"/>
      </w:divBdr>
    </w:div>
    <w:div w:id="1643344634">
      <w:bodyDiv w:val="1"/>
      <w:marLeft w:val="0"/>
      <w:marRight w:val="0"/>
      <w:marTop w:val="0"/>
      <w:marBottom w:val="0"/>
      <w:divBdr>
        <w:top w:val="none" w:sz="0" w:space="0" w:color="auto"/>
        <w:left w:val="none" w:sz="0" w:space="0" w:color="auto"/>
        <w:bottom w:val="none" w:sz="0" w:space="0" w:color="auto"/>
        <w:right w:val="none" w:sz="0" w:space="0" w:color="auto"/>
      </w:divBdr>
    </w:div>
    <w:div w:id="1643775844">
      <w:bodyDiv w:val="1"/>
      <w:marLeft w:val="0"/>
      <w:marRight w:val="0"/>
      <w:marTop w:val="0"/>
      <w:marBottom w:val="0"/>
      <w:divBdr>
        <w:top w:val="none" w:sz="0" w:space="0" w:color="auto"/>
        <w:left w:val="none" w:sz="0" w:space="0" w:color="auto"/>
        <w:bottom w:val="none" w:sz="0" w:space="0" w:color="auto"/>
        <w:right w:val="none" w:sz="0" w:space="0" w:color="auto"/>
      </w:divBdr>
    </w:div>
    <w:div w:id="1644508369">
      <w:bodyDiv w:val="1"/>
      <w:marLeft w:val="0"/>
      <w:marRight w:val="0"/>
      <w:marTop w:val="0"/>
      <w:marBottom w:val="0"/>
      <w:divBdr>
        <w:top w:val="none" w:sz="0" w:space="0" w:color="auto"/>
        <w:left w:val="none" w:sz="0" w:space="0" w:color="auto"/>
        <w:bottom w:val="none" w:sz="0" w:space="0" w:color="auto"/>
        <w:right w:val="none" w:sz="0" w:space="0" w:color="auto"/>
      </w:divBdr>
    </w:div>
    <w:div w:id="1645164066">
      <w:bodyDiv w:val="1"/>
      <w:marLeft w:val="0"/>
      <w:marRight w:val="0"/>
      <w:marTop w:val="0"/>
      <w:marBottom w:val="0"/>
      <w:divBdr>
        <w:top w:val="none" w:sz="0" w:space="0" w:color="auto"/>
        <w:left w:val="none" w:sz="0" w:space="0" w:color="auto"/>
        <w:bottom w:val="none" w:sz="0" w:space="0" w:color="auto"/>
        <w:right w:val="none" w:sz="0" w:space="0" w:color="auto"/>
      </w:divBdr>
    </w:div>
    <w:div w:id="1646469370">
      <w:bodyDiv w:val="1"/>
      <w:marLeft w:val="0"/>
      <w:marRight w:val="0"/>
      <w:marTop w:val="0"/>
      <w:marBottom w:val="0"/>
      <w:divBdr>
        <w:top w:val="none" w:sz="0" w:space="0" w:color="auto"/>
        <w:left w:val="none" w:sz="0" w:space="0" w:color="auto"/>
        <w:bottom w:val="none" w:sz="0" w:space="0" w:color="auto"/>
        <w:right w:val="none" w:sz="0" w:space="0" w:color="auto"/>
      </w:divBdr>
    </w:div>
    <w:div w:id="1646743526">
      <w:bodyDiv w:val="1"/>
      <w:marLeft w:val="0"/>
      <w:marRight w:val="0"/>
      <w:marTop w:val="0"/>
      <w:marBottom w:val="0"/>
      <w:divBdr>
        <w:top w:val="none" w:sz="0" w:space="0" w:color="auto"/>
        <w:left w:val="none" w:sz="0" w:space="0" w:color="auto"/>
        <w:bottom w:val="none" w:sz="0" w:space="0" w:color="auto"/>
        <w:right w:val="none" w:sz="0" w:space="0" w:color="auto"/>
      </w:divBdr>
    </w:div>
    <w:div w:id="1646743572">
      <w:bodyDiv w:val="1"/>
      <w:marLeft w:val="0"/>
      <w:marRight w:val="0"/>
      <w:marTop w:val="0"/>
      <w:marBottom w:val="0"/>
      <w:divBdr>
        <w:top w:val="none" w:sz="0" w:space="0" w:color="auto"/>
        <w:left w:val="none" w:sz="0" w:space="0" w:color="auto"/>
        <w:bottom w:val="none" w:sz="0" w:space="0" w:color="auto"/>
        <w:right w:val="none" w:sz="0" w:space="0" w:color="auto"/>
      </w:divBdr>
    </w:div>
    <w:div w:id="1646813236">
      <w:bodyDiv w:val="1"/>
      <w:marLeft w:val="0"/>
      <w:marRight w:val="0"/>
      <w:marTop w:val="0"/>
      <w:marBottom w:val="0"/>
      <w:divBdr>
        <w:top w:val="none" w:sz="0" w:space="0" w:color="auto"/>
        <w:left w:val="none" w:sz="0" w:space="0" w:color="auto"/>
        <w:bottom w:val="none" w:sz="0" w:space="0" w:color="auto"/>
        <w:right w:val="none" w:sz="0" w:space="0" w:color="auto"/>
      </w:divBdr>
    </w:div>
    <w:div w:id="1647660623">
      <w:bodyDiv w:val="1"/>
      <w:marLeft w:val="0"/>
      <w:marRight w:val="0"/>
      <w:marTop w:val="0"/>
      <w:marBottom w:val="0"/>
      <w:divBdr>
        <w:top w:val="none" w:sz="0" w:space="0" w:color="auto"/>
        <w:left w:val="none" w:sz="0" w:space="0" w:color="auto"/>
        <w:bottom w:val="none" w:sz="0" w:space="0" w:color="auto"/>
        <w:right w:val="none" w:sz="0" w:space="0" w:color="auto"/>
      </w:divBdr>
    </w:div>
    <w:div w:id="1648709529">
      <w:bodyDiv w:val="1"/>
      <w:marLeft w:val="0"/>
      <w:marRight w:val="0"/>
      <w:marTop w:val="0"/>
      <w:marBottom w:val="0"/>
      <w:divBdr>
        <w:top w:val="none" w:sz="0" w:space="0" w:color="auto"/>
        <w:left w:val="none" w:sz="0" w:space="0" w:color="auto"/>
        <w:bottom w:val="none" w:sz="0" w:space="0" w:color="auto"/>
        <w:right w:val="none" w:sz="0" w:space="0" w:color="auto"/>
      </w:divBdr>
    </w:div>
    <w:div w:id="1649507406">
      <w:bodyDiv w:val="1"/>
      <w:marLeft w:val="0"/>
      <w:marRight w:val="0"/>
      <w:marTop w:val="0"/>
      <w:marBottom w:val="0"/>
      <w:divBdr>
        <w:top w:val="none" w:sz="0" w:space="0" w:color="auto"/>
        <w:left w:val="none" w:sz="0" w:space="0" w:color="auto"/>
        <w:bottom w:val="none" w:sz="0" w:space="0" w:color="auto"/>
        <w:right w:val="none" w:sz="0" w:space="0" w:color="auto"/>
      </w:divBdr>
    </w:div>
    <w:div w:id="1650671818">
      <w:bodyDiv w:val="1"/>
      <w:marLeft w:val="0"/>
      <w:marRight w:val="0"/>
      <w:marTop w:val="0"/>
      <w:marBottom w:val="0"/>
      <w:divBdr>
        <w:top w:val="none" w:sz="0" w:space="0" w:color="auto"/>
        <w:left w:val="none" w:sz="0" w:space="0" w:color="auto"/>
        <w:bottom w:val="none" w:sz="0" w:space="0" w:color="auto"/>
        <w:right w:val="none" w:sz="0" w:space="0" w:color="auto"/>
      </w:divBdr>
    </w:div>
    <w:div w:id="1650791587">
      <w:bodyDiv w:val="1"/>
      <w:marLeft w:val="0"/>
      <w:marRight w:val="0"/>
      <w:marTop w:val="0"/>
      <w:marBottom w:val="0"/>
      <w:divBdr>
        <w:top w:val="none" w:sz="0" w:space="0" w:color="auto"/>
        <w:left w:val="none" w:sz="0" w:space="0" w:color="auto"/>
        <w:bottom w:val="none" w:sz="0" w:space="0" w:color="auto"/>
        <w:right w:val="none" w:sz="0" w:space="0" w:color="auto"/>
      </w:divBdr>
    </w:div>
    <w:div w:id="1652490253">
      <w:bodyDiv w:val="1"/>
      <w:marLeft w:val="0"/>
      <w:marRight w:val="0"/>
      <w:marTop w:val="0"/>
      <w:marBottom w:val="0"/>
      <w:divBdr>
        <w:top w:val="none" w:sz="0" w:space="0" w:color="auto"/>
        <w:left w:val="none" w:sz="0" w:space="0" w:color="auto"/>
        <w:bottom w:val="none" w:sz="0" w:space="0" w:color="auto"/>
        <w:right w:val="none" w:sz="0" w:space="0" w:color="auto"/>
      </w:divBdr>
    </w:div>
    <w:div w:id="1652561419">
      <w:bodyDiv w:val="1"/>
      <w:marLeft w:val="0"/>
      <w:marRight w:val="0"/>
      <w:marTop w:val="0"/>
      <w:marBottom w:val="0"/>
      <w:divBdr>
        <w:top w:val="none" w:sz="0" w:space="0" w:color="auto"/>
        <w:left w:val="none" w:sz="0" w:space="0" w:color="auto"/>
        <w:bottom w:val="none" w:sz="0" w:space="0" w:color="auto"/>
        <w:right w:val="none" w:sz="0" w:space="0" w:color="auto"/>
      </w:divBdr>
    </w:div>
    <w:div w:id="1653758176">
      <w:bodyDiv w:val="1"/>
      <w:marLeft w:val="0"/>
      <w:marRight w:val="0"/>
      <w:marTop w:val="0"/>
      <w:marBottom w:val="0"/>
      <w:divBdr>
        <w:top w:val="none" w:sz="0" w:space="0" w:color="auto"/>
        <w:left w:val="none" w:sz="0" w:space="0" w:color="auto"/>
        <w:bottom w:val="none" w:sz="0" w:space="0" w:color="auto"/>
        <w:right w:val="none" w:sz="0" w:space="0" w:color="auto"/>
      </w:divBdr>
    </w:div>
    <w:div w:id="1654872528">
      <w:bodyDiv w:val="1"/>
      <w:marLeft w:val="0"/>
      <w:marRight w:val="0"/>
      <w:marTop w:val="0"/>
      <w:marBottom w:val="0"/>
      <w:divBdr>
        <w:top w:val="none" w:sz="0" w:space="0" w:color="auto"/>
        <w:left w:val="none" w:sz="0" w:space="0" w:color="auto"/>
        <w:bottom w:val="none" w:sz="0" w:space="0" w:color="auto"/>
        <w:right w:val="none" w:sz="0" w:space="0" w:color="auto"/>
      </w:divBdr>
    </w:div>
    <w:div w:id="1656059532">
      <w:bodyDiv w:val="1"/>
      <w:marLeft w:val="0"/>
      <w:marRight w:val="0"/>
      <w:marTop w:val="0"/>
      <w:marBottom w:val="0"/>
      <w:divBdr>
        <w:top w:val="none" w:sz="0" w:space="0" w:color="auto"/>
        <w:left w:val="none" w:sz="0" w:space="0" w:color="auto"/>
        <w:bottom w:val="none" w:sz="0" w:space="0" w:color="auto"/>
        <w:right w:val="none" w:sz="0" w:space="0" w:color="auto"/>
      </w:divBdr>
    </w:div>
    <w:div w:id="1656294787">
      <w:bodyDiv w:val="1"/>
      <w:marLeft w:val="0"/>
      <w:marRight w:val="0"/>
      <w:marTop w:val="0"/>
      <w:marBottom w:val="0"/>
      <w:divBdr>
        <w:top w:val="none" w:sz="0" w:space="0" w:color="auto"/>
        <w:left w:val="none" w:sz="0" w:space="0" w:color="auto"/>
        <w:bottom w:val="none" w:sz="0" w:space="0" w:color="auto"/>
        <w:right w:val="none" w:sz="0" w:space="0" w:color="auto"/>
      </w:divBdr>
    </w:div>
    <w:div w:id="1656714069">
      <w:bodyDiv w:val="1"/>
      <w:marLeft w:val="0"/>
      <w:marRight w:val="0"/>
      <w:marTop w:val="0"/>
      <w:marBottom w:val="0"/>
      <w:divBdr>
        <w:top w:val="none" w:sz="0" w:space="0" w:color="auto"/>
        <w:left w:val="none" w:sz="0" w:space="0" w:color="auto"/>
        <w:bottom w:val="none" w:sz="0" w:space="0" w:color="auto"/>
        <w:right w:val="none" w:sz="0" w:space="0" w:color="auto"/>
      </w:divBdr>
    </w:div>
    <w:div w:id="1657104032">
      <w:bodyDiv w:val="1"/>
      <w:marLeft w:val="0"/>
      <w:marRight w:val="0"/>
      <w:marTop w:val="0"/>
      <w:marBottom w:val="0"/>
      <w:divBdr>
        <w:top w:val="none" w:sz="0" w:space="0" w:color="auto"/>
        <w:left w:val="none" w:sz="0" w:space="0" w:color="auto"/>
        <w:bottom w:val="none" w:sz="0" w:space="0" w:color="auto"/>
        <w:right w:val="none" w:sz="0" w:space="0" w:color="auto"/>
      </w:divBdr>
    </w:div>
    <w:div w:id="1657488198">
      <w:bodyDiv w:val="1"/>
      <w:marLeft w:val="0"/>
      <w:marRight w:val="0"/>
      <w:marTop w:val="0"/>
      <w:marBottom w:val="0"/>
      <w:divBdr>
        <w:top w:val="none" w:sz="0" w:space="0" w:color="auto"/>
        <w:left w:val="none" w:sz="0" w:space="0" w:color="auto"/>
        <w:bottom w:val="none" w:sz="0" w:space="0" w:color="auto"/>
        <w:right w:val="none" w:sz="0" w:space="0" w:color="auto"/>
      </w:divBdr>
    </w:div>
    <w:div w:id="1657995426">
      <w:bodyDiv w:val="1"/>
      <w:marLeft w:val="0"/>
      <w:marRight w:val="0"/>
      <w:marTop w:val="0"/>
      <w:marBottom w:val="0"/>
      <w:divBdr>
        <w:top w:val="none" w:sz="0" w:space="0" w:color="auto"/>
        <w:left w:val="none" w:sz="0" w:space="0" w:color="auto"/>
        <w:bottom w:val="none" w:sz="0" w:space="0" w:color="auto"/>
        <w:right w:val="none" w:sz="0" w:space="0" w:color="auto"/>
      </w:divBdr>
    </w:div>
    <w:div w:id="1659068369">
      <w:bodyDiv w:val="1"/>
      <w:marLeft w:val="0"/>
      <w:marRight w:val="0"/>
      <w:marTop w:val="0"/>
      <w:marBottom w:val="0"/>
      <w:divBdr>
        <w:top w:val="none" w:sz="0" w:space="0" w:color="auto"/>
        <w:left w:val="none" w:sz="0" w:space="0" w:color="auto"/>
        <w:bottom w:val="none" w:sz="0" w:space="0" w:color="auto"/>
        <w:right w:val="none" w:sz="0" w:space="0" w:color="auto"/>
      </w:divBdr>
    </w:div>
    <w:div w:id="1661350616">
      <w:bodyDiv w:val="1"/>
      <w:marLeft w:val="0"/>
      <w:marRight w:val="0"/>
      <w:marTop w:val="0"/>
      <w:marBottom w:val="0"/>
      <w:divBdr>
        <w:top w:val="none" w:sz="0" w:space="0" w:color="auto"/>
        <w:left w:val="none" w:sz="0" w:space="0" w:color="auto"/>
        <w:bottom w:val="none" w:sz="0" w:space="0" w:color="auto"/>
        <w:right w:val="none" w:sz="0" w:space="0" w:color="auto"/>
      </w:divBdr>
    </w:div>
    <w:div w:id="1662124244">
      <w:bodyDiv w:val="1"/>
      <w:marLeft w:val="0"/>
      <w:marRight w:val="0"/>
      <w:marTop w:val="0"/>
      <w:marBottom w:val="0"/>
      <w:divBdr>
        <w:top w:val="none" w:sz="0" w:space="0" w:color="auto"/>
        <w:left w:val="none" w:sz="0" w:space="0" w:color="auto"/>
        <w:bottom w:val="none" w:sz="0" w:space="0" w:color="auto"/>
        <w:right w:val="none" w:sz="0" w:space="0" w:color="auto"/>
      </w:divBdr>
    </w:div>
    <w:div w:id="1662151781">
      <w:bodyDiv w:val="1"/>
      <w:marLeft w:val="0"/>
      <w:marRight w:val="0"/>
      <w:marTop w:val="0"/>
      <w:marBottom w:val="0"/>
      <w:divBdr>
        <w:top w:val="none" w:sz="0" w:space="0" w:color="auto"/>
        <w:left w:val="none" w:sz="0" w:space="0" w:color="auto"/>
        <w:bottom w:val="none" w:sz="0" w:space="0" w:color="auto"/>
        <w:right w:val="none" w:sz="0" w:space="0" w:color="auto"/>
      </w:divBdr>
    </w:div>
    <w:div w:id="1662805839">
      <w:bodyDiv w:val="1"/>
      <w:marLeft w:val="0"/>
      <w:marRight w:val="0"/>
      <w:marTop w:val="0"/>
      <w:marBottom w:val="0"/>
      <w:divBdr>
        <w:top w:val="none" w:sz="0" w:space="0" w:color="auto"/>
        <w:left w:val="none" w:sz="0" w:space="0" w:color="auto"/>
        <w:bottom w:val="none" w:sz="0" w:space="0" w:color="auto"/>
        <w:right w:val="none" w:sz="0" w:space="0" w:color="auto"/>
      </w:divBdr>
    </w:div>
    <w:div w:id="1662998693">
      <w:bodyDiv w:val="1"/>
      <w:marLeft w:val="0"/>
      <w:marRight w:val="0"/>
      <w:marTop w:val="0"/>
      <w:marBottom w:val="0"/>
      <w:divBdr>
        <w:top w:val="none" w:sz="0" w:space="0" w:color="auto"/>
        <w:left w:val="none" w:sz="0" w:space="0" w:color="auto"/>
        <w:bottom w:val="none" w:sz="0" w:space="0" w:color="auto"/>
        <w:right w:val="none" w:sz="0" w:space="0" w:color="auto"/>
      </w:divBdr>
    </w:div>
    <w:div w:id="1663243424">
      <w:bodyDiv w:val="1"/>
      <w:marLeft w:val="0"/>
      <w:marRight w:val="0"/>
      <w:marTop w:val="0"/>
      <w:marBottom w:val="0"/>
      <w:divBdr>
        <w:top w:val="none" w:sz="0" w:space="0" w:color="auto"/>
        <w:left w:val="none" w:sz="0" w:space="0" w:color="auto"/>
        <w:bottom w:val="none" w:sz="0" w:space="0" w:color="auto"/>
        <w:right w:val="none" w:sz="0" w:space="0" w:color="auto"/>
      </w:divBdr>
    </w:div>
    <w:div w:id="1663924887">
      <w:bodyDiv w:val="1"/>
      <w:marLeft w:val="0"/>
      <w:marRight w:val="0"/>
      <w:marTop w:val="0"/>
      <w:marBottom w:val="0"/>
      <w:divBdr>
        <w:top w:val="none" w:sz="0" w:space="0" w:color="auto"/>
        <w:left w:val="none" w:sz="0" w:space="0" w:color="auto"/>
        <w:bottom w:val="none" w:sz="0" w:space="0" w:color="auto"/>
        <w:right w:val="none" w:sz="0" w:space="0" w:color="auto"/>
      </w:divBdr>
    </w:div>
    <w:div w:id="1663972344">
      <w:bodyDiv w:val="1"/>
      <w:marLeft w:val="0"/>
      <w:marRight w:val="0"/>
      <w:marTop w:val="0"/>
      <w:marBottom w:val="0"/>
      <w:divBdr>
        <w:top w:val="none" w:sz="0" w:space="0" w:color="auto"/>
        <w:left w:val="none" w:sz="0" w:space="0" w:color="auto"/>
        <w:bottom w:val="none" w:sz="0" w:space="0" w:color="auto"/>
        <w:right w:val="none" w:sz="0" w:space="0" w:color="auto"/>
      </w:divBdr>
    </w:div>
    <w:div w:id="1665355395">
      <w:bodyDiv w:val="1"/>
      <w:marLeft w:val="0"/>
      <w:marRight w:val="0"/>
      <w:marTop w:val="0"/>
      <w:marBottom w:val="0"/>
      <w:divBdr>
        <w:top w:val="none" w:sz="0" w:space="0" w:color="auto"/>
        <w:left w:val="none" w:sz="0" w:space="0" w:color="auto"/>
        <w:bottom w:val="none" w:sz="0" w:space="0" w:color="auto"/>
        <w:right w:val="none" w:sz="0" w:space="0" w:color="auto"/>
      </w:divBdr>
    </w:div>
    <w:div w:id="1666084583">
      <w:bodyDiv w:val="1"/>
      <w:marLeft w:val="0"/>
      <w:marRight w:val="0"/>
      <w:marTop w:val="0"/>
      <w:marBottom w:val="0"/>
      <w:divBdr>
        <w:top w:val="none" w:sz="0" w:space="0" w:color="auto"/>
        <w:left w:val="none" w:sz="0" w:space="0" w:color="auto"/>
        <w:bottom w:val="none" w:sz="0" w:space="0" w:color="auto"/>
        <w:right w:val="none" w:sz="0" w:space="0" w:color="auto"/>
      </w:divBdr>
    </w:div>
    <w:div w:id="1667440885">
      <w:bodyDiv w:val="1"/>
      <w:marLeft w:val="0"/>
      <w:marRight w:val="0"/>
      <w:marTop w:val="0"/>
      <w:marBottom w:val="0"/>
      <w:divBdr>
        <w:top w:val="none" w:sz="0" w:space="0" w:color="auto"/>
        <w:left w:val="none" w:sz="0" w:space="0" w:color="auto"/>
        <w:bottom w:val="none" w:sz="0" w:space="0" w:color="auto"/>
        <w:right w:val="none" w:sz="0" w:space="0" w:color="auto"/>
      </w:divBdr>
    </w:div>
    <w:div w:id="1667592941">
      <w:bodyDiv w:val="1"/>
      <w:marLeft w:val="0"/>
      <w:marRight w:val="0"/>
      <w:marTop w:val="0"/>
      <w:marBottom w:val="0"/>
      <w:divBdr>
        <w:top w:val="none" w:sz="0" w:space="0" w:color="auto"/>
        <w:left w:val="none" w:sz="0" w:space="0" w:color="auto"/>
        <w:bottom w:val="none" w:sz="0" w:space="0" w:color="auto"/>
        <w:right w:val="none" w:sz="0" w:space="0" w:color="auto"/>
      </w:divBdr>
    </w:div>
    <w:div w:id="1667705446">
      <w:bodyDiv w:val="1"/>
      <w:marLeft w:val="0"/>
      <w:marRight w:val="0"/>
      <w:marTop w:val="0"/>
      <w:marBottom w:val="0"/>
      <w:divBdr>
        <w:top w:val="none" w:sz="0" w:space="0" w:color="auto"/>
        <w:left w:val="none" w:sz="0" w:space="0" w:color="auto"/>
        <w:bottom w:val="none" w:sz="0" w:space="0" w:color="auto"/>
        <w:right w:val="none" w:sz="0" w:space="0" w:color="auto"/>
      </w:divBdr>
    </w:div>
    <w:div w:id="1668824301">
      <w:bodyDiv w:val="1"/>
      <w:marLeft w:val="0"/>
      <w:marRight w:val="0"/>
      <w:marTop w:val="0"/>
      <w:marBottom w:val="0"/>
      <w:divBdr>
        <w:top w:val="none" w:sz="0" w:space="0" w:color="auto"/>
        <w:left w:val="none" w:sz="0" w:space="0" w:color="auto"/>
        <w:bottom w:val="none" w:sz="0" w:space="0" w:color="auto"/>
        <w:right w:val="none" w:sz="0" w:space="0" w:color="auto"/>
      </w:divBdr>
    </w:div>
    <w:div w:id="1669090376">
      <w:bodyDiv w:val="1"/>
      <w:marLeft w:val="0"/>
      <w:marRight w:val="0"/>
      <w:marTop w:val="0"/>
      <w:marBottom w:val="0"/>
      <w:divBdr>
        <w:top w:val="none" w:sz="0" w:space="0" w:color="auto"/>
        <w:left w:val="none" w:sz="0" w:space="0" w:color="auto"/>
        <w:bottom w:val="none" w:sz="0" w:space="0" w:color="auto"/>
        <w:right w:val="none" w:sz="0" w:space="0" w:color="auto"/>
      </w:divBdr>
    </w:div>
    <w:div w:id="1669481472">
      <w:bodyDiv w:val="1"/>
      <w:marLeft w:val="0"/>
      <w:marRight w:val="0"/>
      <w:marTop w:val="0"/>
      <w:marBottom w:val="0"/>
      <w:divBdr>
        <w:top w:val="none" w:sz="0" w:space="0" w:color="auto"/>
        <w:left w:val="none" w:sz="0" w:space="0" w:color="auto"/>
        <w:bottom w:val="none" w:sz="0" w:space="0" w:color="auto"/>
        <w:right w:val="none" w:sz="0" w:space="0" w:color="auto"/>
      </w:divBdr>
    </w:div>
    <w:div w:id="1669551889">
      <w:bodyDiv w:val="1"/>
      <w:marLeft w:val="0"/>
      <w:marRight w:val="0"/>
      <w:marTop w:val="0"/>
      <w:marBottom w:val="0"/>
      <w:divBdr>
        <w:top w:val="none" w:sz="0" w:space="0" w:color="auto"/>
        <w:left w:val="none" w:sz="0" w:space="0" w:color="auto"/>
        <w:bottom w:val="none" w:sz="0" w:space="0" w:color="auto"/>
        <w:right w:val="none" w:sz="0" w:space="0" w:color="auto"/>
      </w:divBdr>
    </w:div>
    <w:div w:id="1670133636">
      <w:bodyDiv w:val="1"/>
      <w:marLeft w:val="0"/>
      <w:marRight w:val="0"/>
      <w:marTop w:val="0"/>
      <w:marBottom w:val="0"/>
      <w:divBdr>
        <w:top w:val="none" w:sz="0" w:space="0" w:color="auto"/>
        <w:left w:val="none" w:sz="0" w:space="0" w:color="auto"/>
        <w:bottom w:val="none" w:sz="0" w:space="0" w:color="auto"/>
        <w:right w:val="none" w:sz="0" w:space="0" w:color="auto"/>
      </w:divBdr>
    </w:div>
    <w:div w:id="1671179896">
      <w:bodyDiv w:val="1"/>
      <w:marLeft w:val="0"/>
      <w:marRight w:val="0"/>
      <w:marTop w:val="0"/>
      <w:marBottom w:val="0"/>
      <w:divBdr>
        <w:top w:val="none" w:sz="0" w:space="0" w:color="auto"/>
        <w:left w:val="none" w:sz="0" w:space="0" w:color="auto"/>
        <w:bottom w:val="none" w:sz="0" w:space="0" w:color="auto"/>
        <w:right w:val="none" w:sz="0" w:space="0" w:color="auto"/>
      </w:divBdr>
    </w:div>
    <w:div w:id="1671441939">
      <w:bodyDiv w:val="1"/>
      <w:marLeft w:val="0"/>
      <w:marRight w:val="0"/>
      <w:marTop w:val="0"/>
      <w:marBottom w:val="0"/>
      <w:divBdr>
        <w:top w:val="none" w:sz="0" w:space="0" w:color="auto"/>
        <w:left w:val="none" w:sz="0" w:space="0" w:color="auto"/>
        <w:bottom w:val="none" w:sz="0" w:space="0" w:color="auto"/>
        <w:right w:val="none" w:sz="0" w:space="0" w:color="auto"/>
      </w:divBdr>
    </w:div>
    <w:div w:id="1672022140">
      <w:bodyDiv w:val="1"/>
      <w:marLeft w:val="0"/>
      <w:marRight w:val="0"/>
      <w:marTop w:val="0"/>
      <w:marBottom w:val="0"/>
      <w:divBdr>
        <w:top w:val="none" w:sz="0" w:space="0" w:color="auto"/>
        <w:left w:val="none" w:sz="0" w:space="0" w:color="auto"/>
        <w:bottom w:val="none" w:sz="0" w:space="0" w:color="auto"/>
        <w:right w:val="none" w:sz="0" w:space="0" w:color="auto"/>
      </w:divBdr>
    </w:div>
    <w:div w:id="1672293929">
      <w:bodyDiv w:val="1"/>
      <w:marLeft w:val="0"/>
      <w:marRight w:val="0"/>
      <w:marTop w:val="0"/>
      <w:marBottom w:val="0"/>
      <w:divBdr>
        <w:top w:val="none" w:sz="0" w:space="0" w:color="auto"/>
        <w:left w:val="none" w:sz="0" w:space="0" w:color="auto"/>
        <w:bottom w:val="none" w:sz="0" w:space="0" w:color="auto"/>
        <w:right w:val="none" w:sz="0" w:space="0" w:color="auto"/>
      </w:divBdr>
    </w:div>
    <w:div w:id="1672444383">
      <w:bodyDiv w:val="1"/>
      <w:marLeft w:val="0"/>
      <w:marRight w:val="0"/>
      <w:marTop w:val="0"/>
      <w:marBottom w:val="0"/>
      <w:divBdr>
        <w:top w:val="none" w:sz="0" w:space="0" w:color="auto"/>
        <w:left w:val="none" w:sz="0" w:space="0" w:color="auto"/>
        <w:bottom w:val="none" w:sz="0" w:space="0" w:color="auto"/>
        <w:right w:val="none" w:sz="0" w:space="0" w:color="auto"/>
      </w:divBdr>
    </w:div>
    <w:div w:id="1672680944">
      <w:bodyDiv w:val="1"/>
      <w:marLeft w:val="0"/>
      <w:marRight w:val="0"/>
      <w:marTop w:val="0"/>
      <w:marBottom w:val="0"/>
      <w:divBdr>
        <w:top w:val="none" w:sz="0" w:space="0" w:color="auto"/>
        <w:left w:val="none" w:sz="0" w:space="0" w:color="auto"/>
        <w:bottom w:val="none" w:sz="0" w:space="0" w:color="auto"/>
        <w:right w:val="none" w:sz="0" w:space="0" w:color="auto"/>
      </w:divBdr>
    </w:div>
    <w:div w:id="1672832695">
      <w:bodyDiv w:val="1"/>
      <w:marLeft w:val="0"/>
      <w:marRight w:val="0"/>
      <w:marTop w:val="0"/>
      <w:marBottom w:val="0"/>
      <w:divBdr>
        <w:top w:val="none" w:sz="0" w:space="0" w:color="auto"/>
        <w:left w:val="none" w:sz="0" w:space="0" w:color="auto"/>
        <w:bottom w:val="none" w:sz="0" w:space="0" w:color="auto"/>
        <w:right w:val="none" w:sz="0" w:space="0" w:color="auto"/>
      </w:divBdr>
    </w:div>
    <w:div w:id="1673029363">
      <w:bodyDiv w:val="1"/>
      <w:marLeft w:val="0"/>
      <w:marRight w:val="0"/>
      <w:marTop w:val="0"/>
      <w:marBottom w:val="0"/>
      <w:divBdr>
        <w:top w:val="none" w:sz="0" w:space="0" w:color="auto"/>
        <w:left w:val="none" w:sz="0" w:space="0" w:color="auto"/>
        <w:bottom w:val="none" w:sz="0" w:space="0" w:color="auto"/>
        <w:right w:val="none" w:sz="0" w:space="0" w:color="auto"/>
      </w:divBdr>
    </w:div>
    <w:div w:id="1673601299">
      <w:bodyDiv w:val="1"/>
      <w:marLeft w:val="0"/>
      <w:marRight w:val="0"/>
      <w:marTop w:val="0"/>
      <w:marBottom w:val="0"/>
      <w:divBdr>
        <w:top w:val="none" w:sz="0" w:space="0" w:color="auto"/>
        <w:left w:val="none" w:sz="0" w:space="0" w:color="auto"/>
        <w:bottom w:val="none" w:sz="0" w:space="0" w:color="auto"/>
        <w:right w:val="none" w:sz="0" w:space="0" w:color="auto"/>
      </w:divBdr>
    </w:div>
    <w:div w:id="1674719501">
      <w:bodyDiv w:val="1"/>
      <w:marLeft w:val="0"/>
      <w:marRight w:val="0"/>
      <w:marTop w:val="0"/>
      <w:marBottom w:val="0"/>
      <w:divBdr>
        <w:top w:val="none" w:sz="0" w:space="0" w:color="auto"/>
        <w:left w:val="none" w:sz="0" w:space="0" w:color="auto"/>
        <w:bottom w:val="none" w:sz="0" w:space="0" w:color="auto"/>
        <w:right w:val="none" w:sz="0" w:space="0" w:color="auto"/>
      </w:divBdr>
    </w:div>
    <w:div w:id="1675691160">
      <w:bodyDiv w:val="1"/>
      <w:marLeft w:val="0"/>
      <w:marRight w:val="0"/>
      <w:marTop w:val="0"/>
      <w:marBottom w:val="0"/>
      <w:divBdr>
        <w:top w:val="none" w:sz="0" w:space="0" w:color="auto"/>
        <w:left w:val="none" w:sz="0" w:space="0" w:color="auto"/>
        <w:bottom w:val="none" w:sz="0" w:space="0" w:color="auto"/>
        <w:right w:val="none" w:sz="0" w:space="0" w:color="auto"/>
      </w:divBdr>
    </w:div>
    <w:div w:id="1675762282">
      <w:bodyDiv w:val="1"/>
      <w:marLeft w:val="0"/>
      <w:marRight w:val="0"/>
      <w:marTop w:val="0"/>
      <w:marBottom w:val="0"/>
      <w:divBdr>
        <w:top w:val="none" w:sz="0" w:space="0" w:color="auto"/>
        <w:left w:val="none" w:sz="0" w:space="0" w:color="auto"/>
        <w:bottom w:val="none" w:sz="0" w:space="0" w:color="auto"/>
        <w:right w:val="none" w:sz="0" w:space="0" w:color="auto"/>
      </w:divBdr>
    </w:div>
    <w:div w:id="1675917696">
      <w:bodyDiv w:val="1"/>
      <w:marLeft w:val="0"/>
      <w:marRight w:val="0"/>
      <w:marTop w:val="0"/>
      <w:marBottom w:val="0"/>
      <w:divBdr>
        <w:top w:val="none" w:sz="0" w:space="0" w:color="auto"/>
        <w:left w:val="none" w:sz="0" w:space="0" w:color="auto"/>
        <w:bottom w:val="none" w:sz="0" w:space="0" w:color="auto"/>
        <w:right w:val="none" w:sz="0" w:space="0" w:color="auto"/>
      </w:divBdr>
    </w:div>
    <w:div w:id="1676027866">
      <w:bodyDiv w:val="1"/>
      <w:marLeft w:val="0"/>
      <w:marRight w:val="0"/>
      <w:marTop w:val="0"/>
      <w:marBottom w:val="0"/>
      <w:divBdr>
        <w:top w:val="none" w:sz="0" w:space="0" w:color="auto"/>
        <w:left w:val="none" w:sz="0" w:space="0" w:color="auto"/>
        <w:bottom w:val="none" w:sz="0" w:space="0" w:color="auto"/>
        <w:right w:val="none" w:sz="0" w:space="0" w:color="auto"/>
      </w:divBdr>
    </w:div>
    <w:div w:id="1676179453">
      <w:bodyDiv w:val="1"/>
      <w:marLeft w:val="0"/>
      <w:marRight w:val="0"/>
      <w:marTop w:val="0"/>
      <w:marBottom w:val="0"/>
      <w:divBdr>
        <w:top w:val="none" w:sz="0" w:space="0" w:color="auto"/>
        <w:left w:val="none" w:sz="0" w:space="0" w:color="auto"/>
        <w:bottom w:val="none" w:sz="0" w:space="0" w:color="auto"/>
        <w:right w:val="none" w:sz="0" w:space="0" w:color="auto"/>
      </w:divBdr>
    </w:div>
    <w:div w:id="1680309425">
      <w:bodyDiv w:val="1"/>
      <w:marLeft w:val="0"/>
      <w:marRight w:val="0"/>
      <w:marTop w:val="0"/>
      <w:marBottom w:val="0"/>
      <w:divBdr>
        <w:top w:val="none" w:sz="0" w:space="0" w:color="auto"/>
        <w:left w:val="none" w:sz="0" w:space="0" w:color="auto"/>
        <w:bottom w:val="none" w:sz="0" w:space="0" w:color="auto"/>
        <w:right w:val="none" w:sz="0" w:space="0" w:color="auto"/>
      </w:divBdr>
    </w:div>
    <w:div w:id="1680424762">
      <w:bodyDiv w:val="1"/>
      <w:marLeft w:val="0"/>
      <w:marRight w:val="0"/>
      <w:marTop w:val="0"/>
      <w:marBottom w:val="0"/>
      <w:divBdr>
        <w:top w:val="none" w:sz="0" w:space="0" w:color="auto"/>
        <w:left w:val="none" w:sz="0" w:space="0" w:color="auto"/>
        <w:bottom w:val="none" w:sz="0" w:space="0" w:color="auto"/>
        <w:right w:val="none" w:sz="0" w:space="0" w:color="auto"/>
      </w:divBdr>
    </w:div>
    <w:div w:id="1680739982">
      <w:bodyDiv w:val="1"/>
      <w:marLeft w:val="0"/>
      <w:marRight w:val="0"/>
      <w:marTop w:val="0"/>
      <w:marBottom w:val="0"/>
      <w:divBdr>
        <w:top w:val="none" w:sz="0" w:space="0" w:color="auto"/>
        <w:left w:val="none" w:sz="0" w:space="0" w:color="auto"/>
        <w:bottom w:val="none" w:sz="0" w:space="0" w:color="auto"/>
        <w:right w:val="none" w:sz="0" w:space="0" w:color="auto"/>
      </w:divBdr>
    </w:div>
    <w:div w:id="1681468619">
      <w:bodyDiv w:val="1"/>
      <w:marLeft w:val="0"/>
      <w:marRight w:val="0"/>
      <w:marTop w:val="0"/>
      <w:marBottom w:val="0"/>
      <w:divBdr>
        <w:top w:val="none" w:sz="0" w:space="0" w:color="auto"/>
        <w:left w:val="none" w:sz="0" w:space="0" w:color="auto"/>
        <w:bottom w:val="none" w:sz="0" w:space="0" w:color="auto"/>
        <w:right w:val="none" w:sz="0" w:space="0" w:color="auto"/>
      </w:divBdr>
    </w:div>
    <w:div w:id="1681543775">
      <w:bodyDiv w:val="1"/>
      <w:marLeft w:val="0"/>
      <w:marRight w:val="0"/>
      <w:marTop w:val="0"/>
      <w:marBottom w:val="0"/>
      <w:divBdr>
        <w:top w:val="none" w:sz="0" w:space="0" w:color="auto"/>
        <w:left w:val="none" w:sz="0" w:space="0" w:color="auto"/>
        <w:bottom w:val="none" w:sz="0" w:space="0" w:color="auto"/>
        <w:right w:val="none" w:sz="0" w:space="0" w:color="auto"/>
      </w:divBdr>
    </w:div>
    <w:div w:id="1681853627">
      <w:bodyDiv w:val="1"/>
      <w:marLeft w:val="0"/>
      <w:marRight w:val="0"/>
      <w:marTop w:val="0"/>
      <w:marBottom w:val="0"/>
      <w:divBdr>
        <w:top w:val="none" w:sz="0" w:space="0" w:color="auto"/>
        <w:left w:val="none" w:sz="0" w:space="0" w:color="auto"/>
        <w:bottom w:val="none" w:sz="0" w:space="0" w:color="auto"/>
        <w:right w:val="none" w:sz="0" w:space="0" w:color="auto"/>
      </w:divBdr>
    </w:div>
    <w:div w:id="1681927214">
      <w:bodyDiv w:val="1"/>
      <w:marLeft w:val="0"/>
      <w:marRight w:val="0"/>
      <w:marTop w:val="0"/>
      <w:marBottom w:val="0"/>
      <w:divBdr>
        <w:top w:val="none" w:sz="0" w:space="0" w:color="auto"/>
        <w:left w:val="none" w:sz="0" w:space="0" w:color="auto"/>
        <w:bottom w:val="none" w:sz="0" w:space="0" w:color="auto"/>
        <w:right w:val="none" w:sz="0" w:space="0" w:color="auto"/>
      </w:divBdr>
    </w:div>
    <w:div w:id="1681931502">
      <w:bodyDiv w:val="1"/>
      <w:marLeft w:val="0"/>
      <w:marRight w:val="0"/>
      <w:marTop w:val="0"/>
      <w:marBottom w:val="0"/>
      <w:divBdr>
        <w:top w:val="none" w:sz="0" w:space="0" w:color="auto"/>
        <w:left w:val="none" w:sz="0" w:space="0" w:color="auto"/>
        <w:bottom w:val="none" w:sz="0" w:space="0" w:color="auto"/>
        <w:right w:val="none" w:sz="0" w:space="0" w:color="auto"/>
      </w:divBdr>
    </w:div>
    <w:div w:id="1682312614">
      <w:bodyDiv w:val="1"/>
      <w:marLeft w:val="0"/>
      <w:marRight w:val="0"/>
      <w:marTop w:val="0"/>
      <w:marBottom w:val="0"/>
      <w:divBdr>
        <w:top w:val="none" w:sz="0" w:space="0" w:color="auto"/>
        <w:left w:val="none" w:sz="0" w:space="0" w:color="auto"/>
        <w:bottom w:val="none" w:sz="0" w:space="0" w:color="auto"/>
        <w:right w:val="none" w:sz="0" w:space="0" w:color="auto"/>
      </w:divBdr>
    </w:div>
    <w:div w:id="1684938314">
      <w:bodyDiv w:val="1"/>
      <w:marLeft w:val="0"/>
      <w:marRight w:val="0"/>
      <w:marTop w:val="0"/>
      <w:marBottom w:val="0"/>
      <w:divBdr>
        <w:top w:val="none" w:sz="0" w:space="0" w:color="auto"/>
        <w:left w:val="none" w:sz="0" w:space="0" w:color="auto"/>
        <w:bottom w:val="none" w:sz="0" w:space="0" w:color="auto"/>
        <w:right w:val="none" w:sz="0" w:space="0" w:color="auto"/>
      </w:divBdr>
    </w:div>
    <w:div w:id="1685129678">
      <w:bodyDiv w:val="1"/>
      <w:marLeft w:val="0"/>
      <w:marRight w:val="0"/>
      <w:marTop w:val="0"/>
      <w:marBottom w:val="0"/>
      <w:divBdr>
        <w:top w:val="none" w:sz="0" w:space="0" w:color="auto"/>
        <w:left w:val="none" w:sz="0" w:space="0" w:color="auto"/>
        <w:bottom w:val="none" w:sz="0" w:space="0" w:color="auto"/>
        <w:right w:val="none" w:sz="0" w:space="0" w:color="auto"/>
      </w:divBdr>
    </w:div>
    <w:div w:id="1685352487">
      <w:bodyDiv w:val="1"/>
      <w:marLeft w:val="0"/>
      <w:marRight w:val="0"/>
      <w:marTop w:val="0"/>
      <w:marBottom w:val="0"/>
      <w:divBdr>
        <w:top w:val="none" w:sz="0" w:space="0" w:color="auto"/>
        <w:left w:val="none" w:sz="0" w:space="0" w:color="auto"/>
        <w:bottom w:val="none" w:sz="0" w:space="0" w:color="auto"/>
        <w:right w:val="none" w:sz="0" w:space="0" w:color="auto"/>
      </w:divBdr>
    </w:div>
    <w:div w:id="1685939643">
      <w:bodyDiv w:val="1"/>
      <w:marLeft w:val="0"/>
      <w:marRight w:val="0"/>
      <w:marTop w:val="0"/>
      <w:marBottom w:val="0"/>
      <w:divBdr>
        <w:top w:val="none" w:sz="0" w:space="0" w:color="auto"/>
        <w:left w:val="none" w:sz="0" w:space="0" w:color="auto"/>
        <w:bottom w:val="none" w:sz="0" w:space="0" w:color="auto"/>
        <w:right w:val="none" w:sz="0" w:space="0" w:color="auto"/>
      </w:divBdr>
    </w:div>
    <w:div w:id="1686130329">
      <w:bodyDiv w:val="1"/>
      <w:marLeft w:val="0"/>
      <w:marRight w:val="0"/>
      <w:marTop w:val="0"/>
      <w:marBottom w:val="0"/>
      <w:divBdr>
        <w:top w:val="none" w:sz="0" w:space="0" w:color="auto"/>
        <w:left w:val="none" w:sz="0" w:space="0" w:color="auto"/>
        <w:bottom w:val="none" w:sz="0" w:space="0" w:color="auto"/>
        <w:right w:val="none" w:sz="0" w:space="0" w:color="auto"/>
      </w:divBdr>
    </w:div>
    <w:div w:id="1686246145">
      <w:bodyDiv w:val="1"/>
      <w:marLeft w:val="0"/>
      <w:marRight w:val="0"/>
      <w:marTop w:val="0"/>
      <w:marBottom w:val="0"/>
      <w:divBdr>
        <w:top w:val="none" w:sz="0" w:space="0" w:color="auto"/>
        <w:left w:val="none" w:sz="0" w:space="0" w:color="auto"/>
        <w:bottom w:val="none" w:sz="0" w:space="0" w:color="auto"/>
        <w:right w:val="none" w:sz="0" w:space="0" w:color="auto"/>
      </w:divBdr>
    </w:div>
    <w:div w:id="1686592966">
      <w:bodyDiv w:val="1"/>
      <w:marLeft w:val="0"/>
      <w:marRight w:val="0"/>
      <w:marTop w:val="0"/>
      <w:marBottom w:val="0"/>
      <w:divBdr>
        <w:top w:val="none" w:sz="0" w:space="0" w:color="auto"/>
        <w:left w:val="none" w:sz="0" w:space="0" w:color="auto"/>
        <w:bottom w:val="none" w:sz="0" w:space="0" w:color="auto"/>
        <w:right w:val="none" w:sz="0" w:space="0" w:color="auto"/>
      </w:divBdr>
    </w:div>
    <w:div w:id="1686711468">
      <w:bodyDiv w:val="1"/>
      <w:marLeft w:val="0"/>
      <w:marRight w:val="0"/>
      <w:marTop w:val="0"/>
      <w:marBottom w:val="0"/>
      <w:divBdr>
        <w:top w:val="none" w:sz="0" w:space="0" w:color="auto"/>
        <w:left w:val="none" w:sz="0" w:space="0" w:color="auto"/>
        <w:bottom w:val="none" w:sz="0" w:space="0" w:color="auto"/>
        <w:right w:val="none" w:sz="0" w:space="0" w:color="auto"/>
      </w:divBdr>
    </w:div>
    <w:div w:id="1687247700">
      <w:bodyDiv w:val="1"/>
      <w:marLeft w:val="0"/>
      <w:marRight w:val="0"/>
      <w:marTop w:val="0"/>
      <w:marBottom w:val="0"/>
      <w:divBdr>
        <w:top w:val="none" w:sz="0" w:space="0" w:color="auto"/>
        <w:left w:val="none" w:sz="0" w:space="0" w:color="auto"/>
        <w:bottom w:val="none" w:sz="0" w:space="0" w:color="auto"/>
        <w:right w:val="none" w:sz="0" w:space="0" w:color="auto"/>
      </w:divBdr>
    </w:div>
    <w:div w:id="1687749836">
      <w:bodyDiv w:val="1"/>
      <w:marLeft w:val="0"/>
      <w:marRight w:val="0"/>
      <w:marTop w:val="0"/>
      <w:marBottom w:val="0"/>
      <w:divBdr>
        <w:top w:val="none" w:sz="0" w:space="0" w:color="auto"/>
        <w:left w:val="none" w:sz="0" w:space="0" w:color="auto"/>
        <w:bottom w:val="none" w:sz="0" w:space="0" w:color="auto"/>
        <w:right w:val="none" w:sz="0" w:space="0" w:color="auto"/>
      </w:divBdr>
    </w:div>
    <w:div w:id="1687824712">
      <w:bodyDiv w:val="1"/>
      <w:marLeft w:val="0"/>
      <w:marRight w:val="0"/>
      <w:marTop w:val="0"/>
      <w:marBottom w:val="0"/>
      <w:divBdr>
        <w:top w:val="none" w:sz="0" w:space="0" w:color="auto"/>
        <w:left w:val="none" w:sz="0" w:space="0" w:color="auto"/>
        <w:bottom w:val="none" w:sz="0" w:space="0" w:color="auto"/>
        <w:right w:val="none" w:sz="0" w:space="0" w:color="auto"/>
      </w:divBdr>
    </w:div>
    <w:div w:id="1689597851">
      <w:bodyDiv w:val="1"/>
      <w:marLeft w:val="0"/>
      <w:marRight w:val="0"/>
      <w:marTop w:val="0"/>
      <w:marBottom w:val="0"/>
      <w:divBdr>
        <w:top w:val="none" w:sz="0" w:space="0" w:color="auto"/>
        <w:left w:val="none" w:sz="0" w:space="0" w:color="auto"/>
        <w:bottom w:val="none" w:sz="0" w:space="0" w:color="auto"/>
        <w:right w:val="none" w:sz="0" w:space="0" w:color="auto"/>
      </w:divBdr>
    </w:div>
    <w:div w:id="1689983872">
      <w:bodyDiv w:val="1"/>
      <w:marLeft w:val="0"/>
      <w:marRight w:val="0"/>
      <w:marTop w:val="0"/>
      <w:marBottom w:val="0"/>
      <w:divBdr>
        <w:top w:val="none" w:sz="0" w:space="0" w:color="auto"/>
        <w:left w:val="none" w:sz="0" w:space="0" w:color="auto"/>
        <w:bottom w:val="none" w:sz="0" w:space="0" w:color="auto"/>
        <w:right w:val="none" w:sz="0" w:space="0" w:color="auto"/>
      </w:divBdr>
    </w:div>
    <w:div w:id="1692679316">
      <w:bodyDiv w:val="1"/>
      <w:marLeft w:val="0"/>
      <w:marRight w:val="0"/>
      <w:marTop w:val="0"/>
      <w:marBottom w:val="0"/>
      <w:divBdr>
        <w:top w:val="none" w:sz="0" w:space="0" w:color="auto"/>
        <w:left w:val="none" w:sz="0" w:space="0" w:color="auto"/>
        <w:bottom w:val="none" w:sz="0" w:space="0" w:color="auto"/>
        <w:right w:val="none" w:sz="0" w:space="0" w:color="auto"/>
      </w:divBdr>
    </w:div>
    <w:div w:id="1693456597">
      <w:bodyDiv w:val="1"/>
      <w:marLeft w:val="0"/>
      <w:marRight w:val="0"/>
      <w:marTop w:val="0"/>
      <w:marBottom w:val="0"/>
      <w:divBdr>
        <w:top w:val="none" w:sz="0" w:space="0" w:color="auto"/>
        <w:left w:val="none" w:sz="0" w:space="0" w:color="auto"/>
        <w:bottom w:val="none" w:sz="0" w:space="0" w:color="auto"/>
        <w:right w:val="none" w:sz="0" w:space="0" w:color="auto"/>
      </w:divBdr>
    </w:div>
    <w:div w:id="1694304480">
      <w:bodyDiv w:val="1"/>
      <w:marLeft w:val="0"/>
      <w:marRight w:val="0"/>
      <w:marTop w:val="0"/>
      <w:marBottom w:val="0"/>
      <w:divBdr>
        <w:top w:val="none" w:sz="0" w:space="0" w:color="auto"/>
        <w:left w:val="none" w:sz="0" w:space="0" w:color="auto"/>
        <w:bottom w:val="none" w:sz="0" w:space="0" w:color="auto"/>
        <w:right w:val="none" w:sz="0" w:space="0" w:color="auto"/>
      </w:divBdr>
    </w:div>
    <w:div w:id="1695113012">
      <w:bodyDiv w:val="1"/>
      <w:marLeft w:val="0"/>
      <w:marRight w:val="0"/>
      <w:marTop w:val="0"/>
      <w:marBottom w:val="0"/>
      <w:divBdr>
        <w:top w:val="none" w:sz="0" w:space="0" w:color="auto"/>
        <w:left w:val="none" w:sz="0" w:space="0" w:color="auto"/>
        <w:bottom w:val="none" w:sz="0" w:space="0" w:color="auto"/>
        <w:right w:val="none" w:sz="0" w:space="0" w:color="auto"/>
      </w:divBdr>
    </w:div>
    <w:div w:id="1695224697">
      <w:bodyDiv w:val="1"/>
      <w:marLeft w:val="0"/>
      <w:marRight w:val="0"/>
      <w:marTop w:val="0"/>
      <w:marBottom w:val="0"/>
      <w:divBdr>
        <w:top w:val="none" w:sz="0" w:space="0" w:color="auto"/>
        <w:left w:val="none" w:sz="0" w:space="0" w:color="auto"/>
        <w:bottom w:val="none" w:sz="0" w:space="0" w:color="auto"/>
        <w:right w:val="none" w:sz="0" w:space="0" w:color="auto"/>
      </w:divBdr>
    </w:div>
    <w:div w:id="1695381765">
      <w:bodyDiv w:val="1"/>
      <w:marLeft w:val="0"/>
      <w:marRight w:val="0"/>
      <w:marTop w:val="0"/>
      <w:marBottom w:val="0"/>
      <w:divBdr>
        <w:top w:val="none" w:sz="0" w:space="0" w:color="auto"/>
        <w:left w:val="none" w:sz="0" w:space="0" w:color="auto"/>
        <w:bottom w:val="none" w:sz="0" w:space="0" w:color="auto"/>
        <w:right w:val="none" w:sz="0" w:space="0" w:color="auto"/>
      </w:divBdr>
    </w:div>
    <w:div w:id="1696805621">
      <w:bodyDiv w:val="1"/>
      <w:marLeft w:val="0"/>
      <w:marRight w:val="0"/>
      <w:marTop w:val="0"/>
      <w:marBottom w:val="0"/>
      <w:divBdr>
        <w:top w:val="none" w:sz="0" w:space="0" w:color="auto"/>
        <w:left w:val="none" w:sz="0" w:space="0" w:color="auto"/>
        <w:bottom w:val="none" w:sz="0" w:space="0" w:color="auto"/>
        <w:right w:val="none" w:sz="0" w:space="0" w:color="auto"/>
      </w:divBdr>
    </w:div>
    <w:div w:id="1696884094">
      <w:bodyDiv w:val="1"/>
      <w:marLeft w:val="0"/>
      <w:marRight w:val="0"/>
      <w:marTop w:val="0"/>
      <w:marBottom w:val="0"/>
      <w:divBdr>
        <w:top w:val="none" w:sz="0" w:space="0" w:color="auto"/>
        <w:left w:val="none" w:sz="0" w:space="0" w:color="auto"/>
        <w:bottom w:val="none" w:sz="0" w:space="0" w:color="auto"/>
        <w:right w:val="none" w:sz="0" w:space="0" w:color="auto"/>
      </w:divBdr>
    </w:div>
    <w:div w:id="1696926903">
      <w:bodyDiv w:val="1"/>
      <w:marLeft w:val="0"/>
      <w:marRight w:val="0"/>
      <w:marTop w:val="0"/>
      <w:marBottom w:val="0"/>
      <w:divBdr>
        <w:top w:val="none" w:sz="0" w:space="0" w:color="auto"/>
        <w:left w:val="none" w:sz="0" w:space="0" w:color="auto"/>
        <w:bottom w:val="none" w:sz="0" w:space="0" w:color="auto"/>
        <w:right w:val="none" w:sz="0" w:space="0" w:color="auto"/>
      </w:divBdr>
    </w:div>
    <w:div w:id="1697731282">
      <w:bodyDiv w:val="1"/>
      <w:marLeft w:val="0"/>
      <w:marRight w:val="0"/>
      <w:marTop w:val="0"/>
      <w:marBottom w:val="0"/>
      <w:divBdr>
        <w:top w:val="none" w:sz="0" w:space="0" w:color="auto"/>
        <w:left w:val="none" w:sz="0" w:space="0" w:color="auto"/>
        <w:bottom w:val="none" w:sz="0" w:space="0" w:color="auto"/>
        <w:right w:val="none" w:sz="0" w:space="0" w:color="auto"/>
      </w:divBdr>
    </w:div>
    <w:div w:id="1698699845">
      <w:bodyDiv w:val="1"/>
      <w:marLeft w:val="0"/>
      <w:marRight w:val="0"/>
      <w:marTop w:val="0"/>
      <w:marBottom w:val="0"/>
      <w:divBdr>
        <w:top w:val="none" w:sz="0" w:space="0" w:color="auto"/>
        <w:left w:val="none" w:sz="0" w:space="0" w:color="auto"/>
        <w:bottom w:val="none" w:sz="0" w:space="0" w:color="auto"/>
        <w:right w:val="none" w:sz="0" w:space="0" w:color="auto"/>
      </w:divBdr>
    </w:div>
    <w:div w:id="1699818576">
      <w:bodyDiv w:val="1"/>
      <w:marLeft w:val="0"/>
      <w:marRight w:val="0"/>
      <w:marTop w:val="0"/>
      <w:marBottom w:val="0"/>
      <w:divBdr>
        <w:top w:val="none" w:sz="0" w:space="0" w:color="auto"/>
        <w:left w:val="none" w:sz="0" w:space="0" w:color="auto"/>
        <w:bottom w:val="none" w:sz="0" w:space="0" w:color="auto"/>
        <w:right w:val="none" w:sz="0" w:space="0" w:color="auto"/>
      </w:divBdr>
    </w:div>
    <w:div w:id="1700818814">
      <w:bodyDiv w:val="1"/>
      <w:marLeft w:val="0"/>
      <w:marRight w:val="0"/>
      <w:marTop w:val="0"/>
      <w:marBottom w:val="0"/>
      <w:divBdr>
        <w:top w:val="none" w:sz="0" w:space="0" w:color="auto"/>
        <w:left w:val="none" w:sz="0" w:space="0" w:color="auto"/>
        <w:bottom w:val="none" w:sz="0" w:space="0" w:color="auto"/>
        <w:right w:val="none" w:sz="0" w:space="0" w:color="auto"/>
      </w:divBdr>
    </w:div>
    <w:div w:id="1701777132">
      <w:bodyDiv w:val="1"/>
      <w:marLeft w:val="0"/>
      <w:marRight w:val="0"/>
      <w:marTop w:val="0"/>
      <w:marBottom w:val="0"/>
      <w:divBdr>
        <w:top w:val="none" w:sz="0" w:space="0" w:color="auto"/>
        <w:left w:val="none" w:sz="0" w:space="0" w:color="auto"/>
        <w:bottom w:val="none" w:sz="0" w:space="0" w:color="auto"/>
        <w:right w:val="none" w:sz="0" w:space="0" w:color="auto"/>
      </w:divBdr>
    </w:div>
    <w:div w:id="1702512855">
      <w:bodyDiv w:val="1"/>
      <w:marLeft w:val="0"/>
      <w:marRight w:val="0"/>
      <w:marTop w:val="0"/>
      <w:marBottom w:val="0"/>
      <w:divBdr>
        <w:top w:val="none" w:sz="0" w:space="0" w:color="auto"/>
        <w:left w:val="none" w:sz="0" w:space="0" w:color="auto"/>
        <w:bottom w:val="none" w:sz="0" w:space="0" w:color="auto"/>
        <w:right w:val="none" w:sz="0" w:space="0" w:color="auto"/>
      </w:divBdr>
    </w:div>
    <w:div w:id="1703674870">
      <w:bodyDiv w:val="1"/>
      <w:marLeft w:val="0"/>
      <w:marRight w:val="0"/>
      <w:marTop w:val="0"/>
      <w:marBottom w:val="0"/>
      <w:divBdr>
        <w:top w:val="none" w:sz="0" w:space="0" w:color="auto"/>
        <w:left w:val="none" w:sz="0" w:space="0" w:color="auto"/>
        <w:bottom w:val="none" w:sz="0" w:space="0" w:color="auto"/>
        <w:right w:val="none" w:sz="0" w:space="0" w:color="auto"/>
      </w:divBdr>
    </w:div>
    <w:div w:id="1705597457">
      <w:bodyDiv w:val="1"/>
      <w:marLeft w:val="0"/>
      <w:marRight w:val="0"/>
      <w:marTop w:val="0"/>
      <w:marBottom w:val="0"/>
      <w:divBdr>
        <w:top w:val="none" w:sz="0" w:space="0" w:color="auto"/>
        <w:left w:val="none" w:sz="0" w:space="0" w:color="auto"/>
        <w:bottom w:val="none" w:sz="0" w:space="0" w:color="auto"/>
        <w:right w:val="none" w:sz="0" w:space="0" w:color="auto"/>
      </w:divBdr>
    </w:div>
    <w:div w:id="1705642213">
      <w:bodyDiv w:val="1"/>
      <w:marLeft w:val="0"/>
      <w:marRight w:val="0"/>
      <w:marTop w:val="0"/>
      <w:marBottom w:val="0"/>
      <w:divBdr>
        <w:top w:val="none" w:sz="0" w:space="0" w:color="auto"/>
        <w:left w:val="none" w:sz="0" w:space="0" w:color="auto"/>
        <w:bottom w:val="none" w:sz="0" w:space="0" w:color="auto"/>
        <w:right w:val="none" w:sz="0" w:space="0" w:color="auto"/>
      </w:divBdr>
    </w:div>
    <w:div w:id="1709262265">
      <w:bodyDiv w:val="1"/>
      <w:marLeft w:val="0"/>
      <w:marRight w:val="0"/>
      <w:marTop w:val="0"/>
      <w:marBottom w:val="0"/>
      <w:divBdr>
        <w:top w:val="none" w:sz="0" w:space="0" w:color="auto"/>
        <w:left w:val="none" w:sz="0" w:space="0" w:color="auto"/>
        <w:bottom w:val="none" w:sz="0" w:space="0" w:color="auto"/>
        <w:right w:val="none" w:sz="0" w:space="0" w:color="auto"/>
      </w:divBdr>
    </w:div>
    <w:div w:id="1710455119">
      <w:bodyDiv w:val="1"/>
      <w:marLeft w:val="0"/>
      <w:marRight w:val="0"/>
      <w:marTop w:val="0"/>
      <w:marBottom w:val="0"/>
      <w:divBdr>
        <w:top w:val="none" w:sz="0" w:space="0" w:color="auto"/>
        <w:left w:val="none" w:sz="0" w:space="0" w:color="auto"/>
        <w:bottom w:val="none" w:sz="0" w:space="0" w:color="auto"/>
        <w:right w:val="none" w:sz="0" w:space="0" w:color="auto"/>
      </w:divBdr>
    </w:div>
    <w:div w:id="1713142694">
      <w:bodyDiv w:val="1"/>
      <w:marLeft w:val="0"/>
      <w:marRight w:val="0"/>
      <w:marTop w:val="0"/>
      <w:marBottom w:val="0"/>
      <w:divBdr>
        <w:top w:val="none" w:sz="0" w:space="0" w:color="auto"/>
        <w:left w:val="none" w:sz="0" w:space="0" w:color="auto"/>
        <w:bottom w:val="none" w:sz="0" w:space="0" w:color="auto"/>
        <w:right w:val="none" w:sz="0" w:space="0" w:color="auto"/>
      </w:divBdr>
    </w:div>
    <w:div w:id="1714117742">
      <w:bodyDiv w:val="1"/>
      <w:marLeft w:val="0"/>
      <w:marRight w:val="0"/>
      <w:marTop w:val="0"/>
      <w:marBottom w:val="0"/>
      <w:divBdr>
        <w:top w:val="none" w:sz="0" w:space="0" w:color="auto"/>
        <w:left w:val="none" w:sz="0" w:space="0" w:color="auto"/>
        <w:bottom w:val="none" w:sz="0" w:space="0" w:color="auto"/>
        <w:right w:val="none" w:sz="0" w:space="0" w:color="auto"/>
      </w:divBdr>
    </w:div>
    <w:div w:id="1714311734">
      <w:bodyDiv w:val="1"/>
      <w:marLeft w:val="0"/>
      <w:marRight w:val="0"/>
      <w:marTop w:val="0"/>
      <w:marBottom w:val="0"/>
      <w:divBdr>
        <w:top w:val="none" w:sz="0" w:space="0" w:color="auto"/>
        <w:left w:val="none" w:sz="0" w:space="0" w:color="auto"/>
        <w:bottom w:val="none" w:sz="0" w:space="0" w:color="auto"/>
        <w:right w:val="none" w:sz="0" w:space="0" w:color="auto"/>
      </w:divBdr>
    </w:div>
    <w:div w:id="1714383415">
      <w:bodyDiv w:val="1"/>
      <w:marLeft w:val="0"/>
      <w:marRight w:val="0"/>
      <w:marTop w:val="0"/>
      <w:marBottom w:val="0"/>
      <w:divBdr>
        <w:top w:val="none" w:sz="0" w:space="0" w:color="auto"/>
        <w:left w:val="none" w:sz="0" w:space="0" w:color="auto"/>
        <w:bottom w:val="none" w:sz="0" w:space="0" w:color="auto"/>
        <w:right w:val="none" w:sz="0" w:space="0" w:color="auto"/>
      </w:divBdr>
    </w:div>
    <w:div w:id="1715275082">
      <w:bodyDiv w:val="1"/>
      <w:marLeft w:val="0"/>
      <w:marRight w:val="0"/>
      <w:marTop w:val="0"/>
      <w:marBottom w:val="0"/>
      <w:divBdr>
        <w:top w:val="none" w:sz="0" w:space="0" w:color="auto"/>
        <w:left w:val="none" w:sz="0" w:space="0" w:color="auto"/>
        <w:bottom w:val="none" w:sz="0" w:space="0" w:color="auto"/>
        <w:right w:val="none" w:sz="0" w:space="0" w:color="auto"/>
      </w:divBdr>
    </w:div>
    <w:div w:id="1715544969">
      <w:bodyDiv w:val="1"/>
      <w:marLeft w:val="0"/>
      <w:marRight w:val="0"/>
      <w:marTop w:val="0"/>
      <w:marBottom w:val="0"/>
      <w:divBdr>
        <w:top w:val="none" w:sz="0" w:space="0" w:color="auto"/>
        <w:left w:val="none" w:sz="0" w:space="0" w:color="auto"/>
        <w:bottom w:val="none" w:sz="0" w:space="0" w:color="auto"/>
        <w:right w:val="none" w:sz="0" w:space="0" w:color="auto"/>
      </w:divBdr>
    </w:div>
    <w:div w:id="1716853571">
      <w:bodyDiv w:val="1"/>
      <w:marLeft w:val="0"/>
      <w:marRight w:val="0"/>
      <w:marTop w:val="0"/>
      <w:marBottom w:val="0"/>
      <w:divBdr>
        <w:top w:val="none" w:sz="0" w:space="0" w:color="auto"/>
        <w:left w:val="none" w:sz="0" w:space="0" w:color="auto"/>
        <w:bottom w:val="none" w:sz="0" w:space="0" w:color="auto"/>
        <w:right w:val="none" w:sz="0" w:space="0" w:color="auto"/>
      </w:divBdr>
    </w:div>
    <w:div w:id="1717241394">
      <w:bodyDiv w:val="1"/>
      <w:marLeft w:val="0"/>
      <w:marRight w:val="0"/>
      <w:marTop w:val="0"/>
      <w:marBottom w:val="0"/>
      <w:divBdr>
        <w:top w:val="none" w:sz="0" w:space="0" w:color="auto"/>
        <w:left w:val="none" w:sz="0" w:space="0" w:color="auto"/>
        <w:bottom w:val="none" w:sz="0" w:space="0" w:color="auto"/>
        <w:right w:val="none" w:sz="0" w:space="0" w:color="auto"/>
      </w:divBdr>
    </w:div>
    <w:div w:id="1719471018">
      <w:bodyDiv w:val="1"/>
      <w:marLeft w:val="0"/>
      <w:marRight w:val="0"/>
      <w:marTop w:val="0"/>
      <w:marBottom w:val="0"/>
      <w:divBdr>
        <w:top w:val="none" w:sz="0" w:space="0" w:color="auto"/>
        <w:left w:val="none" w:sz="0" w:space="0" w:color="auto"/>
        <w:bottom w:val="none" w:sz="0" w:space="0" w:color="auto"/>
        <w:right w:val="none" w:sz="0" w:space="0" w:color="auto"/>
      </w:divBdr>
    </w:div>
    <w:div w:id="1719739330">
      <w:bodyDiv w:val="1"/>
      <w:marLeft w:val="0"/>
      <w:marRight w:val="0"/>
      <w:marTop w:val="0"/>
      <w:marBottom w:val="0"/>
      <w:divBdr>
        <w:top w:val="none" w:sz="0" w:space="0" w:color="auto"/>
        <w:left w:val="none" w:sz="0" w:space="0" w:color="auto"/>
        <w:bottom w:val="none" w:sz="0" w:space="0" w:color="auto"/>
        <w:right w:val="none" w:sz="0" w:space="0" w:color="auto"/>
      </w:divBdr>
    </w:div>
    <w:div w:id="1720012957">
      <w:bodyDiv w:val="1"/>
      <w:marLeft w:val="0"/>
      <w:marRight w:val="0"/>
      <w:marTop w:val="0"/>
      <w:marBottom w:val="0"/>
      <w:divBdr>
        <w:top w:val="none" w:sz="0" w:space="0" w:color="auto"/>
        <w:left w:val="none" w:sz="0" w:space="0" w:color="auto"/>
        <w:bottom w:val="none" w:sz="0" w:space="0" w:color="auto"/>
        <w:right w:val="none" w:sz="0" w:space="0" w:color="auto"/>
      </w:divBdr>
    </w:div>
    <w:div w:id="1720857007">
      <w:bodyDiv w:val="1"/>
      <w:marLeft w:val="0"/>
      <w:marRight w:val="0"/>
      <w:marTop w:val="0"/>
      <w:marBottom w:val="0"/>
      <w:divBdr>
        <w:top w:val="none" w:sz="0" w:space="0" w:color="auto"/>
        <w:left w:val="none" w:sz="0" w:space="0" w:color="auto"/>
        <w:bottom w:val="none" w:sz="0" w:space="0" w:color="auto"/>
        <w:right w:val="none" w:sz="0" w:space="0" w:color="auto"/>
      </w:divBdr>
    </w:div>
    <w:div w:id="1722897889">
      <w:bodyDiv w:val="1"/>
      <w:marLeft w:val="0"/>
      <w:marRight w:val="0"/>
      <w:marTop w:val="0"/>
      <w:marBottom w:val="0"/>
      <w:divBdr>
        <w:top w:val="none" w:sz="0" w:space="0" w:color="auto"/>
        <w:left w:val="none" w:sz="0" w:space="0" w:color="auto"/>
        <w:bottom w:val="none" w:sz="0" w:space="0" w:color="auto"/>
        <w:right w:val="none" w:sz="0" w:space="0" w:color="auto"/>
      </w:divBdr>
    </w:div>
    <w:div w:id="1723941229">
      <w:bodyDiv w:val="1"/>
      <w:marLeft w:val="0"/>
      <w:marRight w:val="0"/>
      <w:marTop w:val="0"/>
      <w:marBottom w:val="0"/>
      <w:divBdr>
        <w:top w:val="none" w:sz="0" w:space="0" w:color="auto"/>
        <w:left w:val="none" w:sz="0" w:space="0" w:color="auto"/>
        <w:bottom w:val="none" w:sz="0" w:space="0" w:color="auto"/>
        <w:right w:val="none" w:sz="0" w:space="0" w:color="auto"/>
      </w:divBdr>
    </w:div>
    <w:div w:id="1724013746">
      <w:bodyDiv w:val="1"/>
      <w:marLeft w:val="0"/>
      <w:marRight w:val="0"/>
      <w:marTop w:val="0"/>
      <w:marBottom w:val="0"/>
      <w:divBdr>
        <w:top w:val="none" w:sz="0" w:space="0" w:color="auto"/>
        <w:left w:val="none" w:sz="0" w:space="0" w:color="auto"/>
        <w:bottom w:val="none" w:sz="0" w:space="0" w:color="auto"/>
        <w:right w:val="none" w:sz="0" w:space="0" w:color="auto"/>
      </w:divBdr>
    </w:div>
    <w:div w:id="1724016747">
      <w:bodyDiv w:val="1"/>
      <w:marLeft w:val="0"/>
      <w:marRight w:val="0"/>
      <w:marTop w:val="0"/>
      <w:marBottom w:val="0"/>
      <w:divBdr>
        <w:top w:val="none" w:sz="0" w:space="0" w:color="auto"/>
        <w:left w:val="none" w:sz="0" w:space="0" w:color="auto"/>
        <w:bottom w:val="none" w:sz="0" w:space="0" w:color="auto"/>
        <w:right w:val="none" w:sz="0" w:space="0" w:color="auto"/>
      </w:divBdr>
    </w:div>
    <w:div w:id="1725522340">
      <w:bodyDiv w:val="1"/>
      <w:marLeft w:val="0"/>
      <w:marRight w:val="0"/>
      <w:marTop w:val="0"/>
      <w:marBottom w:val="0"/>
      <w:divBdr>
        <w:top w:val="none" w:sz="0" w:space="0" w:color="auto"/>
        <w:left w:val="none" w:sz="0" w:space="0" w:color="auto"/>
        <w:bottom w:val="none" w:sz="0" w:space="0" w:color="auto"/>
        <w:right w:val="none" w:sz="0" w:space="0" w:color="auto"/>
      </w:divBdr>
    </w:div>
    <w:div w:id="1726021697">
      <w:bodyDiv w:val="1"/>
      <w:marLeft w:val="0"/>
      <w:marRight w:val="0"/>
      <w:marTop w:val="0"/>
      <w:marBottom w:val="0"/>
      <w:divBdr>
        <w:top w:val="none" w:sz="0" w:space="0" w:color="auto"/>
        <w:left w:val="none" w:sz="0" w:space="0" w:color="auto"/>
        <w:bottom w:val="none" w:sz="0" w:space="0" w:color="auto"/>
        <w:right w:val="none" w:sz="0" w:space="0" w:color="auto"/>
      </w:divBdr>
    </w:div>
    <w:div w:id="1726104984">
      <w:bodyDiv w:val="1"/>
      <w:marLeft w:val="0"/>
      <w:marRight w:val="0"/>
      <w:marTop w:val="0"/>
      <w:marBottom w:val="0"/>
      <w:divBdr>
        <w:top w:val="none" w:sz="0" w:space="0" w:color="auto"/>
        <w:left w:val="none" w:sz="0" w:space="0" w:color="auto"/>
        <w:bottom w:val="none" w:sz="0" w:space="0" w:color="auto"/>
        <w:right w:val="none" w:sz="0" w:space="0" w:color="auto"/>
      </w:divBdr>
    </w:div>
    <w:div w:id="1726636740">
      <w:bodyDiv w:val="1"/>
      <w:marLeft w:val="0"/>
      <w:marRight w:val="0"/>
      <w:marTop w:val="0"/>
      <w:marBottom w:val="0"/>
      <w:divBdr>
        <w:top w:val="none" w:sz="0" w:space="0" w:color="auto"/>
        <w:left w:val="none" w:sz="0" w:space="0" w:color="auto"/>
        <w:bottom w:val="none" w:sz="0" w:space="0" w:color="auto"/>
        <w:right w:val="none" w:sz="0" w:space="0" w:color="auto"/>
      </w:divBdr>
    </w:div>
    <w:div w:id="1727101770">
      <w:bodyDiv w:val="1"/>
      <w:marLeft w:val="0"/>
      <w:marRight w:val="0"/>
      <w:marTop w:val="0"/>
      <w:marBottom w:val="0"/>
      <w:divBdr>
        <w:top w:val="none" w:sz="0" w:space="0" w:color="auto"/>
        <w:left w:val="none" w:sz="0" w:space="0" w:color="auto"/>
        <w:bottom w:val="none" w:sz="0" w:space="0" w:color="auto"/>
        <w:right w:val="none" w:sz="0" w:space="0" w:color="auto"/>
      </w:divBdr>
    </w:div>
    <w:div w:id="1727869965">
      <w:bodyDiv w:val="1"/>
      <w:marLeft w:val="0"/>
      <w:marRight w:val="0"/>
      <w:marTop w:val="0"/>
      <w:marBottom w:val="0"/>
      <w:divBdr>
        <w:top w:val="none" w:sz="0" w:space="0" w:color="auto"/>
        <w:left w:val="none" w:sz="0" w:space="0" w:color="auto"/>
        <w:bottom w:val="none" w:sz="0" w:space="0" w:color="auto"/>
        <w:right w:val="none" w:sz="0" w:space="0" w:color="auto"/>
      </w:divBdr>
    </w:div>
    <w:div w:id="1728261706">
      <w:bodyDiv w:val="1"/>
      <w:marLeft w:val="0"/>
      <w:marRight w:val="0"/>
      <w:marTop w:val="0"/>
      <w:marBottom w:val="0"/>
      <w:divBdr>
        <w:top w:val="none" w:sz="0" w:space="0" w:color="auto"/>
        <w:left w:val="none" w:sz="0" w:space="0" w:color="auto"/>
        <w:bottom w:val="none" w:sz="0" w:space="0" w:color="auto"/>
        <w:right w:val="none" w:sz="0" w:space="0" w:color="auto"/>
      </w:divBdr>
    </w:div>
    <w:div w:id="1728331385">
      <w:bodyDiv w:val="1"/>
      <w:marLeft w:val="0"/>
      <w:marRight w:val="0"/>
      <w:marTop w:val="0"/>
      <w:marBottom w:val="0"/>
      <w:divBdr>
        <w:top w:val="none" w:sz="0" w:space="0" w:color="auto"/>
        <w:left w:val="none" w:sz="0" w:space="0" w:color="auto"/>
        <w:bottom w:val="none" w:sz="0" w:space="0" w:color="auto"/>
        <w:right w:val="none" w:sz="0" w:space="0" w:color="auto"/>
      </w:divBdr>
    </w:div>
    <w:div w:id="1728609533">
      <w:bodyDiv w:val="1"/>
      <w:marLeft w:val="0"/>
      <w:marRight w:val="0"/>
      <w:marTop w:val="0"/>
      <w:marBottom w:val="0"/>
      <w:divBdr>
        <w:top w:val="none" w:sz="0" w:space="0" w:color="auto"/>
        <w:left w:val="none" w:sz="0" w:space="0" w:color="auto"/>
        <w:bottom w:val="none" w:sz="0" w:space="0" w:color="auto"/>
        <w:right w:val="none" w:sz="0" w:space="0" w:color="auto"/>
      </w:divBdr>
    </w:div>
    <w:div w:id="1729455503">
      <w:bodyDiv w:val="1"/>
      <w:marLeft w:val="0"/>
      <w:marRight w:val="0"/>
      <w:marTop w:val="0"/>
      <w:marBottom w:val="0"/>
      <w:divBdr>
        <w:top w:val="none" w:sz="0" w:space="0" w:color="auto"/>
        <w:left w:val="none" w:sz="0" w:space="0" w:color="auto"/>
        <w:bottom w:val="none" w:sz="0" w:space="0" w:color="auto"/>
        <w:right w:val="none" w:sz="0" w:space="0" w:color="auto"/>
      </w:divBdr>
    </w:div>
    <w:div w:id="1729916867">
      <w:bodyDiv w:val="1"/>
      <w:marLeft w:val="0"/>
      <w:marRight w:val="0"/>
      <w:marTop w:val="0"/>
      <w:marBottom w:val="0"/>
      <w:divBdr>
        <w:top w:val="none" w:sz="0" w:space="0" w:color="auto"/>
        <w:left w:val="none" w:sz="0" w:space="0" w:color="auto"/>
        <w:bottom w:val="none" w:sz="0" w:space="0" w:color="auto"/>
        <w:right w:val="none" w:sz="0" w:space="0" w:color="auto"/>
      </w:divBdr>
    </w:div>
    <w:div w:id="1731345842">
      <w:bodyDiv w:val="1"/>
      <w:marLeft w:val="0"/>
      <w:marRight w:val="0"/>
      <w:marTop w:val="0"/>
      <w:marBottom w:val="0"/>
      <w:divBdr>
        <w:top w:val="none" w:sz="0" w:space="0" w:color="auto"/>
        <w:left w:val="none" w:sz="0" w:space="0" w:color="auto"/>
        <w:bottom w:val="none" w:sz="0" w:space="0" w:color="auto"/>
        <w:right w:val="none" w:sz="0" w:space="0" w:color="auto"/>
      </w:divBdr>
    </w:div>
    <w:div w:id="1732074664">
      <w:bodyDiv w:val="1"/>
      <w:marLeft w:val="0"/>
      <w:marRight w:val="0"/>
      <w:marTop w:val="0"/>
      <w:marBottom w:val="0"/>
      <w:divBdr>
        <w:top w:val="none" w:sz="0" w:space="0" w:color="auto"/>
        <w:left w:val="none" w:sz="0" w:space="0" w:color="auto"/>
        <w:bottom w:val="none" w:sz="0" w:space="0" w:color="auto"/>
        <w:right w:val="none" w:sz="0" w:space="0" w:color="auto"/>
      </w:divBdr>
    </w:div>
    <w:div w:id="1732728421">
      <w:bodyDiv w:val="1"/>
      <w:marLeft w:val="0"/>
      <w:marRight w:val="0"/>
      <w:marTop w:val="0"/>
      <w:marBottom w:val="0"/>
      <w:divBdr>
        <w:top w:val="none" w:sz="0" w:space="0" w:color="auto"/>
        <w:left w:val="none" w:sz="0" w:space="0" w:color="auto"/>
        <w:bottom w:val="none" w:sz="0" w:space="0" w:color="auto"/>
        <w:right w:val="none" w:sz="0" w:space="0" w:color="auto"/>
      </w:divBdr>
    </w:div>
    <w:div w:id="1733044781">
      <w:bodyDiv w:val="1"/>
      <w:marLeft w:val="0"/>
      <w:marRight w:val="0"/>
      <w:marTop w:val="0"/>
      <w:marBottom w:val="0"/>
      <w:divBdr>
        <w:top w:val="none" w:sz="0" w:space="0" w:color="auto"/>
        <w:left w:val="none" w:sz="0" w:space="0" w:color="auto"/>
        <w:bottom w:val="none" w:sz="0" w:space="0" w:color="auto"/>
        <w:right w:val="none" w:sz="0" w:space="0" w:color="auto"/>
      </w:divBdr>
    </w:div>
    <w:div w:id="1736466067">
      <w:bodyDiv w:val="1"/>
      <w:marLeft w:val="0"/>
      <w:marRight w:val="0"/>
      <w:marTop w:val="0"/>
      <w:marBottom w:val="0"/>
      <w:divBdr>
        <w:top w:val="none" w:sz="0" w:space="0" w:color="auto"/>
        <w:left w:val="none" w:sz="0" w:space="0" w:color="auto"/>
        <w:bottom w:val="none" w:sz="0" w:space="0" w:color="auto"/>
        <w:right w:val="none" w:sz="0" w:space="0" w:color="auto"/>
      </w:divBdr>
    </w:div>
    <w:div w:id="1736508809">
      <w:bodyDiv w:val="1"/>
      <w:marLeft w:val="0"/>
      <w:marRight w:val="0"/>
      <w:marTop w:val="0"/>
      <w:marBottom w:val="0"/>
      <w:divBdr>
        <w:top w:val="none" w:sz="0" w:space="0" w:color="auto"/>
        <w:left w:val="none" w:sz="0" w:space="0" w:color="auto"/>
        <w:bottom w:val="none" w:sz="0" w:space="0" w:color="auto"/>
        <w:right w:val="none" w:sz="0" w:space="0" w:color="auto"/>
      </w:divBdr>
    </w:div>
    <w:div w:id="1737359458">
      <w:bodyDiv w:val="1"/>
      <w:marLeft w:val="0"/>
      <w:marRight w:val="0"/>
      <w:marTop w:val="0"/>
      <w:marBottom w:val="0"/>
      <w:divBdr>
        <w:top w:val="none" w:sz="0" w:space="0" w:color="auto"/>
        <w:left w:val="none" w:sz="0" w:space="0" w:color="auto"/>
        <w:bottom w:val="none" w:sz="0" w:space="0" w:color="auto"/>
        <w:right w:val="none" w:sz="0" w:space="0" w:color="auto"/>
      </w:divBdr>
    </w:div>
    <w:div w:id="1737779885">
      <w:bodyDiv w:val="1"/>
      <w:marLeft w:val="0"/>
      <w:marRight w:val="0"/>
      <w:marTop w:val="0"/>
      <w:marBottom w:val="0"/>
      <w:divBdr>
        <w:top w:val="none" w:sz="0" w:space="0" w:color="auto"/>
        <w:left w:val="none" w:sz="0" w:space="0" w:color="auto"/>
        <w:bottom w:val="none" w:sz="0" w:space="0" w:color="auto"/>
        <w:right w:val="none" w:sz="0" w:space="0" w:color="auto"/>
      </w:divBdr>
    </w:div>
    <w:div w:id="1737781624">
      <w:bodyDiv w:val="1"/>
      <w:marLeft w:val="0"/>
      <w:marRight w:val="0"/>
      <w:marTop w:val="0"/>
      <w:marBottom w:val="0"/>
      <w:divBdr>
        <w:top w:val="none" w:sz="0" w:space="0" w:color="auto"/>
        <w:left w:val="none" w:sz="0" w:space="0" w:color="auto"/>
        <w:bottom w:val="none" w:sz="0" w:space="0" w:color="auto"/>
        <w:right w:val="none" w:sz="0" w:space="0" w:color="auto"/>
      </w:divBdr>
    </w:div>
    <w:div w:id="1738938085">
      <w:bodyDiv w:val="1"/>
      <w:marLeft w:val="0"/>
      <w:marRight w:val="0"/>
      <w:marTop w:val="0"/>
      <w:marBottom w:val="0"/>
      <w:divBdr>
        <w:top w:val="none" w:sz="0" w:space="0" w:color="auto"/>
        <w:left w:val="none" w:sz="0" w:space="0" w:color="auto"/>
        <w:bottom w:val="none" w:sz="0" w:space="0" w:color="auto"/>
        <w:right w:val="none" w:sz="0" w:space="0" w:color="auto"/>
      </w:divBdr>
    </w:div>
    <w:div w:id="1739326230">
      <w:bodyDiv w:val="1"/>
      <w:marLeft w:val="0"/>
      <w:marRight w:val="0"/>
      <w:marTop w:val="0"/>
      <w:marBottom w:val="0"/>
      <w:divBdr>
        <w:top w:val="none" w:sz="0" w:space="0" w:color="auto"/>
        <w:left w:val="none" w:sz="0" w:space="0" w:color="auto"/>
        <w:bottom w:val="none" w:sz="0" w:space="0" w:color="auto"/>
        <w:right w:val="none" w:sz="0" w:space="0" w:color="auto"/>
      </w:divBdr>
    </w:div>
    <w:div w:id="1739665734">
      <w:bodyDiv w:val="1"/>
      <w:marLeft w:val="0"/>
      <w:marRight w:val="0"/>
      <w:marTop w:val="0"/>
      <w:marBottom w:val="0"/>
      <w:divBdr>
        <w:top w:val="none" w:sz="0" w:space="0" w:color="auto"/>
        <w:left w:val="none" w:sz="0" w:space="0" w:color="auto"/>
        <w:bottom w:val="none" w:sz="0" w:space="0" w:color="auto"/>
        <w:right w:val="none" w:sz="0" w:space="0" w:color="auto"/>
      </w:divBdr>
    </w:div>
    <w:div w:id="1739865506">
      <w:bodyDiv w:val="1"/>
      <w:marLeft w:val="0"/>
      <w:marRight w:val="0"/>
      <w:marTop w:val="0"/>
      <w:marBottom w:val="0"/>
      <w:divBdr>
        <w:top w:val="none" w:sz="0" w:space="0" w:color="auto"/>
        <w:left w:val="none" w:sz="0" w:space="0" w:color="auto"/>
        <w:bottom w:val="none" w:sz="0" w:space="0" w:color="auto"/>
        <w:right w:val="none" w:sz="0" w:space="0" w:color="auto"/>
      </w:divBdr>
    </w:div>
    <w:div w:id="1740008671">
      <w:bodyDiv w:val="1"/>
      <w:marLeft w:val="0"/>
      <w:marRight w:val="0"/>
      <w:marTop w:val="0"/>
      <w:marBottom w:val="0"/>
      <w:divBdr>
        <w:top w:val="none" w:sz="0" w:space="0" w:color="auto"/>
        <w:left w:val="none" w:sz="0" w:space="0" w:color="auto"/>
        <w:bottom w:val="none" w:sz="0" w:space="0" w:color="auto"/>
        <w:right w:val="none" w:sz="0" w:space="0" w:color="auto"/>
      </w:divBdr>
    </w:div>
    <w:div w:id="1740054467">
      <w:bodyDiv w:val="1"/>
      <w:marLeft w:val="0"/>
      <w:marRight w:val="0"/>
      <w:marTop w:val="0"/>
      <w:marBottom w:val="0"/>
      <w:divBdr>
        <w:top w:val="none" w:sz="0" w:space="0" w:color="auto"/>
        <w:left w:val="none" w:sz="0" w:space="0" w:color="auto"/>
        <w:bottom w:val="none" w:sz="0" w:space="0" w:color="auto"/>
        <w:right w:val="none" w:sz="0" w:space="0" w:color="auto"/>
      </w:divBdr>
    </w:div>
    <w:div w:id="1741446031">
      <w:bodyDiv w:val="1"/>
      <w:marLeft w:val="0"/>
      <w:marRight w:val="0"/>
      <w:marTop w:val="0"/>
      <w:marBottom w:val="0"/>
      <w:divBdr>
        <w:top w:val="none" w:sz="0" w:space="0" w:color="auto"/>
        <w:left w:val="none" w:sz="0" w:space="0" w:color="auto"/>
        <w:bottom w:val="none" w:sz="0" w:space="0" w:color="auto"/>
        <w:right w:val="none" w:sz="0" w:space="0" w:color="auto"/>
      </w:divBdr>
    </w:div>
    <w:div w:id="1742212186">
      <w:bodyDiv w:val="1"/>
      <w:marLeft w:val="0"/>
      <w:marRight w:val="0"/>
      <w:marTop w:val="0"/>
      <w:marBottom w:val="0"/>
      <w:divBdr>
        <w:top w:val="none" w:sz="0" w:space="0" w:color="auto"/>
        <w:left w:val="none" w:sz="0" w:space="0" w:color="auto"/>
        <w:bottom w:val="none" w:sz="0" w:space="0" w:color="auto"/>
        <w:right w:val="none" w:sz="0" w:space="0" w:color="auto"/>
      </w:divBdr>
    </w:div>
    <w:div w:id="1742946699">
      <w:bodyDiv w:val="1"/>
      <w:marLeft w:val="0"/>
      <w:marRight w:val="0"/>
      <w:marTop w:val="0"/>
      <w:marBottom w:val="0"/>
      <w:divBdr>
        <w:top w:val="none" w:sz="0" w:space="0" w:color="auto"/>
        <w:left w:val="none" w:sz="0" w:space="0" w:color="auto"/>
        <w:bottom w:val="none" w:sz="0" w:space="0" w:color="auto"/>
        <w:right w:val="none" w:sz="0" w:space="0" w:color="auto"/>
      </w:divBdr>
    </w:div>
    <w:div w:id="1744256436">
      <w:bodyDiv w:val="1"/>
      <w:marLeft w:val="0"/>
      <w:marRight w:val="0"/>
      <w:marTop w:val="0"/>
      <w:marBottom w:val="0"/>
      <w:divBdr>
        <w:top w:val="none" w:sz="0" w:space="0" w:color="auto"/>
        <w:left w:val="none" w:sz="0" w:space="0" w:color="auto"/>
        <w:bottom w:val="none" w:sz="0" w:space="0" w:color="auto"/>
        <w:right w:val="none" w:sz="0" w:space="0" w:color="auto"/>
      </w:divBdr>
    </w:div>
    <w:div w:id="1744256864">
      <w:bodyDiv w:val="1"/>
      <w:marLeft w:val="0"/>
      <w:marRight w:val="0"/>
      <w:marTop w:val="0"/>
      <w:marBottom w:val="0"/>
      <w:divBdr>
        <w:top w:val="none" w:sz="0" w:space="0" w:color="auto"/>
        <w:left w:val="none" w:sz="0" w:space="0" w:color="auto"/>
        <w:bottom w:val="none" w:sz="0" w:space="0" w:color="auto"/>
        <w:right w:val="none" w:sz="0" w:space="0" w:color="auto"/>
      </w:divBdr>
    </w:div>
    <w:div w:id="1744600829">
      <w:bodyDiv w:val="1"/>
      <w:marLeft w:val="0"/>
      <w:marRight w:val="0"/>
      <w:marTop w:val="0"/>
      <w:marBottom w:val="0"/>
      <w:divBdr>
        <w:top w:val="none" w:sz="0" w:space="0" w:color="auto"/>
        <w:left w:val="none" w:sz="0" w:space="0" w:color="auto"/>
        <w:bottom w:val="none" w:sz="0" w:space="0" w:color="auto"/>
        <w:right w:val="none" w:sz="0" w:space="0" w:color="auto"/>
      </w:divBdr>
    </w:div>
    <w:div w:id="1744716189">
      <w:bodyDiv w:val="1"/>
      <w:marLeft w:val="0"/>
      <w:marRight w:val="0"/>
      <w:marTop w:val="0"/>
      <w:marBottom w:val="0"/>
      <w:divBdr>
        <w:top w:val="none" w:sz="0" w:space="0" w:color="auto"/>
        <w:left w:val="none" w:sz="0" w:space="0" w:color="auto"/>
        <w:bottom w:val="none" w:sz="0" w:space="0" w:color="auto"/>
        <w:right w:val="none" w:sz="0" w:space="0" w:color="auto"/>
      </w:divBdr>
    </w:div>
    <w:div w:id="1744832552">
      <w:bodyDiv w:val="1"/>
      <w:marLeft w:val="0"/>
      <w:marRight w:val="0"/>
      <w:marTop w:val="0"/>
      <w:marBottom w:val="0"/>
      <w:divBdr>
        <w:top w:val="none" w:sz="0" w:space="0" w:color="auto"/>
        <w:left w:val="none" w:sz="0" w:space="0" w:color="auto"/>
        <w:bottom w:val="none" w:sz="0" w:space="0" w:color="auto"/>
        <w:right w:val="none" w:sz="0" w:space="0" w:color="auto"/>
      </w:divBdr>
    </w:div>
    <w:div w:id="1745226079">
      <w:bodyDiv w:val="1"/>
      <w:marLeft w:val="0"/>
      <w:marRight w:val="0"/>
      <w:marTop w:val="0"/>
      <w:marBottom w:val="0"/>
      <w:divBdr>
        <w:top w:val="none" w:sz="0" w:space="0" w:color="auto"/>
        <w:left w:val="none" w:sz="0" w:space="0" w:color="auto"/>
        <w:bottom w:val="none" w:sz="0" w:space="0" w:color="auto"/>
        <w:right w:val="none" w:sz="0" w:space="0" w:color="auto"/>
      </w:divBdr>
    </w:div>
    <w:div w:id="1747410229">
      <w:bodyDiv w:val="1"/>
      <w:marLeft w:val="0"/>
      <w:marRight w:val="0"/>
      <w:marTop w:val="0"/>
      <w:marBottom w:val="0"/>
      <w:divBdr>
        <w:top w:val="none" w:sz="0" w:space="0" w:color="auto"/>
        <w:left w:val="none" w:sz="0" w:space="0" w:color="auto"/>
        <w:bottom w:val="none" w:sz="0" w:space="0" w:color="auto"/>
        <w:right w:val="none" w:sz="0" w:space="0" w:color="auto"/>
      </w:divBdr>
    </w:div>
    <w:div w:id="1748113340">
      <w:bodyDiv w:val="1"/>
      <w:marLeft w:val="0"/>
      <w:marRight w:val="0"/>
      <w:marTop w:val="0"/>
      <w:marBottom w:val="0"/>
      <w:divBdr>
        <w:top w:val="none" w:sz="0" w:space="0" w:color="auto"/>
        <w:left w:val="none" w:sz="0" w:space="0" w:color="auto"/>
        <w:bottom w:val="none" w:sz="0" w:space="0" w:color="auto"/>
        <w:right w:val="none" w:sz="0" w:space="0" w:color="auto"/>
      </w:divBdr>
    </w:div>
    <w:div w:id="1748917730">
      <w:bodyDiv w:val="1"/>
      <w:marLeft w:val="0"/>
      <w:marRight w:val="0"/>
      <w:marTop w:val="0"/>
      <w:marBottom w:val="0"/>
      <w:divBdr>
        <w:top w:val="none" w:sz="0" w:space="0" w:color="auto"/>
        <w:left w:val="none" w:sz="0" w:space="0" w:color="auto"/>
        <w:bottom w:val="none" w:sz="0" w:space="0" w:color="auto"/>
        <w:right w:val="none" w:sz="0" w:space="0" w:color="auto"/>
      </w:divBdr>
    </w:div>
    <w:div w:id="1749502818">
      <w:bodyDiv w:val="1"/>
      <w:marLeft w:val="0"/>
      <w:marRight w:val="0"/>
      <w:marTop w:val="0"/>
      <w:marBottom w:val="0"/>
      <w:divBdr>
        <w:top w:val="none" w:sz="0" w:space="0" w:color="auto"/>
        <w:left w:val="none" w:sz="0" w:space="0" w:color="auto"/>
        <w:bottom w:val="none" w:sz="0" w:space="0" w:color="auto"/>
        <w:right w:val="none" w:sz="0" w:space="0" w:color="auto"/>
      </w:divBdr>
    </w:div>
    <w:div w:id="1750955619">
      <w:bodyDiv w:val="1"/>
      <w:marLeft w:val="0"/>
      <w:marRight w:val="0"/>
      <w:marTop w:val="0"/>
      <w:marBottom w:val="0"/>
      <w:divBdr>
        <w:top w:val="none" w:sz="0" w:space="0" w:color="auto"/>
        <w:left w:val="none" w:sz="0" w:space="0" w:color="auto"/>
        <w:bottom w:val="none" w:sz="0" w:space="0" w:color="auto"/>
        <w:right w:val="none" w:sz="0" w:space="0" w:color="auto"/>
      </w:divBdr>
    </w:div>
    <w:div w:id="1751929451">
      <w:bodyDiv w:val="1"/>
      <w:marLeft w:val="0"/>
      <w:marRight w:val="0"/>
      <w:marTop w:val="0"/>
      <w:marBottom w:val="0"/>
      <w:divBdr>
        <w:top w:val="none" w:sz="0" w:space="0" w:color="auto"/>
        <w:left w:val="none" w:sz="0" w:space="0" w:color="auto"/>
        <w:bottom w:val="none" w:sz="0" w:space="0" w:color="auto"/>
        <w:right w:val="none" w:sz="0" w:space="0" w:color="auto"/>
      </w:divBdr>
    </w:div>
    <w:div w:id="1753351610">
      <w:bodyDiv w:val="1"/>
      <w:marLeft w:val="0"/>
      <w:marRight w:val="0"/>
      <w:marTop w:val="0"/>
      <w:marBottom w:val="0"/>
      <w:divBdr>
        <w:top w:val="none" w:sz="0" w:space="0" w:color="auto"/>
        <w:left w:val="none" w:sz="0" w:space="0" w:color="auto"/>
        <w:bottom w:val="none" w:sz="0" w:space="0" w:color="auto"/>
        <w:right w:val="none" w:sz="0" w:space="0" w:color="auto"/>
      </w:divBdr>
    </w:div>
    <w:div w:id="1753382574">
      <w:bodyDiv w:val="1"/>
      <w:marLeft w:val="0"/>
      <w:marRight w:val="0"/>
      <w:marTop w:val="0"/>
      <w:marBottom w:val="0"/>
      <w:divBdr>
        <w:top w:val="none" w:sz="0" w:space="0" w:color="auto"/>
        <w:left w:val="none" w:sz="0" w:space="0" w:color="auto"/>
        <w:bottom w:val="none" w:sz="0" w:space="0" w:color="auto"/>
        <w:right w:val="none" w:sz="0" w:space="0" w:color="auto"/>
      </w:divBdr>
    </w:div>
    <w:div w:id="1754813989">
      <w:bodyDiv w:val="1"/>
      <w:marLeft w:val="0"/>
      <w:marRight w:val="0"/>
      <w:marTop w:val="0"/>
      <w:marBottom w:val="0"/>
      <w:divBdr>
        <w:top w:val="none" w:sz="0" w:space="0" w:color="auto"/>
        <w:left w:val="none" w:sz="0" w:space="0" w:color="auto"/>
        <w:bottom w:val="none" w:sz="0" w:space="0" w:color="auto"/>
        <w:right w:val="none" w:sz="0" w:space="0" w:color="auto"/>
      </w:divBdr>
    </w:div>
    <w:div w:id="1755126423">
      <w:bodyDiv w:val="1"/>
      <w:marLeft w:val="0"/>
      <w:marRight w:val="0"/>
      <w:marTop w:val="0"/>
      <w:marBottom w:val="0"/>
      <w:divBdr>
        <w:top w:val="none" w:sz="0" w:space="0" w:color="auto"/>
        <w:left w:val="none" w:sz="0" w:space="0" w:color="auto"/>
        <w:bottom w:val="none" w:sz="0" w:space="0" w:color="auto"/>
        <w:right w:val="none" w:sz="0" w:space="0" w:color="auto"/>
      </w:divBdr>
    </w:div>
    <w:div w:id="1756392278">
      <w:bodyDiv w:val="1"/>
      <w:marLeft w:val="0"/>
      <w:marRight w:val="0"/>
      <w:marTop w:val="0"/>
      <w:marBottom w:val="0"/>
      <w:divBdr>
        <w:top w:val="none" w:sz="0" w:space="0" w:color="auto"/>
        <w:left w:val="none" w:sz="0" w:space="0" w:color="auto"/>
        <w:bottom w:val="none" w:sz="0" w:space="0" w:color="auto"/>
        <w:right w:val="none" w:sz="0" w:space="0" w:color="auto"/>
      </w:divBdr>
    </w:div>
    <w:div w:id="1756974406">
      <w:bodyDiv w:val="1"/>
      <w:marLeft w:val="0"/>
      <w:marRight w:val="0"/>
      <w:marTop w:val="0"/>
      <w:marBottom w:val="0"/>
      <w:divBdr>
        <w:top w:val="none" w:sz="0" w:space="0" w:color="auto"/>
        <w:left w:val="none" w:sz="0" w:space="0" w:color="auto"/>
        <w:bottom w:val="none" w:sz="0" w:space="0" w:color="auto"/>
        <w:right w:val="none" w:sz="0" w:space="0" w:color="auto"/>
      </w:divBdr>
    </w:div>
    <w:div w:id="1757089655">
      <w:bodyDiv w:val="1"/>
      <w:marLeft w:val="0"/>
      <w:marRight w:val="0"/>
      <w:marTop w:val="0"/>
      <w:marBottom w:val="0"/>
      <w:divBdr>
        <w:top w:val="none" w:sz="0" w:space="0" w:color="auto"/>
        <w:left w:val="none" w:sz="0" w:space="0" w:color="auto"/>
        <w:bottom w:val="none" w:sz="0" w:space="0" w:color="auto"/>
        <w:right w:val="none" w:sz="0" w:space="0" w:color="auto"/>
      </w:divBdr>
    </w:div>
    <w:div w:id="1758092003">
      <w:bodyDiv w:val="1"/>
      <w:marLeft w:val="0"/>
      <w:marRight w:val="0"/>
      <w:marTop w:val="0"/>
      <w:marBottom w:val="0"/>
      <w:divBdr>
        <w:top w:val="none" w:sz="0" w:space="0" w:color="auto"/>
        <w:left w:val="none" w:sz="0" w:space="0" w:color="auto"/>
        <w:bottom w:val="none" w:sz="0" w:space="0" w:color="auto"/>
        <w:right w:val="none" w:sz="0" w:space="0" w:color="auto"/>
      </w:divBdr>
    </w:div>
    <w:div w:id="1759054160">
      <w:bodyDiv w:val="1"/>
      <w:marLeft w:val="0"/>
      <w:marRight w:val="0"/>
      <w:marTop w:val="0"/>
      <w:marBottom w:val="0"/>
      <w:divBdr>
        <w:top w:val="none" w:sz="0" w:space="0" w:color="auto"/>
        <w:left w:val="none" w:sz="0" w:space="0" w:color="auto"/>
        <w:bottom w:val="none" w:sz="0" w:space="0" w:color="auto"/>
        <w:right w:val="none" w:sz="0" w:space="0" w:color="auto"/>
      </w:divBdr>
    </w:div>
    <w:div w:id="1760327312">
      <w:bodyDiv w:val="1"/>
      <w:marLeft w:val="0"/>
      <w:marRight w:val="0"/>
      <w:marTop w:val="0"/>
      <w:marBottom w:val="0"/>
      <w:divBdr>
        <w:top w:val="none" w:sz="0" w:space="0" w:color="auto"/>
        <w:left w:val="none" w:sz="0" w:space="0" w:color="auto"/>
        <w:bottom w:val="none" w:sz="0" w:space="0" w:color="auto"/>
        <w:right w:val="none" w:sz="0" w:space="0" w:color="auto"/>
      </w:divBdr>
    </w:div>
    <w:div w:id="1760515169">
      <w:bodyDiv w:val="1"/>
      <w:marLeft w:val="0"/>
      <w:marRight w:val="0"/>
      <w:marTop w:val="0"/>
      <w:marBottom w:val="0"/>
      <w:divBdr>
        <w:top w:val="none" w:sz="0" w:space="0" w:color="auto"/>
        <w:left w:val="none" w:sz="0" w:space="0" w:color="auto"/>
        <w:bottom w:val="none" w:sz="0" w:space="0" w:color="auto"/>
        <w:right w:val="none" w:sz="0" w:space="0" w:color="auto"/>
      </w:divBdr>
    </w:div>
    <w:div w:id="1761170230">
      <w:bodyDiv w:val="1"/>
      <w:marLeft w:val="0"/>
      <w:marRight w:val="0"/>
      <w:marTop w:val="0"/>
      <w:marBottom w:val="0"/>
      <w:divBdr>
        <w:top w:val="none" w:sz="0" w:space="0" w:color="auto"/>
        <w:left w:val="none" w:sz="0" w:space="0" w:color="auto"/>
        <w:bottom w:val="none" w:sz="0" w:space="0" w:color="auto"/>
        <w:right w:val="none" w:sz="0" w:space="0" w:color="auto"/>
      </w:divBdr>
    </w:div>
    <w:div w:id="1761831699">
      <w:bodyDiv w:val="1"/>
      <w:marLeft w:val="0"/>
      <w:marRight w:val="0"/>
      <w:marTop w:val="0"/>
      <w:marBottom w:val="0"/>
      <w:divBdr>
        <w:top w:val="none" w:sz="0" w:space="0" w:color="auto"/>
        <w:left w:val="none" w:sz="0" w:space="0" w:color="auto"/>
        <w:bottom w:val="none" w:sz="0" w:space="0" w:color="auto"/>
        <w:right w:val="none" w:sz="0" w:space="0" w:color="auto"/>
      </w:divBdr>
    </w:div>
    <w:div w:id="1762096387">
      <w:bodyDiv w:val="1"/>
      <w:marLeft w:val="0"/>
      <w:marRight w:val="0"/>
      <w:marTop w:val="0"/>
      <w:marBottom w:val="0"/>
      <w:divBdr>
        <w:top w:val="none" w:sz="0" w:space="0" w:color="auto"/>
        <w:left w:val="none" w:sz="0" w:space="0" w:color="auto"/>
        <w:bottom w:val="none" w:sz="0" w:space="0" w:color="auto"/>
        <w:right w:val="none" w:sz="0" w:space="0" w:color="auto"/>
      </w:divBdr>
    </w:div>
    <w:div w:id="1765224471">
      <w:bodyDiv w:val="1"/>
      <w:marLeft w:val="0"/>
      <w:marRight w:val="0"/>
      <w:marTop w:val="0"/>
      <w:marBottom w:val="0"/>
      <w:divBdr>
        <w:top w:val="none" w:sz="0" w:space="0" w:color="auto"/>
        <w:left w:val="none" w:sz="0" w:space="0" w:color="auto"/>
        <w:bottom w:val="none" w:sz="0" w:space="0" w:color="auto"/>
        <w:right w:val="none" w:sz="0" w:space="0" w:color="auto"/>
      </w:divBdr>
    </w:div>
    <w:div w:id="1765373553">
      <w:bodyDiv w:val="1"/>
      <w:marLeft w:val="0"/>
      <w:marRight w:val="0"/>
      <w:marTop w:val="0"/>
      <w:marBottom w:val="0"/>
      <w:divBdr>
        <w:top w:val="none" w:sz="0" w:space="0" w:color="auto"/>
        <w:left w:val="none" w:sz="0" w:space="0" w:color="auto"/>
        <w:bottom w:val="none" w:sz="0" w:space="0" w:color="auto"/>
        <w:right w:val="none" w:sz="0" w:space="0" w:color="auto"/>
      </w:divBdr>
    </w:div>
    <w:div w:id="1766533683">
      <w:bodyDiv w:val="1"/>
      <w:marLeft w:val="0"/>
      <w:marRight w:val="0"/>
      <w:marTop w:val="0"/>
      <w:marBottom w:val="0"/>
      <w:divBdr>
        <w:top w:val="none" w:sz="0" w:space="0" w:color="auto"/>
        <w:left w:val="none" w:sz="0" w:space="0" w:color="auto"/>
        <w:bottom w:val="none" w:sz="0" w:space="0" w:color="auto"/>
        <w:right w:val="none" w:sz="0" w:space="0" w:color="auto"/>
      </w:divBdr>
    </w:div>
    <w:div w:id="1766655203">
      <w:bodyDiv w:val="1"/>
      <w:marLeft w:val="0"/>
      <w:marRight w:val="0"/>
      <w:marTop w:val="0"/>
      <w:marBottom w:val="0"/>
      <w:divBdr>
        <w:top w:val="none" w:sz="0" w:space="0" w:color="auto"/>
        <w:left w:val="none" w:sz="0" w:space="0" w:color="auto"/>
        <w:bottom w:val="none" w:sz="0" w:space="0" w:color="auto"/>
        <w:right w:val="none" w:sz="0" w:space="0" w:color="auto"/>
      </w:divBdr>
    </w:div>
    <w:div w:id="1766681645">
      <w:bodyDiv w:val="1"/>
      <w:marLeft w:val="0"/>
      <w:marRight w:val="0"/>
      <w:marTop w:val="0"/>
      <w:marBottom w:val="0"/>
      <w:divBdr>
        <w:top w:val="none" w:sz="0" w:space="0" w:color="auto"/>
        <w:left w:val="none" w:sz="0" w:space="0" w:color="auto"/>
        <w:bottom w:val="none" w:sz="0" w:space="0" w:color="auto"/>
        <w:right w:val="none" w:sz="0" w:space="0" w:color="auto"/>
      </w:divBdr>
    </w:div>
    <w:div w:id="1766801819">
      <w:bodyDiv w:val="1"/>
      <w:marLeft w:val="0"/>
      <w:marRight w:val="0"/>
      <w:marTop w:val="0"/>
      <w:marBottom w:val="0"/>
      <w:divBdr>
        <w:top w:val="none" w:sz="0" w:space="0" w:color="auto"/>
        <w:left w:val="none" w:sz="0" w:space="0" w:color="auto"/>
        <w:bottom w:val="none" w:sz="0" w:space="0" w:color="auto"/>
        <w:right w:val="none" w:sz="0" w:space="0" w:color="auto"/>
      </w:divBdr>
    </w:div>
    <w:div w:id="1768035589">
      <w:bodyDiv w:val="1"/>
      <w:marLeft w:val="0"/>
      <w:marRight w:val="0"/>
      <w:marTop w:val="0"/>
      <w:marBottom w:val="0"/>
      <w:divBdr>
        <w:top w:val="none" w:sz="0" w:space="0" w:color="auto"/>
        <w:left w:val="none" w:sz="0" w:space="0" w:color="auto"/>
        <w:bottom w:val="none" w:sz="0" w:space="0" w:color="auto"/>
        <w:right w:val="none" w:sz="0" w:space="0" w:color="auto"/>
      </w:divBdr>
    </w:div>
    <w:div w:id="1768037462">
      <w:bodyDiv w:val="1"/>
      <w:marLeft w:val="0"/>
      <w:marRight w:val="0"/>
      <w:marTop w:val="0"/>
      <w:marBottom w:val="0"/>
      <w:divBdr>
        <w:top w:val="none" w:sz="0" w:space="0" w:color="auto"/>
        <w:left w:val="none" w:sz="0" w:space="0" w:color="auto"/>
        <w:bottom w:val="none" w:sz="0" w:space="0" w:color="auto"/>
        <w:right w:val="none" w:sz="0" w:space="0" w:color="auto"/>
      </w:divBdr>
    </w:div>
    <w:div w:id="1769231264">
      <w:bodyDiv w:val="1"/>
      <w:marLeft w:val="0"/>
      <w:marRight w:val="0"/>
      <w:marTop w:val="0"/>
      <w:marBottom w:val="0"/>
      <w:divBdr>
        <w:top w:val="none" w:sz="0" w:space="0" w:color="auto"/>
        <w:left w:val="none" w:sz="0" w:space="0" w:color="auto"/>
        <w:bottom w:val="none" w:sz="0" w:space="0" w:color="auto"/>
        <w:right w:val="none" w:sz="0" w:space="0" w:color="auto"/>
      </w:divBdr>
    </w:div>
    <w:div w:id="1770661268">
      <w:bodyDiv w:val="1"/>
      <w:marLeft w:val="0"/>
      <w:marRight w:val="0"/>
      <w:marTop w:val="0"/>
      <w:marBottom w:val="0"/>
      <w:divBdr>
        <w:top w:val="none" w:sz="0" w:space="0" w:color="auto"/>
        <w:left w:val="none" w:sz="0" w:space="0" w:color="auto"/>
        <w:bottom w:val="none" w:sz="0" w:space="0" w:color="auto"/>
        <w:right w:val="none" w:sz="0" w:space="0" w:color="auto"/>
      </w:divBdr>
    </w:div>
    <w:div w:id="1773738820">
      <w:bodyDiv w:val="1"/>
      <w:marLeft w:val="0"/>
      <w:marRight w:val="0"/>
      <w:marTop w:val="0"/>
      <w:marBottom w:val="0"/>
      <w:divBdr>
        <w:top w:val="none" w:sz="0" w:space="0" w:color="auto"/>
        <w:left w:val="none" w:sz="0" w:space="0" w:color="auto"/>
        <w:bottom w:val="none" w:sz="0" w:space="0" w:color="auto"/>
        <w:right w:val="none" w:sz="0" w:space="0" w:color="auto"/>
      </w:divBdr>
    </w:div>
    <w:div w:id="1774083037">
      <w:bodyDiv w:val="1"/>
      <w:marLeft w:val="0"/>
      <w:marRight w:val="0"/>
      <w:marTop w:val="0"/>
      <w:marBottom w:val="0"/>
      <w:divBdr>
        <w:top w:val="none" w:sz="0" w:space="0" w:color="auto"/>
        <w:left w:val="none" w:sz="0" w:space="0" w:color="auto"/>
        <w:bottom w:val="none" w:sz="0" w:space="0" w:color="auto"/>
        <w:right w:val="none" w:sz="0" w:space="0" w:color="auto"/>
      </w:divBdr>
    </w:div>
    <w:div w:id="1774327528">
      <w:bodyDiv w:val="1"/>
      <w:marLeft w:val="0"/>
      <w:marRight w:val="0"/>
      <w:marTop w:val="0"/>
      <w:marBottom w:val="0"/>
      <w:divBdr>
        <w:top w:val="none" w:sz="0" w:space="0" w:color="auto"/>
        <w:left w:val="none" w:sz="0" w:space="0" w:color="auto"/>
        <w:bottom w:val="none" w:sz="0" w:space="0" w:color="auto"/>
        <w:right w:val="none" w:sz="0" w:space="0" w:color="auto"/>
      </w:divBdr>
    </w:div>
    <w:div w:id="1775976395">
      <w:bodyDiv w:val="1"/>
      <w:marLeft w:val="0"/>
      <w:marRight w:val="0"/>
      <w:marTop w:val="0"/>
      <w:marBottom w:val="0"/>
      <w:divBdr>
        <w:top w:val="none" w:sz="0" w:space="0" w:color="auto"/>
        <w:left w:val="none" w:sz="0" w:space="0" w:color="auto"/>
        <w:bottom w:val="none" w:sz="0" w:space="0" w:color="auto"/>
        <w:right w:val="none" w:sz="0" w:space="0" w:color="auto"/>
      </w:divBdr>
    </w:div>
    <w:div w:id="1776096378">
      <w:bodyDiv w:val="1"/>
      <w:marLeft w:val="0"/>
      <w:marRight w:val="0"/>
      <w:marTop w:val="0"/>
      <w:marBottom w:val="0"/>
      <w:divBdr>
        <w:top w:val="none" w:sz="0" w:space="0" w:color="auto"/>
        <w:left w:val="none" w:sz="0" w:space="0" w:color="auto"/>
        <w:bottom w:val="none" w:sz="0" w:space="0" w:color="auto"/>
        <w:right w:val="none" w:sz="0" w:space="0" w:color="auto"/>
      </w:divBdr>
    </w:div>
    <w:div w:id="1778451385">
      <w:bodyDiv w:val="1"/>
      <w:marLeft w:val="0"/>
      <w:marRight w:val="0"/>
      <w:marTop w:val="0"/>
      <w:marBottom w:val="0"/>
      <w:divBdr>
        <w:top w:val="none" w:sz="0" w:space="0" w:color="auto"/>
        <w:left w:val="none" w:sz="0" w:space="0" w:color="auto"/>
        <w:bottom w:val="none" w:sz="0" w:space="0" w:color="auto"/>
        <w:right w:val="none" w:sz="0" w:space="0" w:color="auto"/>
      </w:divBdr>
    </w:div>
    <w:div w:id="1778479192">
      <w:bodyDiv w:val="1"/>
      <w:marLeft w:val="0"/>
      <w:marRight w:val="0"/>
      <w:marTop w:val="0"/>
      <w:marBottom w:val="0"/>
      <w:divBdr>
        <w:top w:val="none" w:sz="0" w:space="0" w:color="auto"/>
        <w:left w:val="none" w:sz="0" w:space="0" w:color="auto"/>
        <w:bottom w:val="none" w:sz="0" w:space="0" w:color="auto"/>
        <w:right w:val="none" w:sz="0" w:space="0" w:color="auto"/>
      </w:divBdr>
    </w:div>
    <w:div w:id="1779523699">
      <w:bodyDiv w:val="1"/>
      <w:marLeft w:val="0"/>
      <w:marRight w:val="0"/>
      <w:marTop w:val="0"/>
      <w:marBottom w:val="0"/>
      <w:divBdr>
        <w:top w:val="none" w:sz="0" w:space="0" w:color="auto"/>
        <w:left w:val="none" w:sz="0" w:space="0" w:color="auto"/>
        <w:bottom w:val="none" w:sz="0" w:space="0" w:color="auto"/>
        <w:right w:val="none" w:sz="0" w:space="0" w:color="auto"/>
      </w:divBdr>
    </w:div>
    <w:div w:id="1781487096">
      <w:bodyDiv w:val="1"/>
      <w:marLeft w:val="0"/>
      <w:marRight w:val="0"/>
      <w:marTop w:val="0"/>
      <w:marBottom w:val="0"/>
      <w:divBdr>
        <w:top w:val="none" w:sz="0" w:space="0" w:color="auto"/>
        <w:left w:val="none" w:sz="0" w:space="0" w:color="auto"/>
        <w:bottom w:val="none" w:sz="0" w:space="0" w:color="auto"/>
        <w:right w:val="none" w:sz="0" w:space="0" w:color="auto"/>
      </w:divBdr>
    </w:div>
    <w:div w:id="1781755032">
      <w:bodyDiv w:val="1"/>
      <w:marLeft w:val="0"/>
      <w:marRight w:val="0"/>
      <w:marTop w:val="0"/>
      <w:marBottom w:val="0"/>
      <w:divBdr>
        <w:top w:val="none" w:sz="0" w:space="0" w:color="auto"/>
        <w:left w:val="none" w:sz="0" w:space="0" w:color="auto"/>
        <w:bottom w:val="none" w:sz="0" w:space="0" w:color="auto"/>
        <w:right w:val="none" w:sz="0" w:space="0" w:color="auto"/>
      </w:divBdr>
    </w:div>
    <w:div w:id="1782071866">
      <w:bodyDiv w:val="1"/>
      <w:marLeft w:val="0"/>
      <w:marRight w:val="0"/>
      <w:marTop w:val="0"/>
      <w:marBottom w:val="0"/>
      <w:divBdr>
        <w:top w:val="none" w:sz="0" w:space="0" w:color="auto"/>
        <w:left w:val="none" w:sz="0" w:space="0" w:color="auto"/>
        <w:bottom w:val="none" w:sz="0" w:space="0" w:color="auto"/>
        <w:right w:val="none" w:sz="0" w:space="0" w:color="auto"/>
      </w:divBdr>
    </w:div>
    <w:div w:id="1783380645">
      <w:bodyDiv w:val="1"/>
      <w:marLeft w:val="0"/>
      <w:marRight w:val="0"/>
      <w:marTop w:val="0"/>
      <w:marBottom w:val="0"/>
      <w:divBdr>
        <w:top w:val="none" w:sz="0" w:space="0" w:color="auto"/>
        <w:left w:val="none" w:sz="0" w:space="0" w:color="auto"/>
        <w:bottom w:val="none" w:sz="0" w:space="0" w:color="auto"/>
        <w:right w:val="none" w:sz="0" w:space="0" w:color="auto"/>
      </w:divBdr>
    </w:div>
    <w:div w:id="1785345722">
      <w:bodyDiv w:val="1"/>
      <w:marLeft w:val="0"/>
      <w:marRight w:val="0"/>
      <w:marTop w:val="0"/>
      <w:marBottom w:val="0"/>
      <w:divBdr>
        <w:top w:val="none" w:sz="0" w:space="0" w:color="auto"/>
        <w:left w:val="none" w:sz="0" w:space="0" w:color="auto"/>
        <w:bottom w:val="none" w:sz="0" w:space="0" w:color="auto"/>
        <w:right w:val="none" w:sz="0" w:space="0" w:color="auto"/>
      </w:divBdr>
    </w:div>
    <w:div w:id="1785880102">
      <w:bodyDiv w:val="1"/>
      <w:marLeft w:val="0"/>
      <w:marRight w:val="0"/>
      <w:marTop w:val="0"/>
      <w:marBottom w:val="0"/>
      <w:divBdr>
        <w:top w:val="none" w:sz="0" w:space="0" w:color="auto"/>
        <w:left w:val="none" w:sz="0" w:space="0" w:color="auto"/>
        <w:bottom w:val="none" w:sz="0" w:space="0" w:color="auto"/>
        <w:right w:val="none" w:sz="0" w:space="0" w:color="auto"/>
      </w:divBdr>
    </w:div>
    <w:div w:id="1786343850">
      <w:bodyDiv w:val="1"/>
      <w:marLeft w:val="0"/>
      <w:marRight w:val="0"/>
      <w:marTop w:val="0"/>
      <w:marBottom w:val="0"/>
      <w:divBdr>
        <w:top w:val="none" w:sz="0" w:space="0" w:color="auto"/>
        <w:left w:val="none" w:sz="0" w:space="0" w:color="auto"/>
        <w:bottom w:val="none" w:sz="0" w:space="0" w:color="auto"/>
        <w:right w:val="none" w:sz="0" w:space="0" w:color="auto"/>
      </w:divBdr>
    </w:div>
    <w:div w:id="1786928346">
      <w:bodyDiv w:val="1"/>
      <w:marLeft w:val="0"/>
      <w:marRight w:val="0"/>
      <w:marTop w:val="0"/>
      <w:marBottom w:val="0"/>
      <w:divBdr>
        <w:top w:val="none" w:sz="0" w:space="0" w:color="auto"/>
        <w:left w:val="none" w:sz="0" w:space="0" w:color="auto"/>
        <w:bottom w:val="none" w:sz="0" w:space="0" w:color="auto"/>
        <w:right w:val="none" w:sz="0" w:space="0" w:color="auto"/>
      </w:divBdr>
    </w:div>
    <w:div w:id="1787381517">
      <w:bodyDiv w:val="1"/>
      <w:marLeft w:val="0"/>
      <w:marRight w:val="0"/>
      <w:marTop w:val="0"/>
      <w:marBottom w:val="0"/>
      <w:divBdr>
        <w:top w:val="none" w:sz="0" w:space="0" w:color="auto"/>
        <w:left w:val="none" w:sz="0" w:space="0" w:color="auto"/>
        <w:bottom w:val="none" w:sz="0" w:space="0" w:color="auto"/>
        <w:right w:val="none" w:sz="0" w:space="0" w:color="auto"/>
      </w:divBdr>
    </w:div>
    <w:div w:id="1787693644">
      <w:bodyDiv w:val="1"/>
      <w:marLeft w:val="0"/>
      <w:marRight w:val="0"/>
      <w:marTop w:val="0"/>
      <w:marBottom w:val="0"/>
      <w:divBdr>
        <w:top w:val="none" w:sz="0" w:space="0" w:color="auto"/>
        <w:left w:val="none" w:sz="0" w:space="0" w:color="auto"/>
        <w:bottom w:val="none" w:sz="0" w:space="0" w:color="auto"/>
        <w:right w:val="none" w:sz="0" w:space="0" w:color="auto"/>
      </w:divBdr>
    </w:div>
    <w:div w:id="1787964193">
      <w:bodyDiv w:val="1"/>
      <w:marLeft w:val="0"/>
      <w:marRight w:val="0"/>
      <w:marTop w:val="0"/>
      <w:marBottom w:val="0"/>
      <w:divBdr>
        <w:top w:val="none" w:sz="0" w:space="0" w:color="auto"/>
        <w:left w:val="none" w:sz="0" w:space="0" w:color="auto"/>
        <w:bottom w:val="none" w:sz="0" w:space="0" w:color="auto"/>
        <w:right w:val="none" w:sz="0" w:space="0" w:color="auto"/>
      </w:divBdr>
    </w:div>
    <w:div w:id="1788157121">
      <w:bodyDiv w:val="1"/>
      <w:marLeft w:val="0"/>
      <w:marRight w:val="0"/>
      <w:marTop w:val="0"/>
      <w:marBottom w:val="0"/>
      <w:divBdr>
        <w:top w:val="none" w:sz="0" w:space="0" w:color="auto"/>
        <w:left w:val="none" w:sz="0" w:space="0" w:color="auto"/>
        <w:bottom w:val="none" w:sz="0" w:space="0" w:color="auto"/>
        <w:right w:val="none" w:sz="0" w:space="0" w:color="auto"/>
      </w:divBdr>
    </w:div>
    <w:div w:id="1788885325">
      <w:bodyDiv w:val="1"/>
      <w:marLeft w:val="0"/>
      <w:marRight w:val="0"/>
      <w:marTop w:val="0"/>
      <w:marBottom w:val="0"/>
      <w:divBdr>
        <w:top w:val="none" w:sz="0" w:space="0" w:color="auto"/>
        <w:left w:val="none" w:sz="0" w:space="0" w:color="auto"/>
        <w:bottom w:val="none" w:sz="0" w:space="0" w:color="auto"/>
        <w:right w:val="none" w:sz="0" w:space="0" w:color="auto"/>
      </w:divBdr>
    </w:div>
    <w:div w:id="1788937091">
      <w:bodyDiv w:val="1"/>
      <w:marLeft w:val="0"/>
      <w:marRight w:val="0"/>
      <w:marTop w:val="0"/>
      <w:marBottom w:val="0"/>
      <w:divBdr>
        <w:top w:val="none" w:sz="0" w:space="0" w:color="auto"/>
        <w:left w:val="none" w:sz="0" w:space="0" w:color="auto"/>
        <w:bottom w:val="none" w:sz="0" w:space="0" w:color="auto"/>
        <w:right w:val="none" w:sz="0" w:space="0" w:color="auto"/>
      </w:divBdr>
    </w:div>
    <w:div w:id="1789161954">
      <w:bodyDiv w:val="1"/>
      <w:marLeft w:val="0"/>
      <w:marRight w:val="0"/>
      <w:marTop w:val="0"/>
      <w:marBottom w:val="0"/>
      <w:divBdr>
        <w:top w:val="none" w:sz="0" w:space="0" w:color="auto"/>
        <w:left w:val="none" w:sz="0" w:space="0" w:color="auto"/>
        <w:bottom w:val="none" w:sz="0" w:space="0" w:color="auto"/>
        <w:right w:val="none" w:sz="0" w:space="0" w:color="auto"/>
      </w:divBdr>
    </w:div>
    <w:div w:id="1790011256">
      <w:bodyDiv w:val="1"/>
      <w:marLeft w:val="0"/>
      <w:marRight w:val="0"/>
      <w:marTop w:val="0"/>
      <w:marBottom w:val="0"/>
      <w:divBdr>
        <w:top w:val="none" w:sz="0" w:space="0" w:color="auto"/>
        <w:left w:val="none" w:sz="0" w:space="0" w:color="auto"/>
        <w:bottom w:val="none" w:sz="0" w:space="0" w:color="auto"/>
        <w:right w:val="none" w:sz="0" w:space="0" w:color="auto"/>
      </w:divBdr>
    </w:div>
    <w:div w:id="1791625335">
      <w:bodyDiv w:val="1"/>
      <w:marLeft w:val="0"/>
      <w:marRight w:val="0"/>
      <w:marTop w:val="0"/>
      <w:marBottom w:val="0"/>
      <w:divBdr>
        <w:top w:val="none" w:sz="0" w:space="0" w:color="auto"/>
        <w:left w:val="none" w:sz="0" w:space="0" w:color="auto"/>
        <w:bottom w:val="none" w:sz="0" w:space="0" w:color="auto"/>
        <w:right w:val="none" w:sz="0" w:space="0" w:color="auto"/>
      </w:divBdr>
    </w:div>
    <w:div w:id="1791894913">
      <w:bodyDiv w:val="1"/>
      <w:marLeft w:val="0"/>
      <w:marRight w:val="0"/>
      <w:marTop w:val="0"/>
      <w:marBottom w:val="0"/>
      <w:divBdr>
        <w:top w:val="none" w:sz="0" w:space="0" w:color="auto"/>
        <w:left w:val="none" w:sz="0" w:space="0" w:color="auto"/>
        <w:bottom w:val="none" w:sz="0" w:space="0" w:color="auto"/>
        <w:right w:val="none" w:sz="0" w:space="0" w:color="auto"/>
      </w:divBdr>
    </w:div>
    <w:div w:id="1791896157">
      <w:bodyDiv w:val="1"/>
      <w:marLeft w:val="0"/>
      <w:marRight w:val="0"/>
      <w:marTop w:val="0"/>
      <w:marBottom w:val="0"/>
      <w:divBdr>
        <w:top w:val="none" w:sz="0" w:space="0" w:color="auto"/>
        <w:left w:val="none" w:sz="0" w:space="0" w:color="auto"/>
        <w:bottom w:val="none" w:sz="0" w:space="0" w:color="auto"/>
        <w:right w:val="none" w:sz="0" w:space="0" w:color="auto"/>
      </w:divBdr>
    </w:div>
    <w:div w:id="1791900667">
      <w:bodyDiv w:val="1"/>
      <w:marLeft w:val="0"/>
      <w:marRight w:val="0"/>
      <w:marTop w:val="0"/>
      <w:marBottom w:val="0"/>
      <w:divBdr>
        <w:top w:val="none" w:sz="0" w:space="0" w:color="auto"/>
        <w:left w:val="none" w:sz="0" w:space="0" w:color="auto"/>
        <w:bottom w:val="none" w:sz="0" w:space="0" w:color="auto"/>
        <w:right w:val="none" w:sz="0" w:space="0" w:color="auto"/>
      </w:divBdr>
    </w:div>
    <w:div w:id="1792090262">
      <w:bodyDiv w:val="1"/>
      <w:marLeft w:val="0"/>
      <w:marRight w:val="0"/>
      <w:marTop w:val="0"/>
      <w:marBottom w:val="0"/>
      <w:divBdr>
        <w:top w:val="none" w:sz="0" w:space="0" w:color="auto"/>
        <w:left w:val="none" w:sz="0" w:space="0" w:color="auto"/>
        <w:bottom w:val="none" w:sz="0" w:space="0" w:color="auto"/>
        <w:right w:val="none" w:sz="0" w:space="0" w:color="auto"/>
      </w:divBdr>
    </w:div>
    <w:div w:id="1792432822">
      <w:bodyDiv w:val="1"/>
      <w:marLeft w:val="0"/>
      <w:marRight w:val="0"/>
      <w:marTop w:val="0"/>
      <w:marBottom w:val="0"/>
      <w:divBdr>
        <w:top w:val="none" w:sz="0" w:space="0" w:color="auto"/>
        <w:left w:val="none" w:sz="0" w:space="0" w:color="auto"/>
        <w:bottom w:val="none" w:sz="0" w:space="0" w:color="auto"/>
        <w:right w:val="none" w:sz="0" w:space="0" w:color="auto"/>
      </w:divBdr>
    </w:div>
    <w:div w:id="1792628637">
      <w:bodyDiv w:val="1"/>
      <w:marLeft w:val="0"/>
      <w:marRight w:val="0"/>
      <w:marTop w:val="0"/>
      <w:marBottom w:val="0"/>
      <w:divBdr>
        <w:top w:val="none" w:sz="0" w:space="0" w:color="auto"/>
        <w:left w:val="none" w:sz="0" w:space="0" w:color="auto"/>
        <w:bottom w:val="none" w:sz="0" w:space="0" w:color="auto"/>
        <w:right w:val="none" w:sz="0" w:space="0" w:color="auto"/>
      </w:divBdr>
    </w:div>
    <w:div w:id="1792745966">
      <w:bodyDiv w:val="1"/>
      <w:marLeft w:val="0"/>
      <w:marRight w:val="0"/>
      <w:marTop w:val="0"/>
      <w:marBottom w:val="0"/>
      <w:divBdr>
        <w:top w:val="none" w:sz="0" w:space="0" w:color="auto"/>
        <w:left w:val="none" w:sz="0" w:space="0" w:color="auto"/>
        <w:bottom w:val="none" w:sz="0" w:space="0" w:color="auto"/>
        <w:right w:val="none" w:sz="0" w:space="0" w:color="auto"/>
      </w:divBdr>
    </w:div>
    <w:div w:id="1793094733">
      <w:bodyDiv w:val="1"/>
      <w:marLeft w:val="0"/>
      <w:marRight w:val="0"/>
      <w:marTop w:val="0"/>
      <w:marBottom w:val="0"/>
      <w:divBdr>
        <w:top w:val="none" w:sz="0" w:space="0" w:color="auto"/>
        <w:left w:val="none" w:sz="0" w:space="0" w:color="auto"/>
        <w:bottom w:val="none" w:sz="0" w:space="0" w:color="auto"/>
        <w:right w:val="none" w:sz="0" w:space="0" w:color="auto"/>
      </w:divBdr>
    </w:div>
    <w:div w:id="1794403046">
      <w:bodyDiv w:val="1"/>
      <w:marLeft w:val="0"/>
      <w:marRight w:val="0"/>
      <w:marTop w:val="0"/>
      <w:marBottom w:val="0"/>
      <w:divBdr>
        <w:top w:val="none" w:sz="0" w:space="0" w:color="auto"/>
        <w:left w:val="none" w:sz="0" w:space="0" w:color="auto"/>
        <w:bottom w:val="none" w:sz="0" w:space="0" w:color="auto"/>
        <w:right w:val="none" w:sz="0" w:space="0" w:color="auto"/>
      </w:divBdr>
    </w:div>
    <w:div w:id="1794590084">
      <w:bodyDiv w:val="1"/>
      <w:marLeft w:val="0"/>
      <w:marRight w:val="0"/>
      <w:marTop w:val="0"/>
      <w:marBottom w:val="0"/>
      <w:divBdr>
        <w:top w:val="none" w:sz="0" w:space="0" w:color="auto"/>
        <w:left w:val="none" w:sz="0" w:space="0" w:color="auto"/>
        <w:bottom w:val="none" w:sz="0" w:space="0" w:color="auto"/>
        <w:right w:val="none" w:sz="0" w:space="0" w:color="auto"/>
      </w:divBdr>
    </w:div>
    <w:div w:id="1794976874">
      <w:bodyDiv w:val="1"/>
      <w:marLeft w:val="0"/>
      <w:marRight w:val="0"/>
      <w:marTop w:val="0"/>
      <w:marBottom w:val="0"/>
      <w:divBdr>
        <w:top w:val="none" w:sz="0" w:space="0" w:color="auto"/>
        <w:left w:val="none" w:sz="0" w:space="0" w:color="auto"/>
        <w:bottom w:val="none" w:sz="0" w:space="0" w:color="auto"/>
        <w:right w:val="none" w:sz="0" w:space="0" w:color="auto"/>
      </w:divBdr>
    </w:div>
    <w:div w:id="1795128626">
      <w:bodyDiv w:val="1"/>
      <w:marLeft w:val="0"/>
      <w:marRight w:val="0"/>
      <w:marTop w:val="0"/>
      <w:marBottom w:val="0"/>
      <w:divBdr>
        <w:top w:val="none" w:sz="0" w:space="0" w:color="auto"/>
        <w:left w:val="none" w:sz="0" w:space="0" w:color="auto"/>
        <w:bottom w:val="none" w:sz="0" w:space="0" w:color="auto"/>
        <w:right w:val="none" w:sz="0" w:space="0" w:color="auto"/>
      </w:divBdr>
    </w:div>
    <w:div w:id="1795713482">
      <w:bodyDiv w:val="1"/>
      <w:marLeft w:val="0"/>
      <w:marRight w:val="0"/>
      <w:marTop w:val="0"/>
      <w:marBottom w:val="0"/>
      <w:divBdr>
        <w:top w:val="none" w:sz="0" w:space="0" w:color="auto"/>
        <w:left w:val="none" w:sz="0" w:space="0" w:color="auto"/>
        <w:bottom w:val="none" w:sz="0" w:space="0" w:color="auto"/>
        <w:right w:val="none" w:sz="0" w:space="0" w:color="auto"/>
      </w:divBdr>
    </w:div>
    <w:div w:id="1795782587">
      <w:bodyDiv w:val="1"/>
      <w:marLeft w:val="0"/>
      <w:marRight w:val="0"/>
      <w:marTop w:val="0"/>
      <w:marBottom w:val="0"/>
      <w:divBdr>
        <w:top w:val="none" w:sz="0" w:space="0" w:color="auto"/>
        <w:left w:val="none" w:sz="0" w:space="0" w:color="auto"/>
        <w:bottom w:val="none" w:sz="0" w:space="0" w:color="auto"/>
        <w:right w:val="none" w:sz="0" w:space="0" w:color="auto"/>
      </w:divBdr>
    </w:div>
    <w:div w:id="1796293092">
      <w:bodyDiv w:val="1"/>
      <w:marLeft w:val="0"/>
      <w:marRight w:val="0"/>
      <w:marTop w:val="0"/>
      <w:marBottom w:val="0"/>
      <w:divBdr>
        <w:top w:val="none" w:sz="0" w:space="0" w:color="auto"/>
        <w:left w:val="none" w:sz="0" w:space="0" w:color="auto"/>
        <w:bottom w:val="none" w:sz="0" w:space="0" w:color="auto"/>
        <w:right w:val="none" w:sz="0" w:space="0" w:color="auto"/>
      </w:divBdr>
    </w:div>
    <w:div w:id="1796489055">
      <w:bodyDiv w:val="1"/>
      <w:marLeft w:val="0"/>
      <w:marRight w:val="0"/>
      <w:marTop w:val="0"/>
      <w:marBottom w:val="0"/>
      <w:divBdr>
        <w:top w:val="none" w:sz="0" w:space="0" w:color="auto"/>
        <w:left w:val="none" w:sz="0" w:space="0" w:color="auto"/>
        <w:bottom w:val="none" w:sz="0" w:space="0" w:color="auto"/>
        <w:right w:val="none" w:sz="0" w:space="0" w:color="auto"/>
      </w:divBdr>
    </w:div>
    <w:div w:id="1797066115">
      <w:bodyDiv w:val="1"/>
      <w:marLeft w:val="0"/>
      <w:marRight w:val="0"/>
      <w:marTop w:val="0"/>
      <w:marBottom w:val="0"/>
      <w:divBdr>
        <w:top w:val="none" w:sz="0" w:space="0" w:color="auto"/>
        <w:left w:val="none" w:sz="0" w:space="0" w:color="auto"/>
        <w:bottom w:val="none" w:sz="0" w:space="0" w:color="auto"/>
        <w:right w:val="none" w:sz="0" w:space="0" w:color="auto"/>
      </w:divBdr>
    </w:div>
    <w:div w:id="1797137972">
      <w:bodyDiv w:val="1"/>
      <w:marLeft w:val="0"/>
      <w:marRight w:val="0"/>
      <w:marTop w:val="0"/>
      <w:marBottom w:val="0"/>
      <w:divBdr>
        <w:top w:val="none" w:sz="0" w:space="0" w:color="auto"/>
        <w:left w:val="none" w:sz="0" w:space="0" w:color="auto"/>
        <w:bottom w:val="none" w:sz="0" w:space="0" w:color="auto"/>
        <w:right w:val="none" w:sz="0" w:space="0" w:color="auto"/>
      </w:divBdr>
    </w:div>
    <w:div w:id="1798912464">
      <w:bodyDiv w:val="1"/>
      <w:marLeft w:val="0"/>
      <w:marRight w:val="0"/>
      <w:marTop w:val="0"/>
      <w:marBottom w:val="0"/>
      <w:divBdr>
        <w:top w:val="none" w:sz="0" w:space="0" w:color="auto"/>
        <w:left w:val="none" w:sz="0" w:space="0" w:color="auto"/>
        <w:bottom w:val="none" w:sz="0" w:space="0" w:color="auto"/>
        <w:right w:val="none" w:sz="0" w:space="0" w:color="auto"/>
      </w:divBdr>
    </w:div>
    <w:div w:id="1799952022">
      <w:bodyDiv w:val="1"/>
      <w:marLeft w:val="0"/>
      <w:marRight w:val="0"/>
      <w:marTop w:val="0"/>
      <w:marBottom w:val="0"/>
      <w:divBdr>
        <w:top w:val="none" w:sz="0" w:space="0" w:color="auto"/>
        <w:left w:val="none" w:sz="0" w:space="0" w:color="auto"/>
        <w:bottom w:val="none" w:sz="0" w:space="0" w:color="auto"/>
        <w:right w:val="none" w:sz="0" w:space="0" w:color="auto"/>
      </w:divBdr>
    </w:div>
    <w:div w:id="1801924133">
      <w:bodyDiv w:val="1"/>
      <w:marLeft w:val="0"/>
      <w:marRight w:val="0"/>
      <w:marTop w:val="0"/>
      <w:marBottom w:val="0"/>
      <w:divBdr>
        <w:top w:val="none" w:sz="0" w:space="0" w:color="auto"/>
        <w:left w:val="none" w:sz="0" w:space="0" w:color="auto"/>
        <w:bottom w:val="none" w:sz="0" w:space="0" w:color="auto"/>
        <w:right w:val="none" w:sz="0" w:space="0" w:color="auto"/>
      </w:divBdr>
    </w:div>
    <w:div w:id="1804081843">
      <w:bodyDiv w:val="1"/>
      <w:marLeft w:val="0"/>
      <w:marRight w:val="0"/>
      <w:marTop w:val="0"/>
      <w:marBottom w:val="0"/>
      <w:divBdr>
        <w:top w:val="none" w:sz="0" w:space="0" w:color="auto"/>
        <w:left w:val="none" w:sz="0" w:space="0" w:color="auto"/>
        <w:bottom w:val="none" w:sz="0" w:space="0" w:color="auto"/>
        <w:right w:val="none" w:sz="0" w:space="0" w:color="auto"/>
      </w:divBdr>
    </w:div>
    <w:div w:id="1804157570">
      <w:bodyDiv w:val="1"/>
      <w:marLeft w:val="0"/>
      <w:marRight w:val="0"/>
      <w:marTop w:val="0"/>
      <w:marBottom w:val="0"/>
      <w:divBdr>
        <w:top w:val="none" w:sz="0" w:space="0" w:color="auto"/>
        <w:left w:val="none" w:sz="0" w:space="0" w:color="auto"/>
        <w:bottom w:val="none" w:sz="0" w:space="0" w:color="auto"/>
        <w:right w:val="none" w:sz="0" w:space="0" w:color="auto"/>
      </w:divBdr>
    </w:div>
    <w:div w:id="1804227722">
      <w:bodyDiv w:val="1"/>
      <w:marLeft w:val="0"/>
      <w:marRight w:val="0"/>
      <w:marTop w:val="0"/>
      <w:marBottom w:val="0"/>
      <w:divBdr>
        <w:top w:val="none" w:sz="0" w:space="0" w:color="auto"/>
        <w:left w:val="none" w:sz="0" w:space="0" w:color="auto"/>
        <w:bottom w:val="none" w:sz="0" w:space="0" w:color="auto"/>
        <w:right w:val="none" w:sz="0" w:space="0" w:color="auto"/>
      </w:divBdr>
    </w:div>
    <w:div w:id="1805082695">
      <w:bodyDiv w:val="1"/>
      <w:marLeft w:val="0"/>
      <w:marRight w:val="0"/>
      <w:marTop w:val="0"/>
      <w:marBottom w:val="0"/>
      <w:divBdr>
        <w:top w:val="none" w:sz="0" w:space="0" w:color="auto"/>
        <w:left w:val="none" w:sz="0" w:space="0" w:color="auto"/>
        <w:bottom w:val="none" w:sz="0" w:space="0" w:color="auto"/>
        <w:right w:val="none" w:sz="0" w:space="0" w:color="auto"/>
      </w:divBdr>
    </w:div>
    <w:div w:id="1805929490">
      <w:bodyDiv w:val="1"/>
      <w:marLeft w:val="0"/>
      <w:marRight w:val="0"/>
      <w:marTop w:val="0"/>
      <w:marBottom w:val="0"/>
      <w:divBdr>
        <w:top w:val="none" w:sz="0" w:space="0" w:color="auto"/>
        <w:left w:val="none" w:sz="0" w:space="0" w:color="auto"/>
        <w:bottom w:val="none" w:sz="0" w:space="0" w:color="auto"/>
        <w:right w:val="none" w:sz="0" w:space="0" w:color="auto"/>
      </w:divBdr>
    </w:div>
    <w:div w:id="1807819097">
      <w:bodyDiv w:val="1"/>
      <w:marLeft w:val="0"/>
      <w:marRight w:val="0"/>
      <w:marTop w:val="0"/>
      <w:marBottom w:val="0"/>
      <w:divBdr>
        <w:top w:val="none" w:sz="0" w:space="0" w:color="auto"/>
        <w:left w:val="none" w:sz="0" w:space="0" w:color="auto"/>
        <w:bottom w:val="none" w:sz="0" w:space="0" w:color="auto"/>
        <w:right w:val="none" w:sz="0" w:space="0" w:color="auto"/>
      </w:divBdr>
    </w:div>
    <w:div w:id="1807891257">
      <w:bodyDiv w:val="1"/>
      <w:marLeft w:val="0"/>
      <w:marRight w:val="0"/>
      <w:marTop w:val="0"/>
      <w:marBottom w:val="0"/>
      <w:divBdr>
        <w:top w:val="none" w:sz="0" w:space="0" w:color="auto"/>
        <w:left w:val="none" w:sz="0" w:space="0" w:color="auto"/>
        <w:bottom w:val="none" w:sz="0" w:space="0" w:color="auto"/>
        <w:right w:val="none" w:sz="0" w:space="0" w:color="auto"/>
      </w:divBdr>
    </w:div>
    <w:div w:id="1810320017">
      <w:bodyDiv w:val="1"/>
      <w:marLeft w:val="0"/>
      <w:marRight w:val="0"/>
      <w:marTop w:val="0"/>
      <w:marBottom w:val="0"/>
      <w:divBdr>
        <w:top w:val="none" w:sz="0" w:space="0" w:color="auto"/>
        <w:left w:val="none" w:sz="0" w:space="0" w:color="auto"/>
        <w:bottom w:val="none" w:sz="0" w:space="0" w:color="auto"/>
        <w:right w:val="none" w:sz="0" w:space="0" w:color="auto"/>
      </w:divBdr>
    </w:div>
    <w:div w:id="1811290291">
      <w:bodyDiv w:val="1"/>
      <w:marLeft w:val="0"/>
      <w:marRight w:val="0"/>
      <w:marTop w:val="0"/>
      <w:marBottom w:val="0"/>
      <w:divBdr>
        <w:top w:val="none" w:sz="0" w:space="0" w:color="auto"/>
        <w:left w:val="none" w:sz="0" w:space="0" w:color="auto"/>
        <w:bottom w:val="none" w:sz="0" w:space="0" w:color="auto"/>
        <w:right w:val="none" w:sz="0" w:space="0" w:color="auto"/>
      </w:divBdr>
    </w:div>
    <w:div w:id="1811633753">
      <w:bodyDiv w:val="1"/>
      <w:marLeft w:val="0"/>
      <w:marRight w:val="0"/>
      <w:marTop w:val="0"/>
      <w:marBottom w:val="0"/>
      <w:divBdr>
        <w:top w:val="none" w:sz="0" w:space="0" w:color="auto"/>
        <w:left w:val="none" w:sz="0" w:space="0" w:color="auto"/>
        <w:bottom w:val="none" w:sz="0" w:space="0" w:color="auto"/>
        <w:right w:val="none" w:sz="0" w:space="0" w:color="auto"/>
      </w:divBdr>
    </w:div>
    <w:div w:id="1812596265">
      <w:bodyDiv w:val="1"/>
      <w:marLeft w:val="0"/>
      <w:marRight w:val="0"/>
      <w:marTop w:val="0"/>
      <w:marBottom w:val="0"/>
      <w:divBdr>
        <w:top w:val="none" w:sz="0" w:space="0" w:color="auto"/>
        <w:left w:val="none" w:sz="0" w:space="0" w:color="auto"/>
        <w:bottom w:val="none" w:sz="0" w:space="0" w:color="auto"/>
        <w:right w:val="none" w:sz="0" w:space="0" w:color="auto"/>
      </w:divBdr>
    </w:div>
    <w:div w:id="1813329344">
      <w:bodyDiv w:val="1"/>
      <w:marLeft w:val="0"/>
      <w:marRight w:val="0"/>
      <w:marTop w:val="0"/>
      <w:marBottom w:val="0"/>
      <w:divBdr>
        <w:top w:val="none" w:sz="0" w:space="0" w:color="auto"/>
        <w:left w:val="none" w:sz="0" w:space="0" w:color="auto"/>
        <w:bottom w:val="none" w:sz="0" w:space="0" w:color="auto"/>
        <w:right w:val="none" w:sz="0" w:space="0" w:color="auto"/>
      </w:divBdr>
    </w:div>
    <w:div w:id="1813719251">
      <w:bodyDiv w:val="1"/>
      <w:marLeft w:val="0"/>
      <w:marRight w:val="0"/>
      <w:marTop w:val="0"/>
      <w:marBottom w:val="0"/>
      <w:divBdr>
        <w:top w:val="none" w:sz="0" w:space="0" w:color="auto"/>
        <w:left w:val="none" w:sz="0" w:space="0" w:color="auto"/>
        <w:bottom w:val="none" w:sz="0" w:space="0" w:color="auto"/>
        <w:right w:val="none" w:sz="0" w:space="0" w:color="auto"/>
      </w:divBdr>
    </w:div>
    <w:div w:id="1813987296">
      <w:bodyDiv w:val="1"/>
      <w:marLeft w:val="0"/>
      <w:marRight w:val="0"/>
      <w:marTop w:val="0"/>
      <w:marBottom w:val="0"/>
      <w:divBdr>
        <w:top w:val="none" w:sz="0" w:space="0" w:color="auto"/>
        <w:left w:val="none" w:sz="0" w:space="0" w:color="auto"/>
        <w:bottom w:val="none" w:sz="0" w:space="0" w:color="auto"/>
        <w:right w:val="none" w:sz="0" w:space="0" w:color="auto"/>
      </w:divBdr>
    </w:div>
    <w:div w:id="1814365795">
      <w:bodyDiv w:val="1"/>
      <w:marLeft w:val="0"/>
      <w:marRight w:val="0"/>
      <w:marTop w:val="0"/>
      <w:marBottom w:val="0"/>
      <w:divBdr>
        <w:top w:val="none" w:sz="0" w:space="0" w:color="auto"/>
        <w:left w:val="none" w:sz="0" w:space="0" w:color="auto"/>
        <w:bottom w:val="none" w:sz="0" w:space="0" w:color="auto"/>
        <w:right w:val="none" w:sz="0" w:space="0" w:color="auto"/>
      </w:divBdr>
    </w:div>
    <w:div w:id="1815951872">
      <w:bodyDiv w:val="1"/>
      <w:marLeft w:val="0"/>
      <w:marRight w:val="0"/>
      <w:marTop w:val="0"/>
      <w:marBottom w:val="0"/>
      <w:divBdr>
        <w:top w:val="none" w:sz="0" w:space="0" w:color="auto"/>
        <w:left w:val="none" w:sz="0" w:space="0" w:color="auto"/>
        <w:bottom w:val="none" w:sz="0" w:space="0" w:color="auto"/>
        <w:right w:val="none" w:sz="0" w:space="0" w:color="auto"/>
      </w:divBdr>
    </w:div>
    <w:div w:id="1816214208">
      <w:bodyDiv w:val="1"/>
      <w:marLeft w:val="0"/>
      <w:marRight w:val="0"/>
      <w:marTop w:val="0"/>
      <w:marBottom w:val="0"/>
      <w:divBdr>
        <w:top w:val="none" w:sz="0" w:space="0" w:color="auto"/>
        <w:left w:val="none" w:sz="0" w:space="0" w:color="auto"/>
        <w:bottom w:val="none" w:sz="0" w:space="0" w:color="auto"/>
        <w:right w:val="none" w:sz="0" w:space="0" w:color="auto"/>
      </w:divBdr>
    </w:div>
    <w:div w:id="1816222335">
      <w:bodyDiv w:val="1"/>
      <w:marLeft w:val="0"/>
      <w:marRight w:val="0"/>
      <w:marTop w:val="0"/>
      <w:marBottom w:val="0"/>
      <w:divBdr>
        <w:top w:val="none" w:sz="0" w:space="0" w:color="auto"/>
        <w:left w:val="none" w:sz="0" w:space="0" w:color="auto"/>
        <w:bottom w:val="none" w:sz="0" w:space="0" w:color="auto"/>
        <w:right w:val="none" w:sz="0" w:space="0" w:color="auto"/>
      </w:divBdr>
    </w:div>
    <w:div w:id="1817139501">
      <w:bodyDiv w:val="1"/>
      <w:marLeft w:val="0"/>
      <w:marRight w:val="0"/>
      <w:marTop w:val="0"/>
      <w:marBottom w:val="0"/>
      <w:divBdr>
        <w:top w:val="none" w:sz="0" w:space="0" w:color="auto"/>
        <w:left w:val="none" w:sz="0" w:space="0" w:color="auto"/>
        <w:bottom w:val="none" w:sz="0" w:space="0" w:color="auto"/>
        <w:right w:val="none" w:sz="0" w:space="0" w:color="auto"/>
      </w:divBdr>
    </w:div>
    <w:div w:id="1817457239">
      <w:bodyDiv w:val="1"/>
      <w:marLeft w:val="0"/>
      <w:marRight w:val="0"/>
      <w:marTop w:val="0"/>
      <w:marBottom w:val="0"/>
      <w:divBdr>
        <w:top w:val="none" w:sz="0" w:space="0" w:color="auto"/>
        <w:left w:val="none" w:sz="0" w:space="0" w:color="auto"/>
        <w:bottom w:val="none" w:sz="0" w:space="0" w:color="auto"/>
        <w:right w:val="none" w:sz="0" w:space="0" w:color="auto"/>
      </w:divBdr>
    </w:div>
    <w:div w:id="1817528393">
      <w:bodyDiv w:val="1"/>
      <w:marLeft w:val="0"/>
      <w:marRight w:val="0"/>
      <w:marTop w:val="0"/>
      <w:marBottom w:val="0"/>
      <w:divBdr>
        <w:top w:val="none" w:sz="0" w:space="0" w:color="auto"/>
        <w:left w:val="none" w:sz="0" w:space="0" w:color="auto"/>
        <w:bottom w:val="none" w:sz="0" w:space="0" w:color="auto"/>
        <w:right w:val="none" w:sz="0" w:space="0" w:color="auto"/>
      </w:divBdr>
    </w:div>
    <w:div w:id="1818188261">
      <w:bodyDiv w:val="1"/>
      <w:marLeft w:val="0"/>
      <w:marRight w:val="0"/>
      <w:marTop w:val="0"/>
      <w:marBottom w:val="0"/>
      <w:divBdr>
        <w:top w:val="none" w:sz="0" w:space="0" w:color="auto"/>
        <w:left w:val="none" w:sz="0" w:space="0" w:color="auto"/>
        <w:bottom w:val="none" w:sz="0" w:space="0" w:color="auto"/>
        <w:right w:val="none" w:sz="0" w:space="0" w:color="auto"/>
      </w:divBdr>
    </w:div>
    <w:div w:id="1818298600">
      <w:bodyDiv w:val="1"/>
      <w:marLeft w:val="0"/>
      <w:marRight w:val="0"/>
      <w:marTop w:val="0"/>
      <w:marBottom w:val="0"/>
      <w:divBdr>
        <w:top w:val="none" w:sz="0" w:space="0" w:color="auto"/>
        <w:left w:val="none" w:sz="0" w:space="0" w:color="auto"/>
        <w:bottom w:val="none" w:sz="0" w:space="0" w:color="auto"/>
        <w:right w:val="none" w:sz="0" w:space="0" w:color="auto"/>
      </w:divBdr>
    </w:div>
    <w:div w:id="1818453642">
      <w:bodyDiv w:val="1"/>
      <w:marLeft w:val="0"/>
      <w:marRight w:val="0"/>
      <w:marTop w:val="0"/>
      <w:marBottom w:val="0"/>
      <w:divBdr>
        <w:top w:val="none" w:sz="0" w:space="0" w:color="auto"/>
        <w:left w:val="none" w:sz="0" w:space="0" w:color="auto"/>
        <w:bottom w:val="none" w:sz="0" w:space="0" w:color="auto"/>
        <w:right w:val="none" w:sz="0" w:space="0" w:color="auto"/>
      </w:divBdr>
    </w:div>
    <w:div w:id="1818567315">
      <w:bodyDiv w:val="1"/>
      <w:marLeft w:val="0"/>
      <w:marRight w:val="0"/>
      <w:marTop w:val="0"/>
      <w:marBottom w:val="0"/>
      <w:divBdr>
        <w:top w:val="none" w:sz="0" w:space="0" w:color="auto"/>
        <w:left w:val="none" w:sz="0" w:space="0" w:color="auto"/>
        <w:bottom w:val="none" w:sz="0" w:space="0" w:color="auto"/>
        <w:right w:val="none" w:sz="0" w:space="0" w:color="auto"/>
      </w:divBdr>
    </w:div>
    <w:div w:id="1818690265">
      <w:bodyDiv w:val="1"/>
      <w:marLeft w:val="0"/>
      <w:marRight w:val="0"/>
      <w:marTop w:val="0"/>
      <w:marBottom w:val="0"/>
      <w:divBdr>
        <w:top w:val="none" w:sz="0" w:space="0" w:color="auto"/>
        <w:left w:val="none" w:sz="0" w:space="0" w:color="auto"/>
        <w:bottom w:val="none" w:sz="0" w:space="0" w:color="auto"/>
        <w:right w:val="none" w:sz="0" w:space="0" w:color="auto"/>
      </w:divBdr>
    </w:div>
    <w:div w:id="1820726770">
      <w:bodyDiv w:val="1"/>
      <w:marLeft w:val="0"/>
      <w:marRight w:val="0"/>
      <w:marTop w:val="0"/>
      <w:marBottom w:val="0"/>
      <w:divBdr>
        <w:top w:val="none" w:sz="0" w:space="0" w:color="auto"/>
        <w:left w:val="none" w:sz="0" w:space="0" w:color="auto"/>
        <w:bottom w:val="none" w:sz="0" w:space="0" w:color="auto"/>
        <w:right w:val="none" w:sz="0" w:space="0" w:color="auto"/>
      </w:divBdr>
    </w:div>
    <w:div w:id="1821774671">
      <w:bodyDiv w:val="1"/>
      <w:marLeft w:val="0"/>
      <w:marRight w:val="0"/>
      <w:marTop w:val="0"/>
      <w:marBottom w:val="0"/>
      <w:divBdr>
        <w:top w:val="none" w:sz="0" w:space="0" w:color="auto"/>
        <w:left w:val="none" w:sz="0" w:space="0" w:color="auto"/>
        <w:bottom w:val="none" w:sz="0" w:space="0" w:color="auto"/>
        <w:right w:val="none" w:sz="0" w:space="0" w:color="auto"/>
      </w:divBdr>
    </w:div>
    <w:div w:id="1822505383">
      <w:bodyDiv w:val="1"/>
      <w:marLeft w:val="0"/>
      <w:marRight w:val="0"/>
      <w:marTop w:val="0"/>
      <w:marBottom w:val="0"/>
      <w:divBdr>
        <w:top w:val="none" w:sz="0" w:space="0" w:color="auto"/>
        <w:left w:val="none" w:sz="0" w:space="0" w:color="auto"/>
        <w:bottom w:val="none" w:sz="0" w:space="0" w:color="auto"/>
        <w:right w:val="none" w:sz="0" w:space="0" w:color="auto"/>
      </w:divBdr>
    </w:div>
    <w:div w:id="1823692723">
      <w:bodyDiv w:val="1"/>
      <w:marLeft w:val="0"/>
      <w:marRight w:val="0"/>
      <w:marTop w:val="0"/>
      <w:marBottom w:val="0"/>
      <w:divBdr>
        <w:top w:val="none" w:sz="0" w:space="0" w:color="auto"/>
        <w:left w:val="none" w:sz="0" w:space="0" w:color="auto"/>
        <w:bottom w:val="none" w:sz="0" w:space="0" w:color="auto"/>
        <w:right w:val="none" w:sz="0" w:space="0" w:color="auto"/>
      </w:divBdr>
    </w:div>
    <w:div w:id="1824197481">
      <w:bodyDiv w:val="1"/>
      <w:marLeft w:val="0"/>
      <w:marRight w:val="0"/>
      <w:marTop w:val="0"/>
      <w:marBottom w:val="0"/>
      <w:divBdr>
        <w:top w:val="none" w:sz="0" w:space="0" w:color="auto"/>
        <w:left w:val="none" w:sz="0" w:space="0" w:color="auto"/>
        <w:bottom w:val="none" w:sz="0" w:space="0" w:color="auto"/>
        <w:right w:val="none" w:sz="0" w:space="0" w:color="auto"/>
      </w:divBdr>
    </w:div>
    <w:div w:id="1824540755">
      <w:bodyDiv w:val="1"/>
      <w:marLeft w:val="0"/>
      <w:marRight w:val="0"/>
      <w:marTop w:val="0"/>
      <w:marBottom w:val="0"/>
      <w:divBdr>
        <w:top w:val="none" w:sz="0" w:space="0" w:color="auto"/>
        <w:left w:val="none" w:sz="0" w:space="0" w:color="auto"/>
        <w:bottom w:val="none" w:sz="0" w:space="0" w:color="auto"/>
        <w:right w:val="none" w:sz="0" w:space="0" w:color="auto"/>
      </w:divBdr>
    </w:div>
    <w:div w:id="1825047737">
      <w:bodyDiv w:val="1"/>
      <w:marLeft w:val="0"/>
      <w:marRight w:val="0"/>
      <w:marTop w:val="0"/>
      <w:marBottom w:val="0"/>
      <w:divBdr>
        <w:top w:val="none" w:sz="0" w:space="0" w:color="auto"/>
        <w:left w:val="none" w:sz="0" w:space="0" w:color="auto"/>
        <w:bottom w:val="none" w:sz="0" w:space="0" w:color="auto"/>
        <w:right w:val="none" w:sz="0" w:space="0" w:color="auto"/>
      </w:divBdr>
    </w:div>
    <w:div w:id="1826244533">
      <w:bodyDiv w:val="1"/>
      <w:marLeft w:val="0"/>
      <w:marRight w:val="0"/>
      <w:marTop w:val="0"/>
      <w:marBottom w:val="0"/>
      <w:divBdr>
        <w:top w:val="none" w:sz="0" w:space="0" w:color="auto"/>
        <w:left w:val="none" w:sz="0" w:space="0" w:color="auto"/>
        <w:bottom w:val="none" w:sz="0" w:space="0" w:color="auto"/>
        <w:right w:val="none" w:sz="0" w:space="0" w:color="auto"/>
      </w:divBdr>
    </w:div>
    <w:div w:id="1826820935">
      <w:bodyDiv w:val="1"/>
      <w:marLeft w:val="0"/>
      <w:marRight w:val="0"/>
      <w:marTop w:val="0"/>
      <w:marBottom w:val="0"/>
      <w:divBdr>
        <w:top w:val="none" w:sz="0" w:space="0" w:color="auto"/>
        <w:left w:val="none" w:sz="0" w:space="0" w:color="auto"/>
        <w:bottom w:val="none" w:sz="0" w:space="0" w:color="auto"/>
        <w:right w:val="none" w:sz="0" w:space="0" w:color="auto"/>
      </w:divBdr>
    </w:div>
    <w:div w:id="1827237788">
      <w:bodyDiv w:val="1"/>
      <w:marLeft w:val="0"/>
      <w:marRight w:val="0"/>
      <w:marTop w:val="0"/>
      <w:marBottom w:val="0"/>
      <w:divBdr>
        <w:top w:val="none" w:sz="0" w:space="0" w:color="auto"/>
        <w:left w:val="none" w:sz="0" w:space="0" w:color="auto"/>
        <w:bottom w:val="none" w:sz="0" w:space="0" w:color="auto"/>
        <w:right w:val="none" w:sz="0" w:space="0" w:color="auto"/>
      </w:divBdr>
    </w:div>
    <w:div w:id="1827282216">
      <w:bodyDiv w:val="1"/>
      <w:marLeft w:val="0"/>
      <w:marRight w:val="0"/>
      <w:marTop w:val="0"/>
      <w:marBottom w:val="0"/>
      <w:divBdr>
        <w:top w:val="none" w:sz="0" w:space="0" w:color="auto"/>
        <w:left w:val="none" w:sz="0" w:space="0" w:color="auto"/>
        <w:bottom w:val="none" w:sz="0" w:space="0" w:color="auto"/>
        <w:right w:val="none" w:sz="0" w:space="0" w:color="auto"/>
      </w:divBdr>
    </w:div>
    <w:div w:id="1827626103">
      <w:bodyDiv w:val="1"/>
      <w:marLeft w:val="0"/>
      <w:marRight w:val="0"/>
      <w:marTop w:val="0"/>
      <w:marBottom w:val="0"/>
      <w:divBdr>
        <w:top w:val="none" w:sz="0" w:space="0" w:color="auto"/>
        <w:left w:val="none" w:sz="0" w:space="0" w:color="auto"/>
        <w:bottom w:val="none" w:sz="0" w:space="0" w:color="auto"/>
        <w:right w:val="none" w:sz="0" w:space="0" w:color="auto"/>
      </w:divBdr>
    </w:div>
    <w:div w:id="1828131480">
      <w:bodyDiv w:val="1"/>
      <w:marLeft w:val="0"/>
      <w:marRight w:val="0"/>
      <w:marTop w:val="0"/>
      <w:marBottom w:val="0"/>
      <w:divBdr>
        <w:top w:val="none" w:sz="0" w:space="0" w:color="auto"/>
        <w:left w:val="none" w:sz="0" w:space="0" w:color="auto"/>
        <w:bottom w:val="none" w:sz="0" w:space="0" w:color="auto"/>
        <w:right w:val="none" w:sz="0" w:space="0" w:color="auto"/>
      </w:divBdr>
    </w:div>
    <w:div w:id="1829714059">
      <w:bodyDiv w:val="1"/>
      <w:marLeft w:val="0"/>
      <w:marRight w:val="0"/>
      <w:marTop w:val="0"/>
      <w:marBottom w:val="0"/>
      <w:divBdr>
        <w:top w:val="none" w:sz="0" w:space="0" w:color="auto"/>
        <w:left w:val="none" w:sz="0" w:space="0" w:color="auto"/>
        <w:bottom w:val="none" w:sz="0" w:space="0" w:color="auto"/>
        <w:right w:val="none" w:sz="0" w:space="0" w:color="auto"/>
      </w:divBdr>
    </w:div>
    <w:div w:id="1830708991">
      <w:bodyDiv w:val="1"/>
      <w:marLeft w:val="0"/>
      <w:marRight w:val="0"/>
      <w:marTop w:val="0"/>
      <w:marBottom w:val="0"/>
      <w:divBdr>
        <w:top w:val="none" w:sz="0" w:space="0" w:color="auto"/>
        <w:left w:val="none" w:sz="0" w:space="0" w:color="auto"/>
        <w:bottom w:val="none" w:sz="0" w:space="0" w:color="auto"/>
        <w:right w:val="none" w:sz="0" w:space="0" w:color="auto"/>
      </w:divBdr>
    </w:div>
    <w:div w:id="1830898898">
      <w:bodyDiv w:val="1"/>
      <w:marLeft w:val="0"/>
      <w:marRight w:val="0"/>
      <w:marTop w:val="0"/>
      <w:marBottom w:val="0"/>
      <w:divBdr>
        <w:top w:val="none" w:sz="0" w:space="0" w:color="auto"/>
        <w:left w:val="none" w:sz="0" w:space="0" w:color="auto"/>
        <w:bottom w:val="none" w:sz="0" w:space="0" w:color="auto"/>
        <w:right w:val="none" w:sz="0" w:space="0" w:color="auto"/>
      </w:divBdr>
    </w:div>
    <w:div w:id="1832912257">
      <w:bodyDiv w:val="1"/>
      <w:marLeft w:val="0"/>
      <w:marRight w:val="0"/>
      <w:marTop w:val="0"/>
      <w:marBottom w:val="0"/>
      <w:divBdr>
        <w:top w:val="none" w:sz="0" w:space="0" w:color="auto"/>
        <w:left w:val="none" w:sz="0" w:space="0" w:color="auto"/>
        <w:bottom w:val="none" w:sz="0" w:space="0" w:color="auto"/>
        <w:right w:val="none" w:sz="0" w:space="0" w:color="auto"/>
      </w:divBdr>
    </w:div>
    <w:div w:id="1833061600">
      <w:bodyDiv w:val="1"/>
      <w:marLeft w:val="0"/>
      <w:marRight w:val="0"/>
      <w:marTop w:val="0"/>
      <w:marBottom w:val="0"/>
      <w:divBdr>
        <w:top w:val="none" w:sz="0" w:space="0" w:color="auto"/>
        <w:left w:val="none" w:sz="0" w:space="0" w:color="auto"/>
        <w:bottom w:val="none" w:sz="0" w:space="0" w:color="auto"/>
        <w:right w:val="none" w:sz="0" w:space="0" w:color="auto"/>
      </w:divBdr>
    </w:div>
    <w:div w:id="1834176174">
      <w:bodyDiv w:val="1"/>
      <w:marLeft w:val="0"/>
      <w:marRight w:val="0"/>
      <w:marTop w:val="0"/>
      <w:marBottom w:val="0"/>
      <w:divBdr>
        <w:top w:val="none" w:sz="0" w:space="0" w:color="auto"/>
        <w:left w:val="none" w:sz="0" w:space="0" w:color="auto"/>
        <w:bottom w:val="none" w:sz="0" w:space="0" w:color="auto"/>
        <w:right w:val="none" w:sz="0" w:space="0" w:color="auto"/>
      </w:divBdr>
    </w:div>
    <w:div w:id="1835534627">
      <w:bodyDiv w:val="1"/>
      <w:marLeft w:val="0"/>
      <w:marRight w:val="0"/>
      <w:marTop w:val="0"/>
      <w:marBottom w:val="0"/>
      <w:divBdr>
        <w:top w:val="none" w:sz="0" w:space="0" w:color="auto"/>
        <w:left w:val="none" w:sz="0" w:space="0" w:color="auto"/>
        <w:bottom w:val="none" w:sz="0" w:space="0" w:color="auto"/>
        <w:right w:val="none" w:sz="0" w:space="0" w:color="auto"/>
      </w:divBdr>
    </w:div>
    <w:div w:id="1836068353">
      <w:bodyDiv w:val="1"/>
      <w:marLeft w:val="0"/>
      <w:marRight w:val="0"/>
      <w:marTop w:val="0"/>
      <w:marBottom w:val="0"/>
      <w:divBdr>
        <w:top w:val="none" w:sz="0" w:space="0" w:color="auto"/>
        <w:left w:val="none" w:sz="0" w:space="0" w:color="auto"/>
        <w:bottom w:val="none" w:sz="0" w:space="0" w:color="auto"/>
        <w:right w:val="none" w:sz="0" w:space="0" w:color="auto"/>
      </w:divBdr>
    </w:div>
    <w:div w:id="1836070501">
      <w:bodyDiv w:val="1"/>
      <w:marLeft w:val="0"/>
      <w:marRight w:val="0"/>
      <w:marTop w:val="0"/>
      <w:marBottom w:val="0"/>
      <w:divBdr>
        <w:top w:val="none" w:sz="0" w:space="0" w:color="auto"/>
        <w:left w:val="none" w:sz="0" w:space="0" w:color="auto"/>
        <w:bottom w:val="none" w:sz="0" w:space="0" w:color="auto"/>
        <w:right w:val="none" w:sz="0" w:space="0" w:color="auto"/>
      </w:divBdr>
    </w:div>
    <w:div w:id="1836724289">
      <w:bodyDiv w:val="1"/>
      <w:marLeft w:val="0"/>
      <w:marRight w:val="0"/>
      <w:marTop w:val="0"/>
      <w:marBottom w:val="0"/>
      <w:divBdr>
        <w:top w:val="none" w:sz="0" w:space="0" w:color="auto"/>
        <w:left w:val="none" w:sz="0" w:space="0" w:color="auto"/>
        <w:bottom w:val="none" w:sz="0" w:space="0" w:color="auto"/>
        <w:right w:val="none" w:sz="0" w:space="0" w:color="auto"/>
      </w:divBdr>
    </w:div>
    <w:div w:id="1836996437">
      <w:bodyDiv w:val="1"/>
      <w:marLeft w:val="0"/>
      <w:marRight w:val="0"/>
      <w:marTop w:val="0"/>
      <w:marBottom w:val="0"/>
      <w:divBdr>
        <w:top w:val="none" w:sz="0" w:space="0" w:color="auto"/>
        <w:left w:val="none" w:sz="0" w:space="0" w:color="auto"/>
        <w:bottom w:val="none" w:sz="0" w:space="0" w:color="auto"/>
        <w:right w:val="none" w:sz="0" w:space="0" w:color="auto"/>
      </w:divBdr>
    </w:div>
    <w:div w:id="1837528165">
      <w:bodyDiv w:val="1"/>
      <w:marLeft w:val="0"/>
      <w:marRight w:val="0"/>
      <w:marTop w:val="0"/>
      <w:marBottom w:val="0"/>
      <w:divBdr>
        <w:top w:val="none" w:sz="0" w:space="0" w:color="auto"/>
        <w:left w:val="none" w:sz="0" w:space="0" w:color="auto"/>
        <w:bottom w:val="none" w:sz="0" w:space="0" w:color="auto"/>
        <w:right w:val="none" w:sz="0" w:space="0" w:color="auto"/>
      </w:divBdr>
    </w:div>
    <w:div w:id="1838108766">
      <w:bodyDiv w:val="1"/>
      <w:marLeft w:val="0"/>
      <w:marRight w:val="0"/>
      <w:marTop w:val="0"/>
      <w:marBottom w:val="0"/>
      <w:divBdr>
        <w:top w:val="none" w:sz="0" w:space="0" w:color="auto"/>
        <w:left w:val="none" w:sz="0" w:space="0" w:color="auto"/>
        <w:bottom w:val="none" w:sz="0" w:space="0" w:color="auto"/>
        <w:right w:val="none" w:sz="0" w:space="0" w:color="auto"/>
      </w:divBdr>
    </w:div>
    <w:div w:id="1838225336">
      <w:bodyDiv w:val="1"/>
      <w:marLeft w:val="0"/>
      <w:marRight w:val="0"/>
      <w:marTop w:val="0"/>
      <w:marBottom w:val="0"/>
      <w:divBdr>
        <w:top w:val="none" w:sz="0" w:space="0" w:color="auto"/>
        <w:left w:val="none" w:sz="0" w:space="0" w:color="auto"/>
        <w:bottom w:val="none" w:sz="0" w:space="0" w:color="auto"/>
        <w:right w:val="none" w:sz="0" w:space="0" w:color="auto"/>
      </w:divBdr>
    </w:div>
    <w:div w:id="1838644516">
      <w:bodyDiv w:val="1"/>
      <w:marLeft w:val="0"/>
      <w:marRight w:val="0"/>
      <w:marTop w:val="0"/>
      <w:marBottom w:val="0"/>
      <w:divBdr>
        <w:top w:val="none" w:sz="0" w:space="0" w:color="auto"/>
        <w:left w:val="none" w:sz="0" w:space="0" w:color="auto"/>
        <w:bottom w:val="none" w:sz="0" w:space="0" w:color="auto"/>
        <w:right w:val="none" w:sz="0" w:space="0" w:color="auto"/>
      </w:divBdr>
    </w:div>
    <w:div w:id="1839492158">
      <w:bodyDiv w:val="1"/>
      <w:marLeft w:val="0"/>
      <w:marRight w:val="0"/>
      <w:marTop w:val="0"/>
      <w:marBottom w:val="0"/>
      <w:divBdr>
        <w:top w:val="none" w:sz="0" w:space="0" w:color="auto"/>
        <w:left w:val="none" w:sz="0" w:space="0" w:color="auto"/>
        <w:bottom w:val="none" w:sz="0" w:space="0" w:color="auto"/>
        <w:right w:val="none" w:sz="0" w:space="0" w:color="auto"/>
      </w:divBdr>
    </w:div>
    <w:div w:id="1839685960">
      <w:bodyDiv w:val="1"/>
      <w:marLeft w:val="0"/>
      <w:marRight w:val="0"/>
      <w:marTop w:val="0"/>
      <w:marBottom w:val="0"/>
      <w:divBdr>
        <w:top w:val="none" w:sz="0" w:space="0" w:color="auto"/>
        <w:left w:val="none" w:sz="0" w:space="0" w:color="auto"/>
        <w:bottom w:val="none" w:sz="0" w:space="0" w:color="auto"/>
        <w:right w:val="none" w:sz="0" w:space="0" w:color="auto"/>
      </w:divBdr>
    </w:div>
    <w:div w:id="1839729320">
      <w:bodyDiv w:val="1"/>
      <w:marLeft w:val="0"/>
      <w:marRight w:val="0"/>
      <w:marTop w:val="0"/>
      <w:marBottom w:val="0"/>
      <w:divBdr>
        <w:top w:val="none" w:sz="0" w:space="0" w:color="auto"/>
        <w:left w:val="none" w:sz="0" w:space="0" w:color="auto"/>
        <w:bottom w:val="none" w:sz="0" w:space="0" w:color="auto"/>
        <w:right w:val="none" w:sz="0" w:space="0" w:color="auto"/>
      </w:divBdr>
    </w:div>
    <w:div w:id="1839879077">
      <w:bodyDiv w:val="1"/>
      <w:marLeft w:val="0"/>
      <w:marRight w:val="0"/>
      <w:marTop w:val="0"/>
      <w:marBottom w:val="0"/>
      <w:divBdr>
        <w:top w:val="none" w:sz="0" w:space="0" w:color="auto"/>
        <w:left w:val="none" w:sz="0" w:space="0" w:color="auto"/>
        <w:bottom w:val="none" w:sz="0" w:space="0" w:color="auto"/>
        <w:right w:val="none" w:sz="0" w:space="0" w:color="auto"/>
      </w:divBdr>
    </w:div>
    <w:div w:id="1843933624">
      <w:bodyDiv w:val="1"/>
      <w:marLeft w:val="0"/>
      <w:marRight w:val="0"/>
      <w:marTop w:val="0"/>
      <w:marBottom w:val="0"/>
      <w:divBdr>
        <w:top w:val="none" w:sz="0" w:space="0" w:color="auto"/>
        <w:left w:val="none" w:sz="0" w:space="0" w:color="auto"/>
        <w:bottom w:val="none" w:sz="0" w:space="0" w:color="auto"/>
        <w:right w:val="none" w:sz="0" w:space="0" w:color="auto"/>
      </w:divBdr>
    </w:div>
    <w:div w:id="1844125733">
      <w:bodyDiv w:val="1"/>
      <w:marLeft w:val="0"/>
      <w:marRight w:val="0"/>
      <w:marTop w:val="0"/>
      <w:marBottom w:val="0"/>
      <w:divBdr>
        <w:top w:val="none" w:sz="0" w:space="0" w:color="auto"/>
        <w:left w:val="none" w:sz="0" w:space="0" w:color="auto"/>
        <w:bottom w:val="none" w:sz="0" w:space="0" w:color="auto"/>
        <w:right w:val="none" w:sz="0" w:space="0" w:color="auto"/>
      </w:divBdr>
    </w:div>
    <w:div w:id="1844203492">
      <w:bodyDiv w:val="1"/>
      <w:marLeft w:val="0"/>
      <w:marRight w:val="0"/>
      <w:marTop w:val="0"/>
      <w:marBottom w:val="0"/>
      <w:divBdr>
        <w:top w:val="none" w:sz="0" w:space="0" w:color="auto"/>
        <w:left w:val="none" w:sz="0" w:space="0" w:color="auto"/>
        <w:bottom w:val="none" w:sz="0" w:space="0" w:color="auto"/>
        <w:right w:val="none" w:sz="0" w:space="0" w:color="auto"/>
      </w:divBdr>
    </w:div>
    <w:div w:id="1844276317">
      <w:bodyDiv w:val="1"/>
      <w:marLeft w:val="0"/>
      <w:marRight w:val="0"/>
      <w:marTop w:val="0"/>
      <w:marBottom w:val="0"/>
      <w:divBdr>
        <w:top w:val="none" w:sz="0" w:space="0" w:color="auto"/>
        <w:left w:val="none" w:sz="0" w:space="0" w:color="auto"/>
        <w:bottom w:val="none" w:sz="0" w:space="0" w:color="auto"/>
        <w:right w:val="none" w:sz="0" w:space="0" w:color="auto"/>
      </w:divBdr>
    </w:div>
    <w:div w:id="1844585061">
      <w:bodyDiv w:val="1"/>
      <w:marLeft w:val="0"/>
      <w:marRight w:val="0"/>
      <w:marTop w:val="0"/>
      <w:marBottom w:val="0"/>
      <w:divBdr>
        <w:top w:val="none" w:sz="0" w:space="0" w:color="auto"/>
        <w:left w:val="none" w:sz="0" w:space="0" w:color="auto"/>
        <w:bottom w:val="none" w:sz="0" w:space="0" w:color="auto"/>
        <w:right w:val="none" w:sz="0" w:space="0" w:color="auto"/>
      </w:divBdr>
    </w:div>
    <w:div w:id="1845319490">
      <w:bodyDiv w:val="1"/>
      <w:marLeft w:val="0"/>
      <w:marRight w:val="0"/>
      <w:marTop w:val="0"/>
      <w:marBottom w:val="0"/>
      <w:divBdr>
        <w:top w:val="none" w:sz="0" w:space="0" w:color="auto"/>
        <w:left w:val="none" w:sz="0" w:space="0" w:color="auto"/>
        <w:bottom w:val="none" w:sz="0" w:space="0" w:color="auto"/>
        <w:right w:val="none" w:sz="0" w:space="0" w:color="auto"/>
      </w:divBdr>
    </w:div>
    <w:div w:id="1845630851">
      <w:bodyDiv w:val="1"/>
      <w:marLeft w:val="0"/>
      <w:marRight w:val="0"/>
      <w:marTop w:val="0"/>
      <w:marBottom w:val="0"/>
      <w:divBdr>
        <w:top w:val="none" w:sz="0" w:space="0" w:color="auto"/>
        <w:left w:val="none" w:sz="0" w:space="0" w:color="auto"/>
        <w:bottom w:val="none" w:sz="0" w:space="0" w:color="auto"/>
        <w:right w:val="none" w:sz="0" w:space="0" w:color="auto"/>
      </w:divBdr>
    </w:div>
    <w:div w:id="1845632896">
      <w:bodyDiv w:val="1"/>
      <w:marLeft w:val="0"/>
      <w:marRight w:val="0"/>
      <w:marTop w:val="0"/>
      <w:marBottom w:val="0"/>
      <w:divBdr>
        <w:top w:val="none" w:sz="0" w:space="0" w:color="auto"/>
        <w:left w:val="none" w:sz="0" w:space="0" w:color="auto"/>
        <w:bottom w:val="none" w:sz="0" w:space="0" w:color="auto"/>
        <w:right w:val="none" w:sz="0" w:space="0" w:color="auto"/>
      </w:divBdr>
    </w:div>
    <w:div w:id="1845702285">
      <w:bodyDiv w:val="1"/>
      <w:marLeft w:val="0"/>
      <w:marRight w:val="0"/>
      <w:marTop w:val="0"/>
      <w:marBottom w:val="0"/>
      <w:divBdr>
        <w:top w:val="none" w:sz="0" w:space="0" w:color="auto"/>
        <w:left w:val="none" w:sz="0" w:space="0" w:color="auto"/>
        <w:bottom w:val="none" w:sz="0" w:space="0" w:color="auto"/>
        <w:right w:val="none" w:sz="0" w:space="0" w:color="auto"/>
      </w:divBdr>
    </w:div>
    <w:div w:id="1845825558">
      <w:bodyDiv w:val="1"/>
      <w:marLeft w:val="0"/>
      <w:marRight w:val="0"/>
      <w:marTop w:val="0"/>
      <w:marBottom w:val="0"/>
      <w:divBdr>
        <w:top w:val="none" w:sz="0" w:space="0" w:color="auto"/>
        <w:left w:val="none" w:sz="0" w:space="0" w:color="auto"/>
        <w:bottom w:val="none" w:sz="0" w:space="0" w:color="auto"/>
        <w:right w:val="none" w:sz="0" w:space="0" w:color="auto"/>
      </w:divBdr>
    </w:div>
    <w:div w:id="1846743463">
      <w:bodyDiv w:val="1"/>
      <w:marLeft w:val="0"/>
      <w:marRight w:val="0"/>
      <w:marTop w:val="0"/>
      <w:marBottom w:val="0"/>
      <w:divBdr>
        <w:top w:val="none" w:sz="0" w:space="0" w:color="auto"/>
        <w:left w:val="none" w:sz="0" w:space="0" w:color="auto"/>
        <w:bottom w:val="none" w:sz="0" w:space="0" w:color="auto"/>
        <w:right w:val="none" w:sz="0" w:space="0" w:color="auto"/>
      </w:divBdr>
    </w:div>
    <w:div w:id="1847597510">
      <w:bodyDiv w:val="1"/>
      <w:marLeft w:val="0"/>
      <w:marRight w:val="0"/>
      <w:marTop w:val="0"/>
      <w:marBottom w:val="0"/>
      <w:divBdr>
        <w:top w:val="none" w:sz="0" w:space="0" w:color="auto"/>
        <w:left w:val="none" w:sz="0" w:space="0" w:color="auto"/>
        <w:bottom w:val="none" w:sz="0" w:space="0" w:color="auto"/>
        <w:right w:val="none" w:sz="0" w:space="0" w:color="auto"/>
      </w:divBdr>
    </w:div>
    <w:div w:id="1849324509">
      <w:bodyDiv w:val="1"/>
      <w:marLeft w:val="0"/>
      <w:marRight w:val="0"/>
      <w:marTop w:val="0"/>
      <w:marBottom w:val="0"/>
      <w:divBdr>
        <w:top w:val="none" w:sz="0" w:space="0" w:color="auto"/>
        <w:left w:val="none" w:sz="0" w:space="0" w:color="auto"/>
        <w:bottom w:val="none" w:sz="0" w:space="0" w:color="auto"/>
        <w:right w:val="none" w:sz="0" w:space="0" w:color="auto"/>
      </w:divBdr>
    </w:div>
    <w:div w:id="1849438672">
      <w:bodyDiv w:val="1"/>
      <w:marLeft w:val="0"/>
      <w:marRight w:val="0"/>
      <w:marTop w:val="0"/>
      <w:marBottom w:val="0"/>
      <w:divBdr>
        <w:top w:val="none" w:sz="0" w:space="0" w:color="auto"/>
        <w:left w:val="none" w:sz="0" w:space="0" w:color="auto"/>
        <w:bottom w:val="none" w:sz="0" w:space="0" w:color="auto"/>
        <w:right w:val="none" w:sz="0" w:space="0" w:color="auto"/>
      </w:divBdr>
    </w:div>
    <w:div w:id="1849832932">
      <w:bodyDiv w:val="1"/>
      <w:marLeft w:val="0"/>
      <w:marRight w:val="0"/>
      <w:marTop w:val="0"/>
      <w:marBottom w:val="0"/>
      <w:divBdr>
        <w:top w:val="none" w:sz="0" w:space="0" w:color="auto"/>
        <w:left w:val="none" w:sz="0" w:space="0" w:color="auto"/>
        <w:bottom w:val="none" w:sz="0" w:space="0" w:color="auto"/>
        <w:right w:val="none" w:sz="0" w:space="0" w:color="auto"/>
      </w:divBdr>
    </w:div>
    <w:div w:id="1850176174">
      <w:bodyDiv w:val="1"/>
      <w:marLeft w:val="0"/>
      <w:marRight w:val="0"/>
      <w:marTop w:val="0"/>
      <w:marBottom w:val="0"/>
      <w:divBdr>
        <w:top w:val="none" w:sz="0" w:space="0" w:color="auto"/>
        <w:left w:val="none" w:sz="0" w:space="0" w:color="auto"/>
        <w:bottom w:val="none" w:sz="0" w:space="0" w:color="auto"/>
        <w:right w:val="none" w:sz="0" w:space="0" w:color="auto"/>
      </w:divBdr>
    </w:div>
    <w:div w:id="1850288240">
      <w:bodyDiv w:val="1"/>
      <w:marLeft w:val="0"/>
      <w:marRight w:val="0"/>
      <w:marTop w:val="0"/>
      <w:marBottom w:val="0"/>
      <w:divBdr>
        <w:top w:val="none" w:sz="0" w:space="0" w:color="auto"/>
        <w:left w:val="none" w:sz="0" w:space="0" w:color="auto"/>
        <w:bottom w:val="none" w:sz="0" w:space="0" w:color="auto"/>
        <w:right w:val="none" w:sz="0" w:space="0" w:color="auto"/>
      </w:divBdr>
    </w:div>
    <w:div w:id="1851140348">
      <w:bodyDiv w:val="1"/>
      <w:marLeft w:val="0"/>
      <w:marRight w:val="0"/>
      <w:marTop w:val="0"/>
      <w:marBottom w:val="0"/>
      <w:divBdr>
        <w:top w:val="none" w:sz="0" w:space="0" w:color="auto"/>
        <w:left w:val="none" w:sz="0" w:space="0" w:color="auto"/>
        <w:bottom w:val="none" w:sz="0" w:space="0" w:color="auto"/>
        <w:right w:val="none" w:sz="0" w:space="0" w:color="auto"/>
      </w:divBdr>
    </w:div>
    <w:div w:id="1851488750">
      <w:bodyDiv w:val="1"/>
      <w:marLeft w:val="0"/>
      <w:marRight w:val="0"/>
      <w:marTop w:val="0"/>
      <w:marBottom w:val="0"/>
      <w:divBdr>
        <w:top w:val="none" w:sz="0" w:space="0" w:color="auto"/>
        <w:left w:val="none" w:sz="0" w:space="0" w:color="auto"/>
        <w:bottom w:val="none" w:sz="0" w:space="0" w:color="auto"/>
        <w:right w:val="none" w:sz="0" w:space="0" w:color="auto"/>
      </w:divBdr>
    </w:div>
    <w:div w:id="1851524422">
      <w:bodyDiv w:val="1"/>
      <w:marLeft w:val="0"/>
      <w:marRight w:val="0"/>
      <w:marTop w:val="0"/>
      <w:marBottom w:val="0"/>
      <w:divBdr>
        <w:top w:val="none" w:sz="0" w:space="0" w:color="auto"/>
        <w:left w:val="none" w:sz="0" w:space="0" w:color="auto"/>
        <w:bottom w:val="none" w:sz="0" w:space="0" w:color="auto"/>
        <w:right w:val="none" w:sz="0" w:space="0" w:color="auto"/>
      </w:divBdr>
    </w:div>
    <w:div w:id="1852060653">
      <w:bodyDiv w:val="1"/>
      <w:marLeft w:val="0"/>
      <w:marRight w:val="0"/>
      <w:marTop w:val="0"/>
      <w:marBottom w:val="0"/>
      <w:divBdr>
        <w:top w:val="none" w:sz="0" w:space="0" w:color="auto"/>
        <w:left w:val="none" w:sz="0" w:space="0" w:color="auto"/>
        <w:bottom w:val="none" w:sz="0" w:space="0" w:color="auto"/>
        <w:right w:val="none" w:sz="0" w:space="0" w:color="auto"/>
      </w:divBdr>
    </w:div>
    <w:div w:id="1852642326">
      <w:bodyDiv w:val="1"/>
      <w:marLeft w:val="0"/>
      <w:marRight w:val="0"/>
      <w:marTop w:val="0"/>
      <w:marBottom w:val="0"/>
      <w:divBdr>
        <w:top w:val="none" w:sz="0" w:space="0" w:color="auto"/>
        <w:left w:val="none" w:sz="0" w:space="0" w:color="auto"/>
        <w:bottom w:val="none" w:sz="0" w:space="0" w:color="auto"/>
        <w:right w:val="none" w:sz="0" w:space="0" w:color="auto"/>
      </w:divBdr>
    </w:div>
    <w:div w:id="1853840407">
      <w:bodyDiv w:val="1"/>
      <w:marLeft w:val="0"/>
      <w:marRight w:val="0"/>
      <w:marTop w:val="0"/>
      <w:marBottom w:val="0"/>
      <w:divBdr>
        <w:top w:val="none" w:sz="0" w:space="0" w:color="auto"/>
        <w:left w:val="none" w:sz="0" w:space="0" w:color="auto"/>
        <w:bottom w:val="none" w:sz="0" w:space="0" w:color="auto"/>
        <w:right w:val="none" w:sz="0" w:space="0" w:color="auto"/>
      </w:divBdr>
    </w:div>
    <w:div w:id="1854148296">
      <w:bodyDiv w:val="1"/>
      <w:marLeft w:val="0"/>
      <w:marRight w:val="0"/>
      <w:marTop w:val="0"/>
      <w:marBottom w:val="0"/>
      <w:divBdr>
        <w:top w:val="none" w:sz="0" w:space="0" w:color="auto"/>
        <w:left w:val="none" w:sz="0" w:space="0" w:color="auto"/>
        <w:bottom w:val="none" w:sz="0" w:space="0" w:color="auto"/>
        <w:right w:val="none" w:sz="0" w:space="0" w:color="auto"/>
      </w:divBdr>
    </w:div>
    <w:div w:id="1856075522">
      <w:bodyDiv w:val="1"/>
      <w:marLeft w:val="0"/>
      <w:marRight w:val="0"/>
      <w:marTop w:val="0"/>
      <w:marBottom w:val="0"/>
      <w:divBdr>
        <w:top w:val="none" w:sz="0" w:space="0" w:color="auto"/>
        <w:left w:val="none" w:sz="0" w:space="0" w:color="auto"/>
        <w:bottom w:val="none" w:sz="0" w:space="0" w:color="auto"/>
        <w:right w:val="none" w:sz="0" w:space="0" w:color="auto"/>
      </w:divBdr>
    </w:div>
    <w:div w:id="1856458552">
      <w:bodyDiv w:val="1"/>
      <w:marLeft w:val="0"/>
      <w:marRight w:val="0"/>
      <w:marTop w:val="0"/>
      <w:marBottom w:val="0"/>
      <w:divBdr>
        <w:top w:val="none" w:sz="0" w:space="0" w:color="auto"/>
        <w:left w:val="none" w:sz="0" w:space="0" w:color="auto"/>
        <w:bottom w:val="none" w:sz="0" w:space="0" w:color="auto"/>
        <w:right w:val="none" w:sz="0" w:space="0" w:color="auto"/>
      </w:divBdr>
    </w:div>
    <w:div w:id="1856844874">
      <w:bodyDiv w:val="1"/>
      <w:marLeft w:val="0"/>
      <w:marRight w:val="0"/>
      <w:marTop w:val="0"/>
      <w:marBottom w:val="0"/>
      <w:divBdr>
        <w:top w:val="none" w:sz="0" w:space="0" w:color="auto"/>
        <w:left w:val="none" w:sz="0" w:space="0" w:color="auto"/>
        <w:bottom w:val="none" w:sz="0" w:space="0" w:color="auto"/>
        <w:right w:val="none" w:sz="0" w:space="0" w:color="auto"/>
      </w:divBdr>
    </w:div>
    <w:div w:id="1856845942">
      <w:bodyDiv w:val="1"/>
      <w:marLeft w:val="0"/>
      <w:marRight w:val="0"/>
      <w:marTop w:val="0"/>
      <w:marBottom w:val="0"/>
      <w:divBdr>
        <w:top w:val="none" w:sz="0" w:space="0" w:color="auto"/>
        <w:left w:val="none" w:sz="0" w:space="0" w:color="auto"/>
        <w:bottom w:val="none" w:sz="0" w:space="0" w:color="auto"/>
        <w:right w:val="none" w:sz="0" w:space="0" w:color="auto"/>
      </w:divBdr>
    </w:div>
    <w:div w:id="1857042029">
      <w:bodyDiv w:val="1"/>
      <w:marLeft w:val="0"/>
      <w:marRight w:val="0"/>
      <w:marTop w:val="0"/>
      <w:marBottom w:val="0"/>
      <w:divBdr>
        <w:top w:val="none" w:sz="0" w:space="0" w:color="auto"/>
        <w:left w:val="none" w:sz="0" w:space="0" w:color="auto"/>
        <w:bottom w:val="none" w:sz="0" w:space="0" w:color="auto"/>
        <w:right w:val="none" w:sz="0" w:space="0" w:color="auto"/>
      </w:divBdr>
    </w:div>
    <w:div w:id="1857188810">
      <w:bodyDiv w:val="1"/>
      <w:marLeft w:val="0"/>
      <w:marRight w:val="0"/>
      <w:marTop w:val="0"/>
      <w:marBottom w:val="0"/>
      <w:divBdr>
        <w:top w:val="none" w:sz="0" w:space="0" w:color="auto"/>
        <w:left w:val="none" w:sz="0" w:space="0" w:color="auto"/>
        <w:bottom w:val="none" w:sz="0" w:space="0" w:color="auto"/>
        <w:right w:val="none" w:sz="0" w:space="0" w:color="auto"/>
      </w:divBdr>
    </w:div>
    <w:div w:id="1857425127">
      <w:bodyDiv w:val="1"/>
      <w:marLeft w:val="0"/>
      <w:marRight w:val="0"/>
      <w:marTop w:val="0"/>
      <w:marBottom w:val="0"/>
      <w:divBdr>
        <w:top w:val="none" w:sz="0" w:space="0" w:color="auto"/>
        <w:left w:val="none" w:sz="0" w:space="0" w:color="auto"/>
        <w:bottom w:val="none" w:sz="0" w:space="0" w:color="auto"/>
        <w:right w:val="none" w:sz="0" w:space="0" w:color="auto"/>
      </w:divBdr>
    </w:div>
    <w:div w:id="1857882561">
      <w:bodyDiv w:val="1"/>
      <w:marLeft w:val="0"/>
      <w:marRight w:val="0"/>
      <w:marTop w:val="0"/>
      <w:marBottom w:val="0"/>
      <w:divBdr>
        <w:top w:val="none" w:sz="0" w:space="0" w:color="auto"/>
        <w:left w:val="none" w:sz="0" w:space="0" w:color="auto"/>
        <w:bottom w:val="none" w:sz="0" w:space="0" w:color="auto"/>
        <w:right w:val="none" w:sz="0" w:space="0" w:color="auto"/>
      </w:divBdr>
    </w:div>
    <w:div w:id="1858032229">
      <w:bodyDiv w:val="1"/>
      <w:marLeft w:val="0"/>
      <w:marRight w:val="0"/>
      <w:marTop w:val="0"/>
      <w:marBottom w:val="0"/>
      <w:divBdr>
        <w:top w:val="none" w:sz="0" w:space="0" w:color="auto"/>
        <w:left w:val="none" w:sz="0" w:space="0" w:color="auto"/>
        <w:bottom w:val="none" w:sz="0" w:space="0" w:color="auto"/>
        <w:right w:val="none" w:sz="0" w:space="0" w:color="auto"/>
      </w:divBdr>
    </w:div>
    <w:div w:id="1858039988">
      <w:bodyDiv w:val="1"/>
      <w:marLeft w:val="0"/>
      <w:marRight w:val="0"/>
      <w:marTop w:val="0"/>
      <w:marBottom w:val="0"/>
      <w:divBdr>
        <w:top w:val="none" w:sz="0" w:space="0" w:color="auto"/>
        <w:left w:val="none" w:sz="0" w:space="0" w:color="auto"/>
        <w:bottom w:val="none" w:sz="0" w:space="0" w:color="auto"/>
        <w:right w:val="none" w:sz="0" w:space="0" w:color="auto"/>
      </w:divBdr>
    </w:div>
    <w:div w:id="1858499472">
      <w:bodyDiv w:val="1"/>
      <w:marLeft w:val="0"/>
      <w:marRight w:val="0"/>
      <w:marTop w:val="0"/>
      <w:marBottom w:val="0"/>
      <w:divBdr>
        <w:top w:val="none" w:sz="0" w:space="0" w:color="auto"/>
        <w:left w:val="none" w:sz="0" w:space="0" w:color="auto"/>
        <w:bottom w:val="none" w:sz="0" w:space="0" w:color="auto"/>
        <w:right w:val="none" w:sz="0" w:space="0" w:color="auto"/>
      </w:divBdr>
    </w:div>
    <w:div w:id="1858882457">
      <w:bodyDiv w:val="1"/>
      <w:marLeft w:val="0"/>
      <w:marRight w:val="0"/>
      <w:marTop w:val="0"/>
      <w:marBottom w:val="0"/>
      <w:divBdr>
        <w:top w:val="none" w:sz="0" w:space="0" w:color="auto"/>
        <w:left w:val="none" w:sz="0" w:space="0" w:color="auto"/>
        <w:bottom w:val="none" w:sz="0" w:space="0" w:color="auto"/>
        <w:right w:val="none" w:sz="0" w:space="0" w:color="auto"/>
      </w:divBdr>
    </w:div>
    <w:div w:id="1859855671">
      <w:bodyDiv w:val="1"/>
      <w:marLeft w:val="0"/>
      <w:marRight w:val="0"/>
      <w:marTop w:val="0"/>
      <w:marBottom w:val="0"/>
      <w:divBdr>
        <w:top w:val="none" w:sz="0" w:space="0" w:color="auto"/>
        <w:left w:val="none" w:sz="0" w:space="0" w:color="auto"/>
        <w:bottom w:val="none" w:sz="0" w:space="0" w:color="auto"/>
        <w:right w:val="none" w:sz="0" w:space="0" w:color="auto"/>
      </w:divBdr>
    </w:div>
    <w:div w:id="1860926325">
      <w:bodyDiv w:val="1"/>
      <w:marLeft w:val="0"/>
      <w:marRight w:val="0"/>
      <w:marTop w:val="0"/>
      <w:marBottom w:val="0"/>
      <w:divBdr>
        <w:top w:val="none" w:sz="0" w:space="0" w:color="auto"/>
        <w:left w:val="none" w:sz="0" w:space="0" w:color="auto"/>
        <w:bottom w:val="none" w:sz="0" w:space="0" w:color="auto"/>
        <w:right w:val="none" w:sz="0" w:space="0" w:color="auto"/>
      </w:divBdr>
    </w:div>
    <w:div w:id="1860973757">
      <w:bodyDiv w:val="1"/>
      <w:marLeft w:val="0"/>
      <w:marRight w:val="0"/>
      <w:marTop w:val="0"/>
      <w:marBottom w:val="0"/>
      <w:divBdr>
        <w:top w:val="none" w:sz="0" w:space="0" w:color="auto"/>
        <w:left w:val="none" w:sz="0" w:space="0" w:color="auto"/>
        <w:bottom w:val="none" w:sz="0" w:space="0" w:color="auto"/>
        <w:right w:val="none" w:sz="0" w:space="0" w:color="auto"/>
      </w:divBdr>
    </w:div>
    <w:div w:id="1861163871">
      <w:bodyDiv w:val="1"/>
      <w:marLeft w:val="0"/>
      <w:marRight w:val="0"/>
      <w:marTop w:val="0"/>
      <w:marBottom w:val="0"/>
      <w:divBdr>
        <w:top w:val="none" w:sz="0" w:space="0" w:color="auto"/>
        <w:left w:val="none" w:sz="0" w:space="0" w:color="auto"/>
        <w:bottom w:val="none" w:sz="0" w:space="0" w:color="auto"/>
        <w:right w:val="none" w:sz="0" w:space="0" w:color="auto"/>
      </w:divBdr>
    </w:div>
    <w:div w:id="1862621672">
      <w:bodyDiv w:val="1"/>
      <w:marLeft w:val="0"/>
      <w:marRight w:val="0"/>
      <w:marTop w:val="0"/>
      <w:marBottom w:val="0"/>
      <w:divBdr>
        <w:top w:val="none" w:sz="0" w:space="0" w:color="auto"/>
        <w:left w:val="none" w:sz="0" w:space="0" w:color="auto"/>
        <w:bottom w:val="none" w:sz="0" w:space="0" w:color="auto"/>
        <w:right w:val="none" w:sz="0" w:space="0" w:color="auto"/>
      </w:divBdr>
    </w:div>
    <w:div w:id="1863126795">
      <w:bodyDiv w:val="1"/>
      <w:marLeft w:val="0"/>
      <w:marRight w:val="0"/>
      <w:marTop w:val="0"/>
      <w:marBottom w:val="0"/>
      <w:divBdr>
        <w:top w:val="none" w:sz="0" w:space="0" w:color="auto"/>
        <w:left w:val="none" w:sz="0" w:space="0" w:color="auto"/>
        <w:bottom w:val="none" w:sz="0" w:space="0" w:color="auto"/>
        <w:right w:val="none" w:sz="0" w:space="0" w:color="auto"/>
      </w:divBdr>
    </w:div>
    <w:div w:id="1863588924">
      <w:bodyDiv w:val="1"/>
      <w:marLeft w:val="0"/>
      <w:marRight w:val="0"/>
      <w:marTop w:val="0"/>
      <w:marBottom w:val="0"/>
      <w:divBdr>
        <w:top w:val="none" w:sz="0" w:space="0" w:color="auto"/>
        <w:left w:val="none" w:sz="0" w:space="0" w:color="auto"/>
        <w:bottom w:val="none" w:sz="0" w:space="0" w:color="auto"/>
        <w:right w:val="none" w:sz="0" w:space="0" w:color="auto"/>
      </w:divBdr>
    </w:div>
    <w:div w:id="1863669491">
      <w:bodyDiv w:val="1"/>
      <w:marLeft w:val="0"/>
      <w:marRight w:val="0"/>
      <w:marTop w:val="0"/>
      <w:marBottom w:val="0"/>
      <w:divBdr>
        <w:top w:val="none" w:sz="0" w:space="0" w:color="auto"/>
        <w:left w:val="none" w:sz="0" w:space="0" w:color="auto"/>
        <w:bottom w:val="none" w:sz="0" w:space="0" w:color="auto"/>
        <w:right w:val="none" w:sz="0" w:space="0" w:color="auto"/>
      </w:divBdr>
    </w:div>
    <w:div w:id="1864636884">
      <w:bodyDiv w:val="1"/>
      <w:marLeft w:val="0"/>
      <w:marRight w:val="0"/>
      <w:marTop w:val="0"/>
      <w:marBottom w:val="0"/>
      <w:divBdr>
        <w:top w:val="none" w:sz="0" w:space="0" w:color="auto"/>
        <w:left w:val="none" w:sz="0" w:space="0" w:color="auto"/>
        <w:bottom w:val="none" w:sz="0" w:space="0" w:color="auto"/>
        <w:right w:val="none" w:sz="0" w:space="0" w:color="auto"/>
      </w:divBdr>
    </w:div>
    <w:div w:id="1866408984">
      <w:bodyDiv w:val="1"/>
      <w:marLeft w:val="0"/>
      <w:marRight w:val="0"/>
      <w:marTop w:val="0"/>
      <w:marBottom w:val="0"/>
      <w:divBdr>
        <w:top w:val="none" w:sz="0" w:space="0" w:color="auto"/>
        <w:left w:val="none" w:sz="0" w:space="0" w:color="auto"/>
        <w:bottom w:val="none" w:sz="0" w:space="0" w:color="auto"/>
        <w:right w:val="none" w:sz="0" w:space="0" w:color="auto"/>
      </w:divBdr>
    </w:div>
    <w:div w:id="1867716322">
      <w:bodyDiv w:val="1"/>
      <w:marLeft w:val="0"/>
      <w:marRight w:val="0"/>
      <w:marTop w:val="0"/>
      <w:marBottom w:val="0"/>
      <w:divBdr>
        <w:top w:val="none" w:sz="0" w:space="0" w:color="auto"/>
        <w:left w:val="none" w:sz="0" w:space="0" w:color="auto"/>
        <w:bottom w:val="none" w:sz="0" w:space="0" w:color="auto"/>
        <w:right w:val="none" w:sz="0" w:space="0" w:color="auto"/>
      </w:divBdr>
    </w:div>
    <w:div w:id="1868172637">
      <w:bodyDiv w:val="1"/>
      <w:marLeft w:val="0"/>
      <w:marRight w:val="0"/>
      <w:marTop w:val="0"/>
      <w:marBottom w:val="0"/>
      <w:divBdr>
        <w:top w:val="none" w:sz="0" w:space="0" w:color="auto"/>
        <w:left w:val="none" w:sz="0" w:space="0" w:color="auto"/>
        <w:bottom w:val="none" w:sz="0" w:space="0" w:color="auto"/>
        <w:right w:val="none" w:sz="0" w:space="0" w:color="auto"/>
      </w:divBdr>
    </w:div>
    <w:div w:id="1868827985">
      <w:bodyDiv w:val="1"/>
      <w:marLeft w:val="0"/>
      <w:marRight w:val="0"/>
      <w:marTop w:val="0"/>
      <w:marBottom w:val="0"/>
      <w:divBdr>
        <w:top w:val="none" w:sz="0" w:space="0" w:color="auto"/>
        <w:left w:val="none" w:sz="0" w:space="0" w:color="auto"/>
        <w:bottom w:val="none" w:sz="0" w:space="0" w:color="auto"/>
        <w:right w:val="none" w:sz="0" w:space="0" w:color="auto"/>
      </w:divBdr>
    </w:div>
    <w:div w:id="1869294058">
      <w:bodyDiv w:val="1"/>
      <w:marLeft w:val="0"/>
      <w:marRight w:val="0"/>
      <w:marTop w:val="0"/>
      <w:marBottom w:val="0"/>
      <w:divBdr>
        <w:top w:val="none" w:sz="0" w:space="0" w:color="auto"/>
        <w:left w:val="none" w:sz="0" w:space="0" w:color="auto"/>
        <w:bottom w:val="none" w:sz="0" w:space="0" w:color="auto"/>
        <w:right w:val="none" w:sz="0" w:space="0" w:color="auto"/>
      </w:divBdr>
    </w:div>
    <w:div w:id="1869833869">
      <w:bodyDiv w:val="1"/>
      <w:marLeft w:val="0"/>
      <w:marRight w:val="0"/>
      <w:marTop w:val="0"/>
      <w:marBottom w:val="0"/>
      <w:divBdr>
        <w:top w:val="none" w:sz="0" w:space="0" w:color="auto"/>
        <w:left w:val="none" w:sz="0" w:space="0" w:color="auto"/>
        <w:bottom w:val="none" w:sz="0" w:space="0" w:color="auto"/>
        <w:right w:val="none" w:sz="0" w:space="0" w:color="auto"/>
      </w:divBdr>
    </w:div>
    <w:div w:id="1869945207">
      <w:bodyDiv w:val="1"/>
      <w:marLeft w:val="0"/>
      <w:marRight w:val="0"/>
      <w:marTop w:val="0"/>
      <w:marBottom w:val="0"/>
      <w:divBdr>
        <w:top w:val="none" w:sz="0" w:space="0" w:color="auto"/>
        <w:left w:val="none" w:sz="0" w:space="0" w:color="auto"/>
        <w:bottom w:val="none" w:sz="0" w:space="0" w:color="auto"/>
        <w:right w:val="none" w:sz="0" w:space="0" w:color="auto"/>
      </w:divBdr>
    </w:div>
    <w:div w:id="1869951904">
      <w:bodyDiv w:val="1"/>
      <w:marLeft w:val="0"/>
      <w:marRight w:val="0"/>
      <w:marTop w:val="0"/>
      <w:marBottom w:val="0"/>
      <w:divBdr>
        <w:top w:val="none" w:sz="0" w:space="0" w:color="auto"/>
        <w:left w:val="none" w:sz="0" w:space="0" w:color="auto"/>
        <w:bottom w:val="none" w:sz="0" w:space="0" w:color="auto"/>
        <w:right w:val="none" w:sz="0" w:space="0" w:color="auto"/>
      </w:divBdr>
    </w:div>
    <w:div w:id="1870799501">
      <w:bodyDiv w:val="1"/>
      <w:marLeft w:val="0"/>
      <w:marRight w:val="0"/>
      <w:marTop w:val="0"/>
      <w:marBottom w:val="0"/>
      <w:divBdr>
        <w:top w:val="none" w:sz="0" w:space="0" w:color="auto"/>
        <w:left w:val="none" w:sz="0" w:space="0" w:color="auto"/>
        <w:bottom w:val="none" w:sz="0" w:space="0" w:color="auto"/>
        <w:right w:val="none" w:sz="0" w:space="0" w:color="auto"/>
      </w:divBdr>
    </w:div>
    <w:div w:id="1871600659">
      <w:bodyDiv w:val="1"/>
      <w:marLeft w:val="0"/>
      <w:marRight w:val="0"/>
      <w:marTop w:val="0"/>
      <w:marBottom w:val="0"/>
      <w:divBdr>
        <w:top w:val="none" w:sz="0" w:space="0" w:color="auto"/>
        <w:left w:val="none" w:sz="0" w:space="0" w:color="auto"/>
        <w:bottom w:val="none" w:sz="0" w:space="0" w:color="auto"/>
        <w:right w:val="none" w:sz="0" w:space="0" w:color="auto"/>
      </w:divBdr>
    </w:div>
    <w:div w:id="1871911119">
      <w:bodyDiv w:val="1"/>
      <w:marLeft w:val="0"/>
      <w:marRight w:val="0"/>
      <w:marTop w:val="0"/>
      <w:marBottom w:val="0"/>
      <w:divBdr>
        <w:top w:val="none" w:sz="0" w:space="0" w:color="auto"/>
        <w:left w:val="none" w:sz="0" w:space="0" w:color="auto"/>
        <w:bottom w:val="none" w:sz="0" w:space="0" w:color="auto"/>
        <w:right w:val="none" w:sz="0" w:space="0" w:color="auto"/>
      </w:divBdr>
    </w:div>
    <w:div w:id="1872911351">
      <w:bodyDiv w:val="1"/>
      <w:marLeft w:val="0"/>
      <w:marRight w:val="0"/>
      <w:marTop w:val="0"/>
      <w:marBottom w:val="0"/>
      <w:divBdr>
        <w:top w:val="none" w:sz="0" w:space="0" w:color="auto"/>
        <w:left w:val="none" w:sz="0" w:space="0" w:color="auto"/>
        <w:bottom w:val="none" w:sz="0" w:space="0" w:color="auto"/>
        <w:right w:val="none" w:sz="0" w:space="0" w:color="auto"/>
      </w:divBdr>
    </w:div>
    <w:div w:id="1873304232">
      <w:bodyDiv w:val="1"/>
      <w:marLeft w:val="0"/>
      <w:marRight w:val="0"/>
      <w:marTop w:val="0"/>
      <w:marBottom w:val="0"/>
      <w:divBdr>
        <w:top w:val="none" w:sz="0" w:space="0" w:color="auto"/>
        <w:left w:val="none" w:sz="0" w:space="0" w:color="auto"/>
        <w:bottom w:val="none" w:sz="0" w:space="0" w:color="auto"/>
        <w:right w:val="none" w:sz="0" w:space="0" w:color="auto"/>
      </w:divBdr>
    </w:div>
    <w:div w:id="1873490694">
      <w:bodyDiv w:val="1"/>
      <w:marLeft w:val="0"/>
      <w:marRight w:val="0"/>
      <w:marTop w:val="0"/>
      <w:marBottom w:val="0"/>
      <w:divBdr>
        <w:top w:val="none" w:sz="0" w:space="0" w:color="auto"/>
        <w:left w:val="none" w:sz="0" w:space="0" w:color="auto"/>
        <w:bottom w:val="none" w:sz="0" w:space="0" w:color="auto"/>
        <w:right w:val="none" w:sz="0" w:space="0" w:color="auto"/>
      </w:divBdr>
    </w:div>
    <w:div w:id="1874345075">
      <w:bodyDiv w:val="1"/>
      <w:marLeft w:val="0"/>
      <w:marRight w:val="0"/>
      <w:marTop w:val="0"/>
      <w:marBottom w:val="0"/>
      <w:divBdr>
        <w:top w:val="none" w:sz="0" w:space="0" w:color="auto"/>
        <w:left w:val="none" w:sz="0" w:space="0" w:color="auto"/>
        <w:bottom w:val="none" w:sz="0" w:space="0" w:color="auto"/>
        <w:right w:val="none" w:sz="0" w:space="0" w:color="auto"/>
      </w:divBdr>
    </w:div>
    <w:div w:id="1874613436">
      <w:bodyDiv w:val="1"/>
      <w:marLeft w:val="0"/>
      <w:marRight w:val="0"/>
      <w:marTop w:val="0"/>
      <w:marBottom w:val="0"/>
      <w:divBdr>
        <w:top w:val="none" w:sz="0" w:space="0" w:color="auto"/>
        <w:left w:val="none" w:sz="0" w:space="0" w:color="auto"/>
        <w:bottom w:val="none" w:sz="0" w:space="0" w:color="auto"/>
        <w:right w:val="none" w:sz="0" w:space="0" w:color="auto"/>
      </w:divBdr>
    </w:div>
    <w:div w:id="1876038792">
      <w:bodyDiv w:val="1"/>
      <w:marLeft w:val="0"/>
      <w:marRight w:val="0"/>
      <w:marTop w:val="0"/>
      <w:marBottom w:val="0"/>
      <w:divBdr>
        <w:top w:val="none" w:sz="0" w:space="0" w:color="auto"/>
        <w:left w:val="none" w:sz="0" w:space="0" w:color="auto"/>
        <w:bottom w:val="none" w:sz="0" w:space="0" w:color="auto"/>
        <w:right w:val="none" w:sz="0" w:space="0" w:color="auto"/>
      </w:divBdr>
    </w:div>
    <w:div w:id="1876039868">
      <w:bodyDiv w:val="1"/>
      <w:marLeft w:val="0"/>
      <w:marRight w:val="0"/>
      <w:marTop w:val="0"/>
      <w:marBottom w:val="0"/>
      <w:divBdr>
        <w:top w:val="none" w:sz="0" w:space="0" w:color="auto"/>
        <w:left w:val="none" w:sz="0" w:space="0" w:color="auto"/>
        <w:bottom w:val="none" w:sz="0" w:space="0" w:color="auto"/>
        <w:right w:val="none" w:sz="0" w:space="0" w:color="auto"/>
      </w:divBdr>
    </w:div>
    <w:div w:id="1876773891">
      <w:bodyDiv w:val="1"/>
      <w:marLeft w:val="0"/>
      <w:marRight w:val="0"/>
      <w:marTop w:val="0"/>
      <w:marBottom w:val="0"/>
      <w:divBdr>
        <w:top w:val="none" w:sz="0" w:space="0" w:color="auto"/>
        <w:left w:val="none" w:sz="0" w:space="0" w:color="auto"/>
        <w:bottom w:val="none" w:sz="0" w:space="0" w:color="auto"/>
        <w:right w:val="none" w:sz="0" w:space="0" w:color="auto"/>
      </w:divBdr>
    </w:div>
    <w:div w:id="1877113199">
      <w:bodyDiv w:val="1"/>
      <w:marLeft w:val="0"/>
      <w:marRight w:val="0"/>
      <w:marTop w:val="0"/>
      <w:marBottom w:val="0"/>
      <w:divBdr>
        <w:top w:val="none" w:sz="0" w:space="0" w:color="auto"/>
        <w:left w:val="none" w:sz="0" w:space="0" w:color="auto"/>
        <w:bottom w:val="none" w:sz="0" w:space="0" w:color="auto"/>
        <w:right w:val="none" w:sz="0" w:space="0" w:color="auto"/>
      </w:divBdr>
    </w:div>
    <w:div w:id="1877696482">
      <w:bodyDiv w:val="1"/>
      <w:marLeft w:val="0"/>
      <w:marRight w:val="0"/>
      <w:marTop w:val="0"/>
      <w:marBottom w:val="0"/>
      <w:divBdr>
        <w:top w:val="none" w:sz="0" w:space="0" w:color="auto"/>
        <w:left w:val="none" w:sz="0" w:space="0" w:color="auto"/>
        <w:bottom w:val="none" w:sz="0" w:space="0" w:color="auto"/>
        <w:right w:val="none" w:sz="0" w:space="0" w:color="auto"/>
      </w:divBdr>
    </w:div>
    <w:div w:id="1878540467">
      <w:bodyDiv w:val="1"/>
      <w:marLeft w:val="0"/>
      <w:marRight w:val="0"/>
      <w:marTop w:val="0"/>
      <w:marBottom w:val="0"/>
      <w:divBdr>
        <w:top w:val="none" w:sz="0" w:space="0" w:color="auto"/>
        <w:left w:val="none" w:sz="0" w:space="0" w:color="auto"/>
        <w:bottom w:val="none" w:sz="0" w:space="0" w:color="auto"/>
        <w:right w:val="none" w:sz="0" w:space="0" w:color="auto"/>
      </w:divBdr>
    </w:div>
    <w:div w:id="1879120894">
      <w:bodyDiv w:val="1"/>
      <w:marLeft w:val="0"/>
      <w:marRight w:val="0"/>
      <w:marTop w:val="0"/>
      <w:marBottom w:val="0"/>
      <w:divBdr>
        <w:top w:val="none" w:sz="0" w:space="0" w:color="auto"/>
        <w:left w:val="none" w:sz="0" w:space="0" w:color="auto"/>
        <w:bottom w:val="none" w:sz="0" w:space="0" w:color="auto"/>
        <w:right w:val="none" w:sz="0" w:space="0" w:color="auto"/>
      </w:divBdr>
    </w:div>
    <w:div w:id="1879511107">
      <w:bodyDiv w:val="1"/>
      <w:marLeft w:val="0"/>
      <w:marRight w:val="0"/>
      <w:marTop w:val="0"/>
      <w:marBottom w:val="0"/>
      <w:divBdr>
        <w:top w:val="none" w:sz="0" w:space="0" w:color="auto"/>
        <w:left w:val="none" w:sz="0" w:space="0" w:color="auto"/>
        <w:bottom w:val="none" w:sz="0" w:space="0" w:color="auto"/>
        <w:right w:val="none" w:sz="0" w:space="0" w:color="auto"/>
      </w:divBdr>
    </w:div>
    <w:div w:id="1879777301">
      <w:bodyDiv w:val="1"/>
      <w:marLeft w:val="0"/>
      <w:marRight w:val="0"/>
      <w:marTop w:val="0"/>
      <w:marBottom w:val="0"/>
      <w:divBdr>
        <w:top w:val="none" w:sz="0" w:space="0" w:color="auto"/>
        <w:left w:val="none" w:sz="0" w:space="0" w:color="auto"/>
        <w:bottom w:val="none" w:sz="0" w:space="0" w:color="auto"/>
        <w:right w:val="none" w:sz="0" w:space="0" w:color="auto"/>
      </w:divBdr>
    </w:div>
    <w:div w:id="1879927623">
      <w:bodyDiv w:val="1"/>
      <w:marLeft w:val="0"/>
      <w:marRight w:val="0"/>
      <w:marTop w:val="0"/>
      <w:marBottom w:val="0"/>
      <w:divBdr>
        <w:top w:val="none" w:sz="0" w:space="0" w:color="auto"/>
        <w:left w:val="none" w:sz="0" w:space="0" w:color="auto"/>
        <w:bottom w:val="none" w:sz="0" w:space="0" w:color="auto"/>
        <w:right w:val="none" w:sz="0" w:space="0" w:color="auto"/>
      </w:divBdr>
    </w:div>
    <w:div w:id="1882281248">
      <w:bodyDiv w:val="1"/>
      <w:marLeft w:val="0"/>
      <w:marRight w:val="0"/>
      <w:marTop w:val="0"/>
      <w:marBottom w:val="0"/>
      <w:divBdr>
        <w:top w:val="none" w:sz="0" w:space="0" w:color="auto"/>
        <w:left w:val="none" w:sz="0" w:space="0" w:color="auto"/>
        <w:bottom w:val="none" w:sz="0" w:space="0" w:color="auto"/>
        <w:right w:val="none" w:sz="0" w:space="0" w:color="auto"/>
      </w:divBdr>
    </w:div>
    <w:div w:id="1882283737">
      <w:bodyDiv w:val="1"/>
      <w:marLeft w:val="0"/>
      <w:marRight w:val="0"/>
      <w:marTop w:val="0"/>
      <w:marBottom w:val="0"/>
      <w:divBdr>
        <w:top w:val="none" w:sz="0" w:space="0" w:color="auto"/>
        <w:left w:val="none" w:sz="0" w:space="0" w:color="auto"/>
        <w:bottom w:val="none" w:sz="0" w:space="0" w:color="auto"/>
        <w:right w:val="none" w:sz="0" w:space="0" w:color="auto"/>
      </w:divBdr>
    </w:div>
    <w:div w:id="1882549160">
      <w:bodyDiv w:val="1"/>
      <w:marLeft w:val="0"/>
      <w:marRight w:val="0"/>
      <w:marTop w:val="0"/>
      <w:marBottom w:val="0"/>
      <w:divBdr>
        <w:top w:val="none" w:sz="0" w:space="0" w:color="auto"/>
        <w:left w:val="none" w:sz="0" w:space="0" w:color="auto"/>
        <w:bottom w:val="none" w:sz="0" w:space="0" w:color="auto"/>
        <w:right w:val="none" w:sz="0" w:space="0" w:color="auto"/>
      </w:divBdr>
    </w:div>
    <w:div w:id="1882935679">
      <w:bodyDiv w:val="1"/>
      <w:marLeft w:val="0"/>
      <w:marRight w:val="0"/>
      <w:marTop w:val="0"/>
      <w:marBottom w:val="0"/>
      <w:divBdr>
        <w:top w:val="none" w:sz="0" w:space="0" w:color="auto"/>
        <w:left w:val="none" w:sz="0" w:space="0" w:color="auto"/>
        <w:bottom w:val="none" w:sz="0" w:space="0" w:color="auto"/>
        <w:right w:val="none" w:sz="0" w:space="0" w:color="auto"/>
      </w:divBdr>
    </w:div>
    <w:div w:id="1882980573">
      <w:bodyDiv w:val="1"/>
      <w:marLeft w:val="0"/>
      <w:marRight w:val="0"/>
      <w:marTop w:val="0"/>
      <w:marBottom w:val="0"/>
      <w:divBdr>
        <w:top w:val="none" w:sz="0" w:space="0" w:color="auto"/>
        <w:left w:val="none" w:sz="0" w:space="0" w:color="auto"/>
        <w:bottom w:val="none" w:sz="0" w:space="0" w:color="auto"/>
        <w:right w:val="none" w:sz="0" w:space="0" w:color="auto"/>
      </w:divBdr>
    </w:div>
    <w:div w:id="1883470379">
      <w:bodyDiv w:val="1"/>
      <w:marLeft w:val="0"/>
      <w:marRight w:val="0"/>
      <w:marTop w:val="0"/>
      <w:marBottom w:val="0"/>
      <w:divBdr>
        <w:top w:val="none" w:sz="0" w:space="0" w:color="auto"/>
        <w:left w:val="none" w:sz="0" w:space="0" w:color="auto"/>
        <w:bottom w:val="none" w:sz="0" w:space="0" w:color="auto"/>
        <w:right w:val="none" w:sz="0" w:space="0" w:color="auto"/>
      </w:divBdr>
    </w:div>
    <w:div w:id="1885556476">
      <w:bodyDiv w:val="1"/>
      <w:marLeft w:val="0"/>
      <w:marRight w:val="0"/>
      <w:marTop w:val="0"/>
      <w:marBottom w:val="0"/>
      <w:divBdr>
        <w:top w:val="none" w:sz="0" w:space="0" w:color="auto"/>
        <w:left w:val="none" w:sz="0" w:space="0" w:color="auto"/>
        <w:bottom w:val="none" w:sz="0" w:space="0" w:color="auto"/>
        <w:right w:val="none" w:sz="0" w:space="0" w:color="auto"/>
      </w:divBdr>
    </w:div>
    <w:div w:id="1885628720">
      <w:bodyDiv w:val="1"/>
      <w:marLeft w:val="0"/>
      <w:marRight w:val="0"/>
      <w:marTop w:val="0"/>
      <w:marBottom w:val="0"/>
      <w:divBdr>
        <w:top w:val="none" w:sz="0" w:space="0" w:color="auto"/>
        <w:left w:val="none" w:sz="0" w:space="0" w:color="auto"/>
        <w:bottom w:val="none" w:sz="0" w:space="0" w:color="auto"/>
        <w:right w:val="none" w:sz="0" w:space="0" w:color="auto"/>
      </w:divBdr>
    </w:div>
    <w:div w:id="1885677942">
      <w:bodyDiv w:val="1"/>
      <w:marLeft w:val="0"/>
      <w:marRight w:val="0"/>
      <w:marTop w:val="0"/>
      <w:marBottom w:val="0"/>
      <w:divBdr>
        <w:top w:val="none" w:sz="0" w:space="0" w:color="auto"/>
        <w:left w:val="none" w:sz="0" w:space="0" w:color="auto"/>
        <w:bottom w:val="none" w:sz="0" w:space="0" w:color="auto"/>
        <w:right w:val="none" w:sz="0" w:space="0" w:color="auto"/>
      </w:divBdr>
    </w:div>
    <w:div w:id="1886022464">
      <w:bodyDiv w:val="1"/>
      <w:marLeft w:val="0"/>
      <w:marRight w:val="0"/>
      <w:marTop w:val="0"/>
      <w:marBottom w:val="0"/>
      <w:divBdr>
        <w:top w:val="none" w:sz="0" w:space="0" w:color="auto"/>
        <w:left w:val="none" w:sz="0" w:space="0" w:color="auto"/>
        <w:bottom w:val="none" w:sz="0" w:space="0" w:color="auto"/>
        <w:right w:val="none" w:sz="0" w:space="0" w:color="auto"/>
      </w:divBdr>
    </w:div>
    <w:div w:id="1886063640">
      <w:bodyDiv w:val="1"/>
      <w:marLeft w:val="0"/>
      <w:marRight w:val="0"/>
      <w:marTop w:val="0"/>
      <w:marBottom w:val="0"/>
      <w:divBdr>
        <w:top w:val="none" w:sz="0" w:space="0" w:color="auto"/>
        <w:left w:val="none" w:sz="0" w:space="0" w:color="auto"/>
        <w:bottom w:val="none" w:sz="0" w:space="0" w:color="auto"/>
        <w:right w:val="none" w:sz="0" w:space="0" w:color="auto"/>
      </w:divBdr>
    </w:div>
    <w:div w:id="1886331593">
      <w:bodyDiv w:val="1"/>
      <w:marLeft w:val="0"/>
      <w:marRight w:val="0"/>
      <w:marTop w:val="0"/>
      <w:marBottom w:val="0"/>
      <w:divBdr>
        <w:top w:val="none" w:sz="0" w:space="0" w:color="auto"/>
        <w:left w:val="none" w:sz="0" w:space="0" w:color="auto"/>
        <w:bottom w:val="none" w:sz="0" w:space="0" w:color="auto"/>
        <w:right w:val="none" w:sz="0" w:space="0" w:color="auto"/>
      </w:divBdr>
    </w:div>
    <w:div w:id="1886988985">
      <w:bodyDiv w:val="1"/>
      <w:marLeft w:val="0"/>
      <w:marRight w:val="0"/>
      <w:marTop w:val="0"/>
      <w:marBottom w:val="0"/>
      <w:divBdr>
        <w:top w:val="none" w:sz="0" w:space="0" w:color="auto"/>
        <w:left w:val="none" w:sz="0" w:space="0" w:color="auto"/>
        <w:bottom w:val="none" w:sz="0" w:space="0" w:color="auto"/>
        <w:right w:val="none" w:sz="0" w:space="0" w:color="auto"/>
      </w:divBdr>
    </w:div>
    <w:div w:id="1887524341">
      <w:bodyDiv w:val="1"/>
      <w:marLeft w:val="0"/>
      <w:marRight w:val="0"/>
      <w:marTop w:val="0"/>
      <w:marBottom w:val="0"/>
      <w:divBdr>
        <w:top w:val="none" w:sz="0" w:space="0" w:color="auto"/>
        <w:left w:val="none" w:sz="0" w:space="0" w:color="auto"/>
        <w:bottom w:val="none" w:sz="0" w:space="0" w:color="auto"/>
        <w:right w:val="none" w:sz="0" w:space="0" w:color="auto"/>
      </w:divBdr>
    </w:div>
    <w:div w:id="1888687972">
      <w:bodyDiv w:val="1"/>
      <w:marLeft w:val="0"/>
      <w:marRight w:val="0"/>
      <w:marTop w:val="0"/>
      <w:marBottom w:val="0"/>
      <w:divBdr>
        <w:top w:val="none" w:sz="0" w:space="0" w:color="auto"/>
        <w:left w:val="none" w:sz="0" w:space="0" w:color="auto"/>
        <w:bottom w:val="none" w:sz="0" w:space="0" w:color="auto"/>
        <w:right w:val="none" w:sz="0" w:space="0" w:color="auto"/>
      </w:divBdr>
    </w:div>
    <w:div w:id="1889149187">
      <w:bodyDiv w:val="1"/>
      <w:marLeft w:val="0"/>
      <w:marRight w:val="0"/>
      <w:marTop w:val="0"/>
      <w:marBottom w:val="0"/>
      <w:divBdr>
        <w:top w:val="none" w:sz="0" w:space="0" w:color="auto"/>
        <w:left w:val="none" w:sz="0" w:space="0" w:color="auto"/>
        <w:bottom w:val="none" w:sz="0" w:space="0" w:color="auto"/>
        <w:right w:val="none" w:sz="0" w:space="0" w:color="auto"/>
      </w:divBdr>
    </w:div>
    <w:div w:id="1893540119">
      <w:bodyDiv w:val="1"/>
      <w:marLeft w:val="0"/>
      <w:marRight w:val="0"/>
      <w:marTop w:val="0"/>
      <w:marBottom w:val="0"/>
      <w:divBdr>
        <w:top w:val="none" w:sz="0" w:space="0" w:color="auto"/>
        <w:left w:val="none" w:sz="0" w:space="0" w:color="auto"/>
        <w:bottom w:val="none" w:sz="0" w:space="0" w:color="auto"/>
        <w:right w:val="none" w:sz="0" w:space="0" w:color="auto"/>
      </w:divBdr>
    </w:div>
    <w:div w:id="1894344391">
      <w:bodyDiv w:val="1"/>
      <w:marLeft w:val="0"/>
      <w:marRight w:val="0"/>
      <w:marTop w:val="0"/>
      <w:marBottom w:val="0"/>
      <w:divBdr>
        <w:top w:val="none" w:sz="0" w:space="0" w:color="auto"/>
        <w:left w:val="none" w:sz="0" w:space="0" w:color="auto"/>
        <w:bottom w:val="none" w:sz="0" w:space="0" w:color="auto"/>
        <w:right w:val="none" w:sz="0" w:space="0" w:color="auto"/>
      </w:divBdr>
    </w:div>
    <w:div w:id="1894777324">
      <w:bodyDiv w:val="1"/>
      <w:marLeft w:val="0"/>
      <w:marRight w:val="0"/>
      <w:marTop w:val="0"/>
      <w:marBottom w:val="0"/>
      <w:divBdr>
        <w:top w:val="none" w:sz="0" w:space="0" w:color="auto"/>
        <w:left w:val="none" w:sz="0" w:space="0" w:color="auto"/>
        <w:bottom w:val="none" w:sz="0" w:space="0" w:color="auto"/>
        <w:right w:val="none" w:sz="0" w:space="0" w:color="auto"/>
      </w:divBdr>
    </w:div>
    <w:div w:id="1896888739">
      <w:bodyDiv w:val="1"/>
      <w:marLeft w:val="0"/>
      <w:marRight w:val="0"/>
      <w:marTop w:val="0"/>
      <w:marBottom w:val="0"/>
      <w:divBdr>
        <w:top w:val="none" w:sz="0" w:space="0" w:color="auto"/>
        <w:left w:val="none" w:sz="0" w:space="0" w:color="auto"/>
        <w:bottom w:val="none" w:sz="0" w:space="0" w:color="auto"/>
        <w:right w:val="none" w:sz="0" w:space="0" w:color="auto"/>
      </w:divBdr>
    </w:div>
    <w:div w:id="1896895400">
      <w:bodyDiv w:val="1"/>
      <w:marLeft w:val="0"/>
      <w:marRight w:val="0"/>
      <w:marTop w:val="0"/>
      <w:marBottom w:val="0"/>
      <w:divBdr>
        <w:top w:val="none" w:sz="0" w:space="0" w:color="auto"/>
        <w:left w:val="none" w:sz="0" w:space="0" w:color="auto"/>
        <w:bottom w:val="none" w:sz="0" w:space="0" w:color="auto"/>
        <w:right w:val="none" w:sz="0" w:space="0" w:color="auto"/>
      </w:divBdr>
    </w:div>
    <w:div w:id="1897623590">
      <w:bodyDiv w:val="1"/>
      <w:marLeft w:val="0"/>
      <w:marRight w:val="0"/>
      <w:marTop w:val="0"/>
      <w:marBottom w:val="0"/>
      <w:divBdr>
        <w:top w:val="none" w:sz="0" w:space="0" w:color="auto"/>
        <w:left w:val="none" w:sz="0" w:space="0" w:color="auto"/>
        <w:bottom w:val="none" w:sz="0" w:space="0" w:color="auto"/>
        <w:right w:val="none" w:sz="0" w:space="0" w:color="auto"/>
      </w:divBdr>
    </w:div>
    <w:div w:id="1897928718">
      <w:bodyDiv w:val="1"/>
      <w:marLeft w:val="0"/>
      <w:marRight w:val="0"/>
      <w:marTop w:val="0"/>
      <w:marBottom w:val="0"/>
      <w:divBdr>
        <w:top w:val="none" w:sz="0" w:space="0" w:color="auto"/>
        <w:left w:val="none" w:sz="0" w:space="0" w:color="auto"/>
        <w:bottom w:val="none" w:sz="0" w:space="0" w:color="auto"/>
        <w:right w:val="none" w:sz="0" w:space="0" w:color="auto"/>
      </w:divBdr>
    </w:div>
    <w:div w:id="1898007145">
      <w:bodyDiv w:val="1"/>
      <w:marLeft w:val="0"/>
      <w:marRight w:val="0"/>
      <w:marTop w:val="0"/>
      <w:marBottom w:val="0"/>
      <w:divBdr>
        <w:top w:val="none" w:sz="0" w:space="0" w:color="auto"/>
        <w:left w:val="none" w:sz="0" w:space="0" w:color="auto"/>
        <w:bottom w:val="none" w:sz="0" w:space="0" w:color="auto"/>
        <w:right w:val="none" w:sz="0" w:space="0" w:color="auto"/>
      </w:divBdr>
    </w:div>
    <w:div w:id="1899049730">
      <w:bodyDiv w:val="1"/>
      <w:marLeft w:val="0"/>
      <w:marRight w:val="0"/>
      <w:marTop w:val="0"/>
      <w:marBottom w:val="0"/>
      <w:divBdr>
        <w:top w:val="none" w:sz="0" w:space="0" w:color="auto"/>
        <w:left w:val="none" w:sz="0" w:space="0" w:color="auto"/>
        <w:bottom w:val="none" w:sz="0" w:space="0" w:color="auto"/>
        <w:right w:val="none" w:sz="0" w:space="0" w:color="auto"/>
      </w:divBdr>
    </w:div>
    <w:div w:id="1899632648">
      <w:bodyDiv w:val="1"/>
      <w:marLeft w:val="0"/>
      <w:marRight w:val="0"/>
      <w:marTop w:val="0"/>
      <w:marBottom w:val="0"/>
      <w:divBdr>
        <w:top w:val="none" w:sz="0" w:space="0" w:color="auto"/>
        <w:left w:val="none" w:sz="0" w:space="0" w:color="auto"/>
        <w:bottom w:val="none" w:sz="0" w:space="0" w:color="auto"/>
        <w:right w:val="none" w:sz="0" w:space="0" w:color="auto"/>
      </w:divBdr>
    </w:div>
    <w:div w:id="1899971645">
      <w:bodyDiv w:val="1"/>
      <w:marLeft w:val="0"/>
      <w:marRight w:val="0"/>
      <w:marTop w:val="0"/>
      <w:marBottom w:val="0"/>
      <w:divBdr>
        <w:top w:val="none" w:sz="0" w:space="0" w:color="auto"/>
        <w:left w:val="none" w:sz="0" w:space="0" w:color="auto"/>
        <w:bottom w:val="none" w:sz="0" w:space="0" w:color="auto"/>
        <w:right w:val="none" w:sz="0" w:space="0" w:color="auto"/>
      </w:divBdr>
    </w:div>
    <w:div w:id="1900751220">
      <w:bodyDiv w:val="1"/>
      <w:marLeft w:val="0"/>
      <w:marRight w:val="0"/>
      <w:marTop w:val="0"/>
      <w:marBottom w:val="0"/>
      <w:divBdr>
        <w:top w:val="none" w:sz="0" w:space="0" w:color="auto"/>
        <w:left w:val="none" w:sz="0" w:space="0" w:color="auto"/>
        <w:bottom w:val="none" w:sz="0" w:space="0" w:color="auto"/>
        <w:right w:val="none" w:sz="0" w:space="0" w:color="auto"/>
      </w:divBdr>
    </w:div>
    <w:div w:id="1902248481">
      <w:bodyDiv w:val="1"/>
      <w:marLeft w:val="0"/>
      <w:marRight w:val="0"/>
      <w:marTop w:val="0"/>
      <w:marBottom w:val="0"/>
      <w:divBdr>
        <w:top w:val="none" w:sz="0" w:space="0" w:color="auto"/>
        <w:left w:val="none" w:sz="0" w:space="0" w:color="auto"/>
        <w:bottom w:val="none" w:sz="0" w:space="0" w:color="auto"/>
        <w:right w:val="none" w:sz="0" w:space="0" w:color="auto"/>
      </w:divBdr>
    </w:div>
    <w:div w:id="1902520930">
      <w:bodyDiv w:val="1"/>
      <w:marLeft w:val="0"/>
      <w:marRight w:val="0"/>
      <w:marTop w:val="0"/>
      <w:marBottom w:val="0"/>
      <w:divBdr>
        <w:top w:val="none" w:sz="0" w:space="0" w:color="auto"/>
        <w:left w:val="none" w:sz="0" w:space="0" w:color="auto"/>
        <w:bottom w:val="none" w:sz="0" w:space="0" w:color="auto"/>
        <w:right w:val="none" w:sz="0" w:space="0" w:color="auto"/>
      </w:divBdr>
    </w:div>
    <w:div w:id="1903129248">
      <w:bodyDiv w:val="1"/>
      <w:marLeft w:val="0"/>
      <w:marRight w:val="0"/>
      <w:marTop w:val="0"/>
      <w:marBottom w:val="0"/>
      <w:divBdr>
        <w:top w:val="none" w:sz="0" w:space="0" w:color="auto"/>
        <w:left w:val="none" w:sz="0" w:space="0" w:color="auto"/>
        <w:bottom w:val="none" w:sz="0" w:space="0" w:color="auto"/>
        <w:right w:val="none" w:sz="0" w:space="0" w:color="auto"/>
      </w:divBdr>
    </w:div>
    <w:div w:id="1904827283">
      <w:bodyDiv w:val="1"/>
      <w:marLeft w:val="0"/>
      <w:marRight w:val="0"/>
      <w:marTop w:val="0"/>
      <w:marBottom w:val="0"/>
      <w:divBdr>
        <w:top w:val="none" w:sz="0" w:space="0" w:color="auto"/>
        <w:left w:val="none" w:sz="0" w:space="0" w:color="auto"/>
        <w:bottom w:val="none" w:sz="0" w:space="0" w:color="auto"/>
        <w:right w:val="none" w:sz="0" w:space="0" w:color="auto"/>
      </w:divBdr>
    </w:div>
    <w:div w:id="1905604520">
      <w:bodyDiv w:val="1"/>
      <w:marLeft w:val="0"/>
      <w:marRight w:val="0"/>
      <w:marTop w:val="0"/>
      <w:marBottom w:val="0"/>
      <w:divBdr>
        <w:top w:val="none" w:sz="0" w:space="0" w:color="auto"/>
        <w:left w:val="none" w:sz="0" w:space="0" w:color="auto"/>
        <w:bottom w:val="none" w:sz="0" w:space="0" w:color="auto"/>
        <w:right w:val="none" w:sz="0" w:space="0" w:color="auto"/>
      </w:divBdr>
    </w:div>
    <w:div w:id="1906182820">
      <w:bodyDiv w:val="1"/>
      <w:marLeft w:val="0"/>
      <w:marRight w:val="0"/>
      <w:marTop w:val="0"/>
      <w:marBottom w:val="0"/>
      <w:divBdr>
        <w:top w:val="none" w:sz="0" w:space="0" w:color="auto"/>
        <w:left w:val="none" w:sz="0" w:space="0" w:color="auto"/>
        <w:bottom w:val="none" w:sz="0" w:space="0" w:color="auto"/>
        <w:right w:val="none" w:sz="0" w:space="0" w:color="auto"/>
      </w:divBdr>
    </w:div>
    <w:div w:id="1907298082">
      <w:bodyDiv w:val="1"/>
      <w:marLeft w:val="0"/>
      <w:marRight w:val="0"/>
      <w:marTop w:val="0"/>
      <w:marBottom w:val="0"/>
      <w:divBdr>
        <w:top w:val="none" w:sz="0" w:space="0" w:color="auto"/>
        <w:left w:val="none" w:sz="0" w:space="0" w:color="auto"/>
        <w:bottom w:val="none" w:sz="0" w:space="0" w:color="auto"/>
        <w:right w:val="none" w:sz="0" w:space="0" w:color="auto"/>
      </w:divBdr>
    </w:div>
    <w:div w:id="1907497697">
      <w:bodyDiv w:val="1"/>
      <w:marLeft w:val="0"/>
      <w:marRight w:val="0"/>
      <w:marTop w:val="0"/>
      <w:marBottom w:val="0"/>
      <w:divBdr>
        <w:top w:val="none" w:sz="0" w:space="0" w:color="auto"/>
        <w:left w:val="none" w:sz="0" w:space="0" w:color="auto"/>
        <w:bottom w:val="none" w:sz="0" w:space="0" w:color="auto"/>
        <w:right w:val="none" w:sz="0" w:space="0" w:color="auto"/>
      </w:divBdr>
    </w:div>
    <w:div w:id="1908151176">
      <w:bodyDiv w:val="1"/>
      <w:marLeft w:val="0"/>
      <w:marRight w:val="0"/>
      <w:marTop w:val="0"/>
      <w:marBottom w:val="0"/>
      <w:divBdr>
        <w:top w:val="none" w:sz="0" w:space="0" w:color="auto"/>
        <w:left w:val="none" w:sz="0" w:space="0" w:color="auto"/>
        <w:bottom w:val="none" w:sz="0" w:space="0" w:color="auto"/>
        <w:right w:val="none" w:sz="0" w:space="0" w:color="auto"/>
      </w:divBdr>
    </w:div>
    <w:div w:id="1908420200">
      <w:bodyDiv w:val="1"/>
      <w:marLeft w:val="0"/>
      <w:marRight w:val="0"/>
      <w:marTop w:val="0"/>
      <w:marBottom w:val="0"/>
      <w:divBdr>
        <w:top w:val="none" w:sz="0" w:space="0" w:color="auto"/>
        <w:left w:val="none" w:sz="0" w:space="0" w:color="auto"/>
        <w:bottom w:val="none" w:sz="0" w:space="0" w:color="auto"/>
        <w:right w:val="none" w:sz="0" w:space="0" w:color="auto"/>
      </w:divBdr>
    </w:div>
    <w:div w:id="1908421601">
      <w:bodyDiv w:val="1"/>
      <w:marLeft w:val="0"/>
      <w:marRight w:val="0"/>
      <w:marTop w:val="0"/>
      <w:marBottom w:val="0"/>
      <w:divBdr>
        <w:top w:val="none" w:sz="0" w:space="0" w:color="auto"/>
        <w:left w:val="none" w:sz="0" w:space="0" w:color="auto"/>
        <w:bottom w:val="none" w:sz="0" w:space="0" w:color="auto"/>
        <w:right w:val="none" w:sz="0" w:space="0" w:color="auto"/>
      </w:divBdr>
    </w:div>
    <w:div w:id="1908496349">
      <w:bodyDiv w:val="1"/>
      <w:marLeft w:val="0"/>
      <w:marRight w:val="0"/>
      <w:marTop w:val="0"/>
      <w:marBottom w:val="0"/>
      <w:divBdr>
        <w:top w:val="none" w:sz="0" w:space="0" w:color="auto"/>
        <w:left w:val="none" w:sz="0" w:space="0" w:color="auto"/>
        <w:bottom w:val="none" w:sz="0" w:space="0" w:color="auto"/>
        <w:right w:val="none" w:sz="0" w:space="0" w:color="auto"/>
      </w:divBdr>
    </w:div>
    <w:div w:id="1909459912">
      <w:bodyDiv w:val="1"/>
      <w:marLeft w:val="0"/>
      <w:marRight w:val="0"/>
      <w:marTop w:val="0"/>
      <w:marBottom w:val="0"/>
      <w:divBdr>
        <w:top w:val="none" w:sz="0" w:space="0" w:color="auto"/>
        <w:left w:val="none" w:sz="0" w:space="0" w:color="auto"/>
        <w:bottom w:val="none" w:sz="0" w:space="0" w:color="auto"/>
        <w:right w:val="none" w:sz="0" w:space="0" w:color="auto"/>
      </w:divBdr>
    </w:div>
    <w:div w:id="1909917130">
      <w:bodyDiv w:val="1"/>
      <w:marLeft w:val="0"/>
      <w:marRight w:val="0"/>
      <w:marTop w:val="0"/>
      <w:marBottom w:val="0"/>
      <w:divBdr>
        <w:top w:val="none" w:sz="0" w:space="0" w:color="auto"/>
        <w:left w:val="none" w:sz="0" w:space="0" w:color="auto"/>
        <w:bottom w:val="none" w:sz="0" w:space="0" w:color="auto"/>
        <w:right w:val="none" w:sz="0" w:space="0" w:color="auto"/>
      </w:divBdr>
    </w:div>
    <w:div w:id="1910143225">
      <w:bodyDiv w:val="1"/>
      <w:marLeft w:val="0"/>
      <w:marRight w:val="0"/>
      <w:marTop w:val="0"/>
      <w:marBottom w:val="0"/>
      <w:divBdr>
        <w:top w:val="none" w:sz="0" w:space="0" w:color="auto"/>
        <w:left w:val="none" w:sz="0" w:space="0" w:color="auto"/>
        <w:bottom w:val="none" w:sz="0" w:space="0" w:color="auto"/>
        <w:right w:val="none" w:sz="0" w:space="0" w:color="auto"/>
      </w:divBdr>
    </w:div>
    <w:div w:id="1910192335">
      <w:bodyDiv w:val="1"/>
      <w:marLeft w:val="0"/>
      <w:marRight w:val="0"/>
      <w:marTop w:val="0"/>
      <w:marBottom w:val="0"/>
      <w:divBdr>
        <w:top w:val="none" w:sz="0" w:space="0" w:color="auto"/>
        <w:left w:val="none" w:sz="0" w:space="0" w:color="auto"/>
        <w:bottom w:val="none" w:sz="0" w:space="0" w:color="auto"/>
        <w:right w:val="none" w:sz="0" w:space="0" w:color="auto"/>
      </w:divBdr>
    </w:div>
    <w:div w:id="1911310636">
      <w:bodyDiv w:val="1"/>
      <w:marLeft w:val="0"/>
      <w:marRight w:val="0"/>
      <w:marTop w:val="0"/>
      <w:marBottom w:val="0"/>
      <w:divBdr>
        <w:top w:val="none" w:sz="0" w:space="0" w:color="auto"/>
        <w:left w:val="none" w:sz="0" w:space="0" w:color="auto"/>
        <w:bottom w:val="none" w:sz="0" w:space="0" w:color="auto"/>
        <w:right w:val="none" w:sz="0" w:space="0" w:color="auto"/>
      </w:divBdr>
    </w:div>
    <w:div w:id="1911770999">
      <w:bodyDiv w:val="1"/>
      <w:marLeft w:val="0"/>
      <w:marRight w:val="0"/>
      <w:marTop w:val="0"/>
      <w:marBottom w:val="0"/>
      <w:divBdr>
        <w:top w:val="none" w:sz="0" w:space="0" w:color="auto"/>
        <w:left w:val="none" w:sz="0" w:space="0" w:color="auto"/>
        <w:bottom w:val="none" w:sz="0" w:space="0" w:color="auto"/>
        <w:right w:val="none" w:sz="0" w:space="0" w:color="auto"/>
      </w:divBdr>
    </w:div>
    <w:div w:id="1911840906">
      <w:bodyDiv w:val="1"/>
      <w:marLeft w:val="0"/>
      <w:marRight w:val="0"/>
      <w:marTop w:val="0"/>
      <w:marBottom w:val="0"/>
      <w:divBdr>
        <w:top w:val="none" w:sz="0" w:space="0" w:color="auto"/>
        <w:left w:val="none" w:sz="0" w:space="0" w:color="auto"/>
        <w:bottom w:val="none" w:sz="0" w:space="0" w:color="auto"/>
        <w:right w:val="none" w:sz="0" w:space="0" w:color="auto"/>
      </w:divBdr>
    </w:div>
    <w:div w:id="1912231657">
      <w:bodyDiv w:val="1"/>
      <w:marLeft w:val="0"/>
      <w:marRight w:val="0"/>
      <w:marTop w:val="0"/>
      <w:marBottom w:val="0"/>
      <w:divBdr>
        <w:top w:val="none" w:sz="0" w:space="0" w:color="auto"/>
        <w:left w:val="none" w:sz="0" w:space="0" w:color="auto"/>
        <w:bottom w:val="none" w:sz="0" w:space="0" w:color="auto"/>
        <w:right w:val="none" w:sz="0" w:space="0" w:color="auto"/>
      </w:divBdr>
    </w:div>
    <w:div w:id="1912807890">
      <w:bodyDiv w:val="1"/>
      <w:marLeft w:val="0"/>
      <w:marRight w:val="0"/>
      <w:marTop w:val="0"/>
      <w:marBottom w:val="0"/>
      <w:divBdr>
        <w:top w:val="none" w:sz="0" w:space="0" w:color="auto"/>
        <w:left w:val="none" w:sz="0" w:space="0" w:color="auto"/>
        <w:bottom w:val="none" w:sz="0" w:space="0" w:color="auto"/>
        <w:right w:val="none" w:sz="0" w:space="0" w:color="auto"/>
      </w:divBdr>
    </w:div>
    <w:div w:id="1913197726">
      <w:bodyDiv w:val="1"/>
      <w:marLeft w:val="0"/>
      <w:marRight w:val="0"/>
      <w:marTop w:val="0"/>
      <w:marBottom w:val="0"/>
      <w:divBdr>
        <w:top w:val="none" w:sz="0" w:space="0" w:color="auto"/>
        <w:left w:val="none" w:sz="0" w:space="0" w:color="auto"/>
        <w:bottom w:val="none" w:sz="0" w:space="0" w:color="auto"/>
        <w:right w:val="none" w:sz="0" w:space="0" w:color="auto"/>
      </w:divBdr>
    </w:div>
    <w:div w:id="1913814644">
      <w:bodyDiv w:val="1"/>
      <w:marLeft w:val="0"/>
      <w:marRight w:val="0"/>
      <w:marTop w:val="0"/>
      <w:marBottom w:val="0"/>
      <w:divBdr>
        <w:top w:val="none" w:sz="0" w:space="0" w:color="auto"/>
        <w:left w:val="none" w:sz="0" w:space="0" w:color="auto"/>
        <w:bottom w:val="none" w:sz="0" w:space="0" w:color="auto"/>
        <w:right w:val="none" w:sz="0" w:space="0" w:color="auto"/>
      </w:divBdr>
    </w:div>
    <w:div w:id="1916015304">
      <w:bodyDiv w:val="1"/>
      <w:marLeft w:val="0"/>
      <w:marRight w:val="0"/>
      <w:marTop w:val="0"/>
      <w:marBottom w:val="0"/>
      <w:divBdr>
        <w:top w:val="none" w:sz="0" w:space="0" w:color="auto"/>
        <w:left w:val="none" w:sz="0" w:space="0" w:color="auto"/>
        <w:bottom w:val="none" w:sz="0" w:space="0" w:color="auto"/>
        <w:right w:val="none" w:sz="0" w:space="0" w:color="auto"/>
      </w:divBdr>
    </w:div>
    <w:div w:id="1916280105">
      <w:bodyDiv w:val="1"/>
      <w:marLeft w:val="0"/>
      <w:marRight w:val="0"/>
      <w:marTop w:val="0"/>
      <w:marBottom w:val="0"/>
      <w:divBdr>
        <w:top w:val="none" w:sz="0" w:space="0" w:color="auto"/>
        <w:left w:val="none" w:sz="0" w:space="0" w:color="auto"/>
        <w:bottom w:val="none" w:sz="0" w:space="0" w:color="auto"/>
        <w:right w:val="none" w:sz="0" w:space="0" w:color="auto"/>
      </w:divBdr>
    </w:div>
    <w:div w:id="1916671749">
      <w:bodyDiv w:val="1"/>
      <w:marLeft w:val="0"/>
      <w:marRight w:val="0"/>
      <w:marTop w:val="0"/>
      <w:marBottom w:val="0"/>
      <w:divBdr>
        <w:top w:val="none" w:sz="0" w:space="0" w:color="auto"/>
        <w:left w:val="none" w:sz="0" w:space="0" w:color="auto"/>
        <w:bottom w:val="none" w:sz="0" w:space="0" w:color="auto"/>
        <w:right w:val="none" w:sz="0" w:space="0" w:color="auto"/>
      </w:divBdr>
    </w:div>
    <w:div w:id="1916740291">
      <w:bodyDiv w:val="1"/>
      <w:marLeft w:val="0"/>
      <w:marRight w:val="0"/>
      <w:marTop w:val="0"/>
      <w:marBottom w:val="0"/>
      <w:divBdr>
        <w:top w:val="none" w:sz="0" w:space="0" w:color="auto"/>
        <w:left w:val="none" w:sz="0" w:space="0" w:color="auto"/>
        <w:bottom w:val="none" w:sz="0" w:space="0" w:color="auto"/>
        <w:right w:val="none" w:sz="0" w:space="0" w:color="auto"/>
      </w:divBdr>
    </w:div>
    <w:div w:id="1917207397">
      <w:bodyDiv w:val="1"/>
      <w:marLeft w:val="0"/>
      <w:marRight w:val="0"/>
      <w:marTop w:val="0"/>
      <w:marBottom w:val="0"/>
      <w:divBdr>
        <w:top w:val="none" w:sz="0" w:space="0" w:color="auto"/>
        <w:left w:val="none" w:sz="0" w:space="0" w:color="auto"/>
        <w:bottom w:val="none" w:sz="0" w:space="0" w:color="auto"/>
        <w:right w:val="none" w:sz="0" w:space="0" w:color="auto"/>
      </w:divBdr>
    </w:div>
    <w:div w:id="1917857370">
      <w:bodyDiv w:val="1"/>
      <w:marLeft w:val="0"/>
      <w:marRight w:val="0"/>
      <w:marTop w:val="0"/>
      <w:marBottom w:val="0"/>
      <w:divBdr>
        <w:top w:val="none" w:sz="0" w:space="0" w:color="auto"/>
        <w:left w:val="none" w:sz="0" w:space="0" w:color="auto"/>
        <w:bottom w:val="none" w:sz="0" w:space="0" w:color="auto"/>
        <w:right w:val="none" w:sz="0" w:space="0" w:color="auto"/>
      </w:divBdr>
    </w:div>
    <w:div w:id="1918321944">
      <w:bodyDiv w:val="1"/>
      <w:marLeft w:val="0"/>
      <w:marRight w:val="0"/>
      <w:marTop w:val="0"/>
      <w:marBottom w:val="0"/>
      <w:divBdr>
        <w:top w:val="none" w:sz="0" w:space="0" w:color="auto"/>
        <w:left w:val="none" w:sz="0" w:space="0" w:color="auto"/>
        <w:bottom w:val="none" w:sz="0" w:space="0" w:color="auto"/>
        <w:right w:val="none" w:sz="0" w:space="0" w:color="auto"/>
      </w:divBdr>
    </w:div>
    <w:div w:id="1918633733">
      <w:bodyDiv w:val="1"/>
      <w:marLeft w:val="0"/>
      <w:marRight w:val="0"/>
      <w:marTop w:val="0"/>
      <w:marBottom w:val="0"/>
      <w:divBdr>
        <w:top w:val="none" w:sz="0" w:space="0" w:color="auto"/>
        <w:left w:val="none" w:sz="0" w:space="0" w:color="auto"/>
        <w:bottom w:val="none" w:sz="0" w:space="0" w:color="auto"/>
        <w:right w:val="none" w:sz="0" w:space="0" w:color="auto"/>
      </w:divBdr>
    </w:div>
    <w:div w:id="1918662402">
      <w:bodyDiv w:val="1"/>
      <w:marLeft w:val="0"/>
      <w:marRight w:val="0"/>
      <w:marTop w:val="0"/>
      <w:marBottom w:val="0"/>
      <w:divBdr>
        <w:top w:val="none" w:sz="0" w:space="0" w:color="auto"/>
        <w:left w:val="none" w:sz="0" w:space="0" w:color="auto"/>
        <w:bottom w:val="none" w:sz="0" w:space="0" w:color="auto"/>
        <w:right w:val="none" w:sz="0" w:space="0" w:color="auto"/>
      </w:divBdr>
    </w:div>
    <w:div w:id="1919631524">
      <w:bodyDiv w:val="1"/>
      <w:marLeft w:val="0"/>
      <w:marRight w:val="0"/>
      <w:marTop w:val="0"/>
      <w:marBottom w:val="0"/>
      <w:divBdr>
        <w:top w:val="none" w:sz="0" w:space="0" w:color="auto"/>
        <w:left w:val="none" w:sz="0" w:space="0" w:color="auto"/>
        <w:bottom w:val="none" w:sz="0" w:space="0" w:color="auto"/>
        <w:right w:val="none" w:sz="0" w:space="0" w:color="auto"/>
      </w:divBdr>
    </w:div>
    <w:div w:id="1919705128">
      <w:bodyDiv w:val="1"/>
      <w:marLeft w:val="0"/>
      <w:marRight w:val="0"/>
      <w:marTop w:val="0"/>
      <w:marBottom w:val="0"/>
      <w:divBdr>
        <w:top w:val="none" w:sz="0" w:space="0" w:color="auto"/>
        <w:left w:val="none" w:sz="0" w:space="0" w:color="auto"/>
        <w:bottom w:val="none" w:sz="0" w:space="0" w:color="auto"/>
        <w:right w:val="none" w:sz="0" w:space="0" w:color="auto"/>
      </w:divBdr>
    </w:div>
    <w:div w:id="1920602877">
      <w:bodyDiv w:val="1"/>
      <w:marLeft w:val="0"/>
      <w:marRight w:val="0"/>
      <w:marTop w:val="0"/>
      <w:marBottom w:val="0"/>
      <w:divBdr>
        <w:top w:val="none" w:sz="0" w:space="0" w:color="auto"/>
        <w:left w:val="none" w:sz="0" w:space="0" w:color="auto"/>
        <w:bottom w:val="none" w:sz="0" w:space="0" w:color="auto"/>
        <w:right w:val="none" w:sz="0" w:space="0" w:color="auto"/>
      </w:divBdr>
    </w:div>
    <w:div w:id="1921135167">
      <w:bodyDiv w:val="1"/>
      <w:marLeft w:val="0"/>
      <w:marRight w:val="0"/>
      <w:marTop w:val="0"/>
      <w:marBottom w:val="0"/>
      <w:divBdr>
        <w:top w:val="none" w:sz="0" w:space="0" w:color="auto"/>
        <w:left w:val="none" w:sz="0" w:space="0" w:color="auto"/>
        <w:bottom w:val="none" w:sz="0" w:space="0" w:color="auto"/>
        <w:right w:val="none" w:sz="0" w:space="0" w:color="auto"/>
      </w:divBdr>
    </w:div>
    <w:div w:id="1921451659">
      <w:bodyDiv w:val="1"/>
      <w:marLeft w:val="0"/>
      <w:marRight w:val="0"/>
      <w:marTop w:val="0"/>
      <w:marBottom w:val="0"/>
      <w:divBdr>
        <w:top w:val="none" w:sz="0" w:space="0" w:color="auto"/>
        <w:left w:val="none" w:sz="0" w:space="0" w:color="auto"/>
        <w:bottom w:val="none" w:sz="0" w:space="0" w:color="auto"/>
        <w:right w:val="none" w:sz="0" w:space="0" w:color="auto"/>
      </w:divBdr>
    </w:div>
    <w:div w:id="1921787429">
      <w:bodyDiv w:val="1"/>
      <w:marLeft w:val="0"/>
      <w:marRight w:val="0"/>
      <w:marTop w:val="0"/>
      <w:marBottom w:val="0"/>
      <w:divBdr>
        <w:top w:val="none" w:sz="0" w:space="0" w:color="auto"/>
        <w:left w:val="none" w:sz="0" w:space="0" w:color="auto"/>
        <w:bottom w:val="none" w:sz="0" w:space="0" w:color="auto"/>
        <w:right w:val="none" w:sz="0" w:space="0" w:color="auto"/>
      </w:divBdr>
    </w:div>
    <w:div w:id="1922445075">
      <w:bodyDiv w:val="1"/>
      <w:marLeft w:val="0"/>
      <w:marRight w:val="0"/>
      <w:marTop w:val="0"/>
      <w:marBottom w:val="0"/>
      <w:divBdr>
        <w:top w:val="none" w:sz="0" w:space="0" w:color="auto"/>
        <w:left w:val="none" w:sz="0" w:space="0" w:color="auto"/>
        <w:bottom w:val="none" w:sz="0" w:space="0" w:color="auto"/>
        <w:right w:val="none" w:sz="0" w:space="0" w:color="auto"/>
      </w:divBdr>
    </w:div>
    <w:div w:id="1922714051">
      <w:bodyDiv w:val="1"/>
      <w:marLeft w:val="0"/>
      <w:marRight w:val="0"/>
      <w:marTop w:val="0"/>
      <w:marBottom w:val="0"/>
      <w:divBdr>
        <w:top w:val="none" w:sz="0" w:space="0" w:color="auto"/>
        <w:left w:val="none" w:sz="0" w:space="0" w:color="auto"/>
        <w:bottom w:val="none" w:sz="0" w:space="0" w:color="auto"/>
        <w:right w:val="none" w:sz="0" w:space="0" w:color="auto"/>
      </w:divBdr>
    </w:div>
    <w:div w:id="1922981696">
      <w:bodyDiv w:val="1"/>
      <w:marLeft w:val="0"/>
      <w:marRight w:val="0"/>
      <w:marTop w:val="0"/>
      <w:marBottom w:val="0"/>
      <w:divBdr>
        <w:top w:val="none" w:sz="0" w:space="0" w:color="auto"/>
        <w:left w:val="none" w:sz="0" w:space="0" w:color="auto"/>
        <w:bottom w:val="none" w:sz="0" w:space="0" w:color="auto"/>
        <w:right w:val="none" w:sz="0" w:space="0" w:color="auto"/>
      </w:divBdr>
    </w:div>
    <w:div w:id="1924756926">
      <w:bodyDiv w:val="1"/>
      <w:marLeft w:val="0"/>
      <w:marRight w:val="0"/>
      <w:marTop w:val="0"/>
      <w:marBottom w:val="0"/>
      <w:divBdr>
        <w:top w:val="none" w:sz="0" w:space="0" w:color="auto"/>
        <w:left w:val="none" w:sz="0" w:space="0" w:color="auto"/>
        <w:bottom w:val="none" w:sz="0" w:space="0" w:color="auto"/>
        <w:right w:val="none" w:sz="0" w:space="0" w:color="auto"/>
      </w:divBdr>
    </w:div>
    <w:div w:id="1924874101">
      <w:bodyDiv w:val="1"/>
      <w:marLeft w:val="0"/>
      <w:marRight w:val="0"/>
      <w:marTop w:val="0"/>
      <w:marBottom w:val="0"/>
      <w:divBdr>
        <w:top w:val="none" w:sz="0" w:space="0" w:color="auto"/>
        <w:left w:val="none" w:sz="0" w:space="0" w:color="auto"/>
        <w:bottom w:val="none" w:sz="0" w:space="0" w:color="auto"/>
        <w:right w:val="none" w:sz="0" w:space="0" w:color="auto"/>
      </w:divBdr>
    </w:div>
    <w:div w:id="1925138885">
      <w:bodyDiv w:val="1"/>
      <w:marLeft w:val="0"/>
      <w:marRight w:val="0"/>
      <w:marTop w:val="0"/>
      <w:marBottom w:val="0"/>
      <w:divBdr>
        <w:top w:val="none" w:sz="0" w:space="0" w:color="auto"/>
        <w:left w:val="none" w:sz="0" w:space="0" w:color="auto"/>
        <w:bottom w:val="none" w:sz="0" w:space="0" w:color="auto"/>
        <w:right w:val="none" w:sz="0" w:space="0" w:color="auto"/>
      </w:divBdr>
    </w:div>
    <w:div w:id="1925724643">
      <w:bodyDiv w:val="1"/>
      <w:marLeft w:val="0"/>
      <w:marRight w:val="0"/>
      <w:marTop w:val="0"/>
      <w:marBottom w:val="0"/>
      <w:divBdr>
        <w:top w:val="none" w:sz="0" w:space="0" w:color="auto"/>
        <w:left w:val="none" w:sz="0" w:space="0" w:color="auto"/>
        <w:bottom w:val="none" w:sz="0" w:space="0" w:color="auto"/>
        <w:right w:val="none" w:sz="0" w:space="0" w:color="auto"/>
      </w:divBdr>
    </w:div>
    <w:div w:id="1926189168">
      <w:bodyDiv w:val="1"/>
      <w:marLeft w:val="0"/>
      <w:marRight w:val="0"/>
      <w:marTop w:val="0"/>
      <w:marBottom w:val="0"/>
      <w:divBdr>
        <w:top w:val="none" w:sz="0" w:space="0" w:color="auto"/>
        <w:left w:val="none" w:sz="0" w:space="0" w:color="auto"/>
        <w:bottom w:val="none" w:sz="0" w:space="0" w:color="auto"/>
        <w:right w:val="none" w:sz="0" w:space="0" w:color="auto"/>
      </w:divBdr>
    </w:div>
    <w:div w:id="1926646074">
      <w:bodyDiv w:val="1"/>
      <w:marLeft w:val="0"/>
      <w:marRight w:val="0"/>
      <w:marTop w:val="0"/>
      <w:marBottom w:val="0"/>
      <w:divBdr>
        <w:top w:val="none" w:sz="0" w:space="0" w:color="auto"/>
        <w:left w:val="none" w:sz="0" w:space="0" w:color="auto"/>
        <w:bottom w:val="none" w:sz="0" w:space="0" w:color="auto"/>
        <w:right w:val="none" w:sz="0" w:space="0" w:color="auto"/>
      </w:divBdr>
    </w:div>
    <w:div w:id="1927106072">
      <w:bodyDiv w:val="1"/>
      <w:marLeft w:val="0"/>
      <w:marRight w:val="0"/>
      <w:marTop w:val="0"/>
      <w:marBottom w:val="0"/>
      <w:divBdr>
        <w:top w:val="none" w:sz="0" w:space="0" w:color="auto"/>
        <w:left w:val="none" w:sz="0" w:space="0" w:color="auto"/>
        <w:bottom w:val="none" w:sz="0" w:space="0" w:color="auto"/>
        <w:right w:val="none" w:sz="0" w:space="0" w:color="auto"/>
      </w:divBdr>
    </w:div>
    <w:div w:id="1927227117">
      <w:bodyDiv w:val="1"/>
      <w:marLeft w:val="0"/>
      <w:marRight w:val="0"/>
      <w:marTop w:val="0"/>
      <w:marBottom w:val="0"/>
      <w:divBdr>
        <w:top w:val="none" w:sz="0" w:space="0" w:color="auto"/>
        <w:left w:val="none" w:sz="0" w:space="0" w:color="auto"/>
        <w:bottom w:val="none" w:sz="0" w:space="0" w:color="auto"/>
        <w:right w:val="none" w:sz="0" w:space="0" w:color="auto"/>
      </w:divBdr>
    </w:div>
    <w:div w:id="1927687648">
      <w:bodyDiv w:val="1"/>
      <w:marLeft w:val="0"/>
      <w:marRight w:val="0"/>
      <w:marTop w:val="0"/>
      <w:marBottom w:val="0"/>
      <w:divBdr>
        <w:top w:val="none" w:sz="0" w:space="0" w:color="auto"/>
        <w:left w:val="none" w:sz="0" w:space="0" w:color="auto"/>
        <w:bottom w:val="none" w:sz="0" w:space="0" w:color="auto"/>
        <w:right w:val="none" w:sz="0" w:space="0" w:color="auto"/>
      </w:divBdr>
    </w:div>
    <w:div w:id="1927877517">
      <w:bodyDiv w:val="1"/>
      <w:marLeft w:val="0"/>
      <w:marRight w:val="0"/>
      <w:marTop w:val="0"/>
      <w:marBottom w:val="0"/>
      <w:divBdr>
        <w:top w:val="none" w:sz="0" w:space="0" w:color="auto"/>
        <w:left w:val="none" w:sz="0" w:space="0" w:color="auto"/>
        <w:bottom w:val="none" w:sz="0" w:space="0" w:color="auto"/>
        <w:right w:val="none" w:sz="0" w:space="0" w:color="auto"/>
      </w:divBdr>
    </w:div>
    <w:div w:id="1928877270">
      <w:bodyDiv w:val="1"/>
      <w:marLeft w:val="0"/>
      <w:marRight w:val="0"/>
      <w:marTop w:val="0"/>
      <w:marBottom w:val="0"/>
      <w:divBdr>
        <w:top w:val="none" w:sz="0" w:space="0" w:color="auto"/>
        <w:left w:val="none" w:sz="0" w:space="0" w:color="auto"/>
        <w:bottom w:val="none" w:sz="0" w:space="0" w:color="auto"/>
        <w:right w:val="none" w:sz="0" w:space="0" w:color="auto"/>
      </w:divBdr>
    </w:div>
    <w:div w:id="1929583393">
      <w:bodyDiv w:val="1"/>
      <w:marLeft w:val="0"/>
      <w:marRight w:val="0"/>
      <w:marTop w:val="0"/>
      <w:marBottom w:val="0"/>
      <w:divBdr>
        <w:top w:val="none" w:sz="0" w:space="0" w:color="auto"/>
        <w:left w:val="none" w:sz="0" w:space="0" w:color="auto"/>
        <w:bottom w:val="none" w:sz="0" w:space="0" w:color="auto"/>
        <w:right w:val="none" w:sz="0" w:space="0" w:color="auto"/>
      </w:divBdr>
    </w:div>
    <w:div w:id="1929652714">
      <w:bodyDiv w:val="1"/>
      <w:marLeft w:val="0"/>
      <w:marRight w:val="0"/>
      <w:marTop w:val="0"/>
      <w:marBottom w:val="0"/>
      <w:divBdr>
        <w:top w:val="none" w:sz="0" w:space="0" w:color="auto"/>
        <w:left w:val="none" w:sz="0" w:space="0" w:color="auto"/>
        <w:bottom w:val="none" w:sz="0" w:space="0" w:color="auto"/>
        <w:right w:val="none" w:sz="0" w:space="0" w:color="auto"/>
      </w:divBdr>
    </w:div>
    <w:div w:id="1930457244">
      <w:bodyDiv w:val="1"/>
      <w:marLeft w:val="0"/>
      <w:marRight w:val="0"/>
      <w:marTop w:val="0"/>
      <w:marBottom w:val="0"/>
      <w:divBdr>
        <w:top w:val="none" w:sz="0" w:space="0" w:color="auto"/>
        <w:left w:val="none" w:sz="0" w:space="0" w:color="auto"/>
        <w:bottom w:val="none" w:sz="0" w:space="0" w:color="auto"/>
        <w:right w:val="none" w:sz="0" w:space="0" w:color="auto"/>
      </w:divBdr>
    </w:div>
    <w:div w:id="1933663876">
      <w:bodyDiv w:val="1"/>
      <w:marLeft w:val="0"/>
      <w:marRight w:val="0"/>
      <w:marTop w:val="0"/>
      <w:marBottom w:val="0"/>
      <w:divBdr>
        <w:top w:val="none" w:sz="0" w:space="0" w:color="auto"/>
        <w:left w:val="none" w:sz="0" w:space="0" w:color="auto"/>
        <w:bottom w:val="none" w:sz="0" w:space="0" w:color="auto"/>
        <w:right w:val="none" w:sz="0" w:space="0" w:color="auto"/>
      </w:divBdr>
    </w:div>
    <w:div w:id="1934043619">
      <w:bodyDiv w:val="1"/>
      <w:marLeft w:val="0"/>
      <w:marRight w:val="0"/>
      <w:marTop w:val="0"/>
      <w:marBottom w:val="0"/>
      <w:divBdr>
        <w:top w:val="none" w:sz="0" w:space="0" w:color="auto"/>
        <w:left w:val="none" w:sz="0" w:space="0" w:color="auto"/>
        <w:bottom w:val="none" w:sz="0" w:space="0" w:color="auto"/>
        <w:right w:val="none" w:sz="0" w:space="0" w:color="auto"/>
      </w:divBdr>
    </w:div>
    <w:div w:id="1934052168">
      <w:bodyDiv w:val="1"/>
      <w:marLeft w:val="0"/>
      <w:marRight w:val="0"/>
      <w:marTop w:val="0"/>
      <w:marBottom w:val="0"/>
      <w:divBdr>
        <w:top w:val="none" w:sz="0" w:space="0" w:color="auto"/>
        <w:left w:val="none" w:sz="0" w:space="0" w:color="auto"/>
        <w:bottom w:val="none" w:sz="0" w:space="0" w:color="auto"/>
        <w:right w:val="none" w:sz="0" w:space="0" w:color="auto"/>
      </w:divBdr>
    </w:div>
    <w:div w:id="1934823626">
      <w:bodyDiv w:val="1"/>
      <w:marLeft w:val="0"/>
      <w:marRight w:val="0"/>
      <w:marTop w:val="0"/>
      <w:marBottom w:val="0"/>
      <w:divBdr>
        <w:top w:val="none" w:sz="0" w:space="0" w:color="auto"/>
        <w:left w:val="none" w:sz="0" w:space="0" w:color="auto"/>
        <w:bottom w:val="none" w:sz="0" w:space="0" w:color="auto"/>
        <w:right w:val="none" w:sz="0" w:space="0" w:color="auto"/>
      </w:divBdr>
    </w:div>
    <w:div w:id="1935089986">
      <w:bodyDiv w:val="1"/>
      <w:marLeft w:val="0"/>
      <w:marRight w:val="0"/>
      <w:marTop w:val="0"/>
      <w:marBottom w:val="0"/>
      <w:divBdr>
        <w:top w:val="none" w:sz="0" w:space="0" w:color="auto"/>
        <w:left w:val="none" w:sz="0" w:space="0" w:color="auto"/>
        <w:bottom w:val="none" w:sz="0" w:space="0" w:color="auto"/>
        <w:right w:val="none" w:sz="0" w:space="0" w:color="auto"/>
      </w:divBdr>
    </w:div>
    <w:div w:id="1935477262">
      <w:bodyDiv w:val="1"/>
      <w:marLeft w:val="0"/>
      <w:marRight w:val="0"/>
      <w:marTop w:val="0"/>
      <w:marBottom w:val="0"/>
      <w:divBdr>
        <w:top w:val="none" w:sz="0" w:space="0" w:color="auto"/>
        <w:left w:val="none" w:sz="0" w:space="0" w:color="auto"/>
        <w:bottom w:val="none" w:sz="0" w:space="0" w:color="auto"/>
        <w:right w:val="none" w:sz="0" w:space="0" w:color="auto"/>
      </w:divBdr>
    </w:div>
    <w:div w:id="1935631178">
      <w:bodyDiv w:val="1"/>
      <w:marLeft w:val="0"/>
      <w:marRight w:val="0"/>
      <w:marTop w:val="0"/>
      <w:marBottom w:val="0"/>
      <w:divBdr>
        <w:top w:val="none" w:sz="0" w:space="0" w:color="auto"/>
        <w:left w:val="none" w:sz="0" w:space="0" w:color="auto"/>
        <w:bottom w:val="none" w:sz="0" w:space="0" w:color="auto"/>
        <w:right w:val="none" w:sz="0" w:space="0" w:color="auto"/>
      </w:divBdr>
    </w:div>
    <w:div w:id="1935940778">
      <w:bodyDiv w:val="1"/>
      <w:marLeft w:val="0"/>
      <w:marRight w:val="0"/>
      <w:marTop w:val="0"/>
      <w:marBottom w:val="0"/>
      <w:divBdr>
        <w:top w:val="none" w:sz="0" w:space="0" w:color="auto"/>
        <w:left w:val="none" w:sz="0" w:space="0" w:color="auto"/>
        <w:bottom w:val="none" w:sz="0" w:space="0" w:color="auto"/>
        <w:right w:val="none" w:sz="0" w:space="0" w:color="auto"/>
      </w:divBdr>
    </w:div>
    <w:div w:id="1937052617">
      <w:bodyDiv w:val="1"/>
      <w:marLeft w:val="0"/>
      <w:marRight w:val="0"/>
      <w:marTop w:val="0"/>
      <w:marBottom w:val="0"/>
      <w:divBdr>
        <w:top w:val="none" w:sz="0" w:space="0" w:color="auto"/>
        <w:left w:val="none" w:sz="0" w:space="0" w:color="auto"/>
        <w:bottom w:val="none" w:sz="0" w:space="0" w:color="auto"/>
        <w:right w:val="none" w:sz="0" w:space="0" w:color="auto"/>
      </w:divBdr>
    </w:div>
    <w:div w:id="1937054666">
      <w:bodyDiv w:val="1"/>
      <w:marLeft w:val="0"/>
      <w:marRight w:val="0"/>
      <w:marTop w:val="0"/>
      <w:marBottom w:val="0"/>
      <w:divBdr>
        <w:top w:val="none" w:sz="0" w:space="0" w:color="auto"/>
        <w:left w:val="none" w:sz="0" w:space="0" w:color="auto"/>
        <w:bottom w:val="none" w:sz="0" w:space="0" w:color="auto"/>
        <w:right w:val="none" w:sz="0" w:space="0" w:color="auto"/>
      </w:divBdr>
    </w:div>
    <w:div w:id="1937206992">
      <w:bodyDiv w:val="1"/>
      <w:marLeft w:val="0"/>
      <w:marRight w:val="0"/>
      <w:marTop w:val="0"/>
      <w:marBottom w:val="0"/>
      <w:divBdr>
        <w:top w:val="none" w:sz="0" w:space="0" w:color="auto"/>
        <w:left w:val="none" w:sz="0" w:space="0" w:color="auto"/>
        <w:bottom w:val="none" w:sz="0" w:space="0" w:color="auto"/>
        <w:right w:val="none" w:sz="0" w:space="0" w:color="auto"/>
      </w:divBdr>
    </w:div>
    <w:div w:id="1937248672">
      <w:bodyDiv w:val="1"/>
      <w:marLeft w:val="0"/>
      <w:marRight w:val="0"/>
      <w:marTop w:val="0"/>
      <w:marBottom w:val="0"/>
      <w:divBdr>
        <w:top w:val="none" w:sz="0" w:space="0" w:color="auto"/>
        <w:left w:val="none" w:sz="0" w:space="0" w:color="auto"/>
        <w:bottom w:val="none" w:sz="0" w:space="0" w:color="auto"/>
        <w:right w:val="none" w:sz="0" w:space="0" w:color="auto"/>
      </w:divBdr>
    </w:div>
    <w:div w:id="1937666396">
      <w:bodyDiv w:val="1"/>
      <w:marLeft w:val="0"/>
      <w:marRight w:val="0"/>
      <w:marTop w:val="0"/>
      <w:marBottom w:val="0"/>
      <w:divBdr>
        <w:top w:val="none" w:sz="0" w:space="0" w:color="auto"/>
        <w:left w:val="none" w:sz="0" w:space="0" w:color="auto"/>
        <w:bottom w:val="none" w:sz="0" w:space="0" w:color="auto"/>
        <w:right w:val="none" w:sz="0" w:space="0" w:color="auto"/>
      </w:divBdr>
    </w:div>
    <w:div w:id="1937983742">
      <w:bodyDiv w:val="1"/>
      <w:marLeft w:val="0"/>
      <w:marRight w:val="0"/>
      <w:marTop w:val="0"/>
      <w:marBottom w:val="0"/>
      <w:divBdr>
        <w:top w:val="none" w:sz="0" w:space="0" w:color="auto"/>
        <w:left w:val="none" w:sz="0" w:space="0" w:color="auto"/>
        <w:bottom w:val="none" w:sz="0" w:space="0" w:color="auto"/>
        <w:right w:val="none" w:sz="0" w:space="0" w:color="auto"/>
      </w:divBdr>
    </w:div>
    <w:div w:id="1938097850">
      <w:bodyDiv w:val="1"/>
      <w:marLeft w:val="0"/>
      <w:marRight w:val="0"/>
      <w:marTop w:val="0"/>
      <w:marBottom w:val="0"/>
      <w:divBdr>
        <w:top w:val="none" w:sz="0" w:space="0" w:color="auto"/>
        <w:left w:val="none" w:sz="0" w:space="0" w:color="auto"/>
        <w:bottom w:val="none" w:sz="0" w:space="0" w:color="auto"/>
        <w:right w:val="none" w:sz="0" w:space="0" w:color="auto"/>
      </w:divBdr>
    </w:div>
    <w:div w:id="1940216341">
      <w:bodyDiv w:val="1"/>
      <w:marLeft w:val="0"/>
      <w:marRight w:val="0"/>
      <w:marTop w:val="0"/>
      <w:marBottom w:val="0"/>
      <w:divBdr>
        <w:top w:val="none" w:sz="0" w:space="0" w:color="auto"/>
        <w:left w:val="none" w:sz="0" w:space="0" w:color="auto"/>
        <w:bottom w:val="none" w:sz="0" w:space="0" w:color="auto"/>
        <w:right w:val="none" w:sz="0" w:space="0" w:color="auto"/>
      </w:divBdr>
    </w:div>
    <w:div w:id="1940328371">
      <w:bodyDiv w:val="1"/>
      <w:marLeft w:val="0"/>
      <w:marRight w:val="0"/>
      <w:marTop w:val="0"/>
      <w:marBottom w:val="0"/>
      <w:divBdr>
        <w:top w:val="none" w:sz="0" w:space="0" w:color="auto"/>
        <w:left w:val="none" w:sz="0" w:space="0" w:color="auto"/>
        <w:bottom w:val="none" w:sz="0" w:space="0" w:color="auto"/>
        <w:right w:val="none" w:sz="0" w:space="0" w:color="auto"/>
      </w:divBdr>
    </w:div>
    <w:div w:id="1941521364">
      <w:bodyDiv w:val="1"/>
      <w:marLeft w:val="0"/>
      <w:marRight w:val="0"/>
      <w:marTop w:val="0"/>
      <w:marBottom w:val="0"/>
      <w:divBdr>
        <w:top w:val="none" w:sz="0" w:space="0" w:color="auto"/>
        <w:left w:val="none" w:sz="0" w:space="0" w:color="auto"/>
        <w:bottom w:val="none" w:sz="0" w:space="0" w:color="auto"/>
        <w:right w:val="none" w:sz="0" w:space="0" w:color="auto"/>
      </w:divBdr>
    </w:div>
    <w:div w:id="1941982467">
      <w:bodyDiv w:val="1"/>
      <w:marLeft w:val="0"/>
      <w:marRight w:val="0"/>
      <w:marTop w:val="0"/>
      <w:marBottom w:val="0"/>
      <w:divBdr>
        <w:top w:val="none" w:sz="0" w:space="0" w:color="auto"/>
        <w:left w:val="none" w:sz="0" w:space="0" w:color="auto"/>
        <w:bottom w:val="none" w:sz="0" w:space="0" w:color="auto"/>
        <w:right w:val="none" w:sz="0" w:space="0" w:color="auto"/>
      </w:divBdr>
    </w:div>
    <w:div w:id="1942376238">
      <w:bodyDiv w:val="1"/>
      <w:marLeft w:val="0"/>
      <w:marRight w:val="0"/>
      <w:marTop w:val="0"/>
      <w:marBottom w:val="0"/>
      <w:divBdr>
        <w:top w:val="none" w:sz="0" w:space="0" w:color="auto"/>
        <w:left w:val="none" w:sz="0" w:space="0" w:color="auto"/>
        <w:bottom w:val="none" w:sz="0" w:space="0" w:color="auto"/>
        <w:right w:val="none" w:sz="0" w:space="0" w:color="auto"/>
      </w:divBdr>
    </w:div>
    <w:div w:id="1945460224">
      <w:bodyDiv w:val="1"/>
      <w:marLeft w:val="0"/>
      <w:marRight w:val="0"/>
      <w:marTop w:val="0"/>
      <w:marBottom w:val="0"/>
      <w:divBdr>
        <w:top w:val="none" w:sz="0" w:space="0" w:color="auto"/>
        <w:left w:val="none" w:sz="0" w:space="0" w:color="auto"/>
        <w:bottom w:val="none" w:sz="0" w:space="0" w:color="auto"/>
        <w:right w:val="none" w:sz="0" w:space="0" w:color="auto"/>
      </w:divBdr>
    </w:div>
    <w:div w:id="1946109154">
      <w:bodyDiv w:val="1"/>
      <w:marLeft w:val="0"/>
      <w:marRight w:val="0"/>
      <w:marTop w:val="0"/>
      <w:marBottom w:val="0"/>
      <w:divBdr>
        <w:top w:val="none" w:sz="0" w:space="0" w:color="auto"/>
        <w:left w:val="none" w:sz="0" w:space="0" w:color="auto"/>
        <w:bottom w:val="none" w:sz="0" w:space="0" w:color="auto"/>
        <w:right w:val="none" w:sz="0" w:space="0" w:color="auto"/>
      </w:divBdr>
    </w:div>
    <w:div w:id="1946116490">
      <w:bodyDiv w:val="1"/>
      <w:marLeft w:val="0"/>
      <w:marRight w:val="0"/>
      <w:marTop w:val="0"/>
      <w:marBottom w:val="0"/>
      <w:divBdr>
        <w:top w:val="none" w:sz="0" w:space="0" w:color="auto"/>
        <w:left w:val="none" w:sz="0" w:space="0" w:color="auto"/>
        <w:bottom w:val="none" w:sz="0" w:space="0" w:color="auto"/>
        <w:right w:val="none" w:sz="0" w:space="0" w:color="auto"/>
      </w:divBdr>
    </w:div>
    <w:div w:id="1947154341">
      <w:bodyDiv w:val="1"/>
      <w:marLeft w:val="0"/>
      <w:marRight w:val="0"/>
      <w:marTop w:val="0"/>
      <w:marBottom w:val="0"/>
      <w:divBdr>
        <w:top w:val="none" w:sz="0" w:space="0" w:color="auto"/>
        <w:left w:val="none" w:sz="0" w:space="0" w:color="auto"/>
        <w:bottom w:val="none" w:sz="0" w:space="0" w:color="auto"/>
        <w:right w:val="none" w:sz="0" w:space="0" w:color="auto"/>
      </w:divBdr>
    </w:div>
    <w:div w:id="1947886658">
      <w:bodyDiv w:val="1"/>
      <w:marLeft w:val="0"/>
      <w:marRight w:val="0"/>
      <w:marTop w:val="0"/>
      <w:marBottom w:val="0"/>
      <w:divBdr>
        <w:top w:val="none" w:sz="0" w:space="0" w:color="auto"/>
        <w:left w:val="none" w:sz="0" w:space="0" w:color="auto"/>
        <w:bottom w:val="none" w:sz="0" w:space="0" w:color="auto"/>
        <w:right w:val="none" w:sz="0" w:space="0" w:color="auto"/>
      </w:divBdr>
    </w:div>
    <w:div w:id="1948658889">
      <w:bodyDiv w:val="1"/>
      <w:marLeft w:val="0"/>
      <w:marRight w:val="0"/>
      <w:marTop w:val="0"/>
      <w:marBottom w:val="0"/>
      <w:divBdr>
        <w:top w:val="none" w:sz="0" w:space="0" w:color="auto"/>
        <w:left w:val="none" w:sz="0" w:space="0" w:color="auto"/>
        <w:bottom w:val="none" w:sz="0" w:space="0" w:color="auto"/>
        <w:right w:val="none" w:sz="0" w:space="0" w:color="auto"/>
      </w:divBdr>
    </w:div>
    <w:div w:id="1949003605">
      <w:bodyDiv w:val="1"/>
      <w:marLeft w:val="0"/>
      <w:marRight w:val="0"/>
      <w:marTop w:val="0"/>
      <w:marBottom w:val="0"/>
      <w:divBdr>
        <w:top w:val="none" w:sz="0" w:space="0" w:color="auto"/>
        <w:left w:val="none" w:sz="0" w:space="0" w:color="auto"/>
        <w:bottom w:val="none" w:sz="0" w:space="0" w:color="auto"/>
        <w:right w:val="none" w:sz="0" w:space="0" w:color="auto"/>
      </w:divBdr>
    </w:div>
    <w:div w:id="1949896491">
      <w:bodyDiv w:val="1"/>
      <w:marLeft w:val="0"/>
      <w:marRight w:val="0"/>
      <w:marTop w:val="0"/>
      <w:marBottom w:val="0"/>
      <w:divBdr>
        <w:top w:val="none" w:sz="0" w:space="0" w:color="auto"/>
        <w:left w:val="none" w:sz="0" w:space="0" w:color="auto"/>
        <w:bottom w:val="none" w:sz="0" w:space="0" w:color="auto"/>
        <w:right w:val="none" w:sz="0" w:space="0" w:color="auto"/>
      </w:divBdr>
    </w:div>
    <w:div w:id="1950309227">
      <w:bodyDiv w:val="1"/>
      <w:marLeft w:val="0"/>
      <w:marRight w:val="0"/>
      <w:marTop w:val="0"/>
      <w:marBottom w:val="0"/>
      <w:divBdr>
        <w:top w:val="none" w:sz="0" w:space="0" w:color="auto"/>
        <w:left w:val="none" w:sz="0" w:space="0" w:color="auto"/>
        <w:bottom w:val="none" w:sz="0" w:space="0" w:color="auto"/>
        <w:right w:val="none" w:sz="0" w:space="0" w:color="auto"/>
      </w:divBdr>
    </w:div>
    <w:div w:id="1951008845">
      <w:bodyDiv w:val="1"/>
      <w:marLeft w:val="0"/>
      <w:marRight w:val="0"/>
      <w:marTop w:val="0"/>
      <w:marBottom w:val="0"/>
      <w:divBdr>
        <w:top w:val="none" w:sz="0" w:space="0" w:color="auto"/>
        <w:left w:val="none" w:sz="0" w:space="0" w:color="auto"/>
        <w:bottom w:val="none" w:sz="0" w:space="0" w:color="auto"/>
        <w:right w:val="none" w:sz="0" w:space="0" w:color="auto"/>
      </w:divBdr>
    </w:div>
    <w:div w:id="1951356603">
      <w:bodyDiv w:val="1"/>
      <w:marLeft w:val="0"/>
      <w:marRight w:val="0"/>
      <w:marTop w:val="0"/>
      <w:marBottom w:val="0"/>
      <w:divBdr>
        <w:top w:val="none" w:sz="0" w:space="0" w:color="auto"/>
        <w:left w:val="none" w:sz="0" w:space="0" w:color="auto"/>
        <w:bottom w:val="none" w:sz="0" w:space="0" w:color="auto"/>
        <w:right w:val="none" w:sz="0" w:space="0" w:color="auto"/>
      </w:divBdr>
    </w:div>
    <w:div w:id="1952742796">
      <w:bodyDiv w:val="1"/>
      <w:marLeft w:val="0"/>
      <w:marRight w:val="0"/>
      <w:marTop w:val="0"/>
      <w:marBottom w:val="0"/>
      <w:divBdr>
        <w:top w:val="none" w:sz="0" w:space="0" w:color="auto"/>
        <w:left w:val="none" w:sz="0" w:space="0" w:color="auto"/>
        <w:bottom w:val="none" w:sz="0" w:space="0" w:color="auto"/>
        <w:right w:val="none" w:sz="0" w:space="0" w:color="auto"/>
      </w:divBdr>
    </w:div>
    <w:div w:id="1953199511">
      <w:bodyDiv w:val="1"/>
      <w:marLeft w:val="0"/>
      <w:marRight w:val="0"/>
      <w:marTop w:val="0"/>
      <w:marBottom w:val="0"/>
      <w:divBdr>
        <w:top w:val="none" w:sz="0" w:space="0" w:color="auto"/>
        <w:left w:val="none" w:sz="0" w:space="0" w:color="auto"/>
        <w:bottom w:val="none" w:sz="0" w:space="0" w:color="auto"/>
        <w:right w:val="none" w:sz="0" w:space="0" w:color="auto"/>
      </w:divBdr>
    </w:div>
    <w:div w:id="1953707378">
      <w:bodyDiv w:val="1"/>
      <w:marLeft w:val="0"/>
      <w:marRight w:val="0"/>
      <w:marTop w:val="0"/>
      <w:marBottom w:val="0"/>
      <w:divBdr>
        <w:top w:val="none" w:sz="0" w:space="0" w:color="auto"/>
        <w:left w:val="none" w:sz="0" w:space="0" w:color="auto"/>
        <w:bottom w:val="none" w:sz="0" w:space="0" w:color="auto"/>
        <w:right w:val="none" w:sz="0" w:space="0" w:color="auto"/>
      </w:divBdr>
    </w:div>
    <w:div w:id="1953896774">
      <w:bodyDiv w:val="1"/>
      <w:marLeft w:val="0"/>
      <w:marRight w:val="0"/>
      <w:marTop w:val="0"/>
      <w:marBottom w:val="0"/>
      <w:divBdr>
        <w:top w:val="none" w:sz="0" w:space="0" w:color="auto"/>
        <w:left w:val="none" w:sz="0" w:space="0" w:color="auto"/>
        <w:bottom w:val="none" w:sz="0" w:space="0" w:color="auto"/>
        <w:right w:val="none" w:sz="0" w:space="0" w:color="auto"/>
      </w:divBdr>
    </w:div>
    <w:div w:id="1955015542">
      <w:bodyDiv w:val="1"/>
      <w:marLeft w:val="0"/>
      <w:marRight w:val="0"/>
      <w:marTop w:val="0"/>
      <w:marBottom w:val="0"/>
      <w:divBdr>
        <w:top w:val="none" w:sz="0" w:space="0" w:color="auto"/>
        <w:left w:val="none" w:sz="0" w:space="0" w:color="auto"/>
        <w:bottom w:val="none" w:sz="0" w:space="0" w:color="auto"/>
        <w:right w:val="none" w:sz="0" w:space="0" w:color="auto"/>
      </w:divBdr>
    </w:div>
    <w:div w:id="1955552097">
      <w:bodyDiv w:val="1"/>
      <w:marLeft w:val="0"/>
      <w:marRight w:val="0"/>
      <w:marTop w:val="0"/>
      <w:marBottom w:val="0"/>
      <w:divBdr>
        <w:top w:val="none" w:sz="0" w:space="0" w:color="auto"/>
        <w:left w:val="none" w:sz="0" w:space="0" w:color="auto"/>
        <w:bottom w:val="none" w:sz="0" w:space="0" w:color="auto"/>
        <w:right w:val="none" w:sz="0" w:space="0" w:color="auto"/>
      </w:divBdr>
    </w:div>
    <w:div w:id="1955751427">
      <w:bodyDiv w:val="1"/>
      <w:marLeft w:val="0"/>
      <w:marRight w:val="0"/>
      <w:marTop w:val="0"/>
      <w:marBottom w:val="0"/>
      <w:divBdr>
        <w:top w:val="none" w:sz="0" w:space="0" w:color="auto"/>
        <w:left w:val="none" w:sz="0" w:space="0" w:color="auto"/>
        <w:bottom w:val="none" w:sz="0" w:space="0" w:color="auto"/>
        <w:right w:val="none" w:sz="0" w:space="0" w:color="auto"/>
      </w:divBdr>
    </w:div>
    <w:div w:id="1956597331">
      <w:bodyDiv w:val="1"/>
      <w:marLeft w:val="0"/>
      <w:marRight w:val="0"/>
      <w:marTop w:val="0"/>
      <w:marBottom w:val="0"/>
      <w:divBdr>
        <w:top w:val="none" w:sz="0" w:space="0" w:color="auto"/>
        <w:left w:val="none" w:sz="0" w:space="0" w:color="auto"/>
        <w:bottom w:val="none" w:sz="0" w:space="0" w:color="auto"/>
        <w:right w:val="none" w:sz="0" w:space="0" w:color="auto"/>
      </w:divBdr>
    </w:div>
    <w:div w:id="1957061508">
      <w:bodyDiv w:val="1"/>
      <w:marLeft w:val="0"/>
      <w:marRight w:val="0"/>
      <w:marTop w:val="0"/>
      <w:marBottom w:val="0"/>
      <w:divBdr>
        <w:top w:val="none" w:sz="0" w:space="0" w:color="auto"/>
        <w:left w:val="none" w:sz="0" w:space="0" w:color="auto"/>
        <w:bottom w:val="none" w:sz="0" w:space="0" w:color="auto"/>
        <w:right w:val="none" w:sz="0" w:space="0" w:color="auto"/>
      </w:divBdr>
    </w:div>
    <w:div w:id="1957327580">
      <w:bodyDiv w:val="1"/>
      <w:marLeft w:val="0"/>
      <w:marRight w:val="0"/>
      <w:marTop w:val="0"/>
      <w:marBottom w:val="0"/>
      <w:divBdr>
        <w:top w:val="none" w:sz="0" w:space="0" w:color="auto"/>
        <w:left w:val="none" w:sz="0" w:space="0" w:color="auto"/>
        <w:bottom w:val="none" w:sz="0" w:space="0" w:color="auto"/>
        <w:right w:val="none" w:sz="0" w:space="0" w:color="auto"/>
      </w:divBdr>
    </w:div>
    <w:div w:id="1958753713">
      <w:bodyDiv w:val="1"/>
      <w:marLeft w:val="0"/>
      <w:marRight w:val="0"/>
      <w:marTop w:val="0"/>
      <w:marBottom w:val="0"/>
      <w:divBdr>
        <w:top w:val="none" w:sz="0" w:space="0" w:color="auto"/>
        <w:left w:val="none" w:sz="0" w:space="0" w:color="auto"/>
        <w:bottom w:val="none" w:sz="0" w:space="0" w:color="auto"/>
        <w:right w:val="none" w:sz="0" w:space="0" w:color="auto"/>
      </w:divBdr>
    </w:div>
    <w:div w:id="1959023703">
      <w:bodyDiv w:val="1"/>
      <w:marLeft w:val="0"/>
      <w:marRight w:val="0"/>
      <w:marTop w:val="0"/>
      <w:marBottom w:val="0"/>
      <w:divBdr>
        <w:top w:val="none" w:sz="0" w:space="0" w:color="auto"/>
        <w:left w:val="none" w:sz="0" w:space="0" w:color="auto"/>
        <w:bottom w:val="none" w:sz="0" w:space="0" w:color="auto"/>
        <w:right w:val="none" w:sz="0" w:space="0" w:color="auto"/>
      </w:divBdr>
    </w:div>
    <w:div w:id="1959071167">
      <w:bodyDiv w:val="1"/>
      <w:marLeft w:val="0"/>
      <w:marRight w:val="0"/>
      <w:marTop w:val="0"/>
      <w:marBottom w:val="0"/>
      <w:divBdr>
        <w:top w:val="none" w:sz="0" w:space="0" w:color="auto"/>
        <w:left w:val="none" w:sz="0" w:space="0" w:color="auto"/>
        <w:bottom w:val="none" w:sz="0" w:space="0" w:color="auto"/>
        <w:right w:val="none" w:sz="0" w:space="0" w:color="auto"/>
      </w:divBdr>
    </w:div>
    <w:div w:id="1959333346">
      <w:bodyDiv w:val="1"/>
      <w:marLeft w:val="0"/>
      <w:marRight w:val="0"/>
      <w:marTop w:val="0"/>
      <w:marBottom w:val="0"/>
      <w:divBdr>
        <w:top w:val="none" w:sz="0" w:space="0" w:color="auto"/>
        <w:left w:val="none" w:sz="0" w:space="0" w:color="auto"/>
        <w:bottom w:val="none" w:sz="0" w:space="0" w:color="auto"/>
        <w:right w:val="none" w:sz="0" w:space="0" w:color="auto"/>
      </w:divBdr>
    </w:div>
    <w:div w:id="1961838578">
      <w:bodyDiv w:val="1"/>
      <w:marLeft w:val="0"/>
      <w:marRight w:val="0"/>
      <w:marTop w:val="0"/>
      <w:marBottom w:val="0"/>
      <w:divBdr>
        <w:top w:val="none" w:sz="0" w:space="0" w:color="auto"/>
        <w:left w:val="none" w:sz="0" w:space="0" w:color="auto"/>
        <w:bottom w:val="none" w:sz="0" w:space="0" w:color="auto"/>
        <w:right w:val="none" w:sz="0" w:space="0" w:color="auto"/>
      </w:divBdr>
    </w:div>
    <w:div w:id="1961841617">
      <w:bodyDiv w:val="1"/>
      <w:marLeft w:val="0"/>
      <w:marRight w:val="0"/>
      <w:marTop w:val="0"/>
      <w:marBottom w:val="0"/>
      <w:divBdr>
        <w:top w:val="none" w:sz="0" w:space="0" w:color="auto"/>
        <w:left w:val="none" w:sz="0" w:space="0" w:color="auto"/>
        <w:bottom w:val="none" w:sz="0" w:space="0" w:color="auto"/>
        <w:right w:val="none" w:sz="0" w:space="0" w:color="auto"/>
      </w:divBdr>
    </w:div>
    <w:div w:id="1961917353">
      <w:bodyDiv w:val="1"/>
      <w:marLeft w:val="0"/>
      <w:marRight w:val="0"/>
      <w:marTop w:val="0"/>
      <w:marBottom w:val="0"/>
      <w:divBdr>
        <w:top w:val="none" w:sz="0" w:space="0" w:color="auto"/>
        <w:left w:val="none" w:sz="0" w:space="0" w:color="auto"/>
        <w:bottom w:val="none" w:sz="0" w:space="0" w:color="auto"/>
        <w:right w:val="none" w:sz="0" w:space="0" w:color="auto"/>
      </w:divBdr>
    </w:div>
    <w:div w:id="1962226125">
      <w:bodyDiv w:val="1"/>
      <w:marLeft w:val="0"/>
      <w:marRight w:val="0"/>
      <w:marTop w:val="0"/>
      <w:marBottom w:val="0"/>
      <w:divBdr>
        <w:top w:val="none" w:sz="0" w:space="0" w:color="auto"/>
        <w:left w:val="none" w:sz="0" w:space="0" w:color="auto"/>
        <w:bottom w:val="none" w:sz="0" w:space="0" w:color="auto"/>
        <w:right w:val="none" w:sz="0" w:space="0" w:color="auto"/>
      </w:divBdr>
    </w:div>
    <w:div w:id="1963028820">
      <w:bodyDiv w:val="1"/>
      <w:marLeft w:val="0"/>
      <w:marRight w:val="0"/>
      <w:marTop w:val="0"/>
      <w:marBottom w:val="0"/>
      <w:divBdr>
        <w:top w:val="none" w:sz="0" w:space="0" w:color="auto"/>
        <w:left w:val="none" w:sz="0" w:space="0" w:color="auto"/>
        <w:bottom w:val="none" w:sz="0" w:space="0" w:color="auto"/>
        <w:right w:val="none" w:sz="0" w:space="0" w:color="auto"/>
      </w:divBdr>
    </w:div>
    <w:div w:id="1963686475">
      <w:bodyDiv w:val="1"/>
      <w:marLeft w:val="0"/>
      <w:marRight w:val="0"/>
      <w:marTop w:val="0"/>
      <w:marBottom w:val="0"/>
      <w:divBdr>
        <w:top w:val="none" w:sz="0" w:space="0" w:color="auto"/>
        <w:left w:val="none" w:sz="0" w:space="0" w:color="auto"/>
        <w:bottom w:val="none" w:sz="0" w:space="0" w:color="auto"/>
        <w:right w:val="none" w:sz="0" w:space="0" w:color="auto"/>
      </w:divBdr>
    </w:div>
    <w:div w:id="1964996586">
      <w:bodyDiv w:val="1"/>
      <w:marLeft w:val="0"/>
      <w:marRight w:val="0"/>
      <w:marTop w:val="0"/>
      <w:marBottom w:val="0"/>
      <w:divBdr>
        <w:top w:val="none" w:sz="0" w:space="0" w:color="auto"/>
        <w:left w:val="none" w:sz="0" w:space="0" w:color="auto"/>
        <w:bottom w:val="none" w:sz="0" w:space="0" w:color="auto"/>
        <w:right w:val="none" w:sz="0" w:space="0" w:color="auto"/>
      </w:divBdr>
    </w:div>
    <w:div w:id="1965765950">
      <w:bodyDiv w:val="1"/>
      <w:marLeft w:val="0"/>
      <w:marRight w:val="0"/>
      <w:marTop w:val="0"/>
      <w:marBottom w:val="0"/>
      <w:divBdr>
        <w:top w:val="none" w:sz="0" w:space="0" w:color="auto"/>
        <w:left w:val="none" w:sz="0" w:space="0" w:color="auto"/>
        <w:bottom w:val="none" w:sz="0" w:space="0" w:color="auto"/>
        <w:right w:val="none" w:sz="0" w:space="0" w:color="auto"/>
      </w:divBdr>
    </w:div>
    <w:div w:id="1969704403">
      <w:bodyDiv w:val="1"/>
      <w:marLeft w:val="0"/>
      <w:marRight w:val="0"/>
      <w:marTop w:val="0"/>
      <w:marBottom w:val="0"/>
      <w:divBdr>
        <w:top w:val="none" w:sz="0" w:space="0" w:color="auto"/>
        <w:left w:val="none" w:sz="0" w:space="0" w:color="auto"/>
        <w:bottom w:val="none" w:sz="0" w:space="0" w:color="auto"/>
        <w:right w:val="none" w:sz="0" w:space="0" w:color="auto"/>
      </w:divBdr>
    </w:div>
    <w:div w:id="1970431430">
      <w:bodyDiv w:val="1"/>
      <w:marLeft w:val="0"/>
      <w:marRight w:val="0"/>
      <w:marTop w:val="0"/>
      <w:marBottom w:val="0"/>
      <w:divBdr>
        <w:top w:val="none" w:sz="0" w:space="0" w:color="auto"/>
        <w:left w:val="none" w:sz="0" w:space="0" w:color="auto"/>
        <w:bottom w:val="none" w:sz="0" w:space="0" w:color="auto"/>
        <w:right w:val="none" w:sz="0" w:space="0" w:color="auto"/>
      </w:divBdr>
    </w:div>
    <w:div w:id="1970822655">
      <w:bodyDiv w:val="1"/>
      <w:marLeft w:val="0"/>
      <w:marRight w:val="0"/>
      <w:marTop w:val="0"/>
      <w:marBottom w:val="0"/>
      <w:divBdr>
        <w:top w:val="none" w:sz="0" w:space="0" w:color="auto"/>
        <w:left w:val="none" w:sz="0" w:space="0" w:color="auto"/>
        <w:bottom w:val="none" w:sz="0" w:space="0" w:color="auto"/>
        <w:right w:val="none" w:sz="0" w:space="0" w:color="auto"/>
      </w:divBdr>
    </w:div>
    <w:div w:id="1971008044">
      <w:bodyDiv w:val="1"/>
      <w:marLeft w:val="0"/>
      <w:marRight w:val="0"/>
      <w:marTop w:val="0"/>
      <w:marBottom w:val="0"/>
      <w:divBdr>
        <w:top w:val="none" w:sz="0" w:space="0" w:color="auto"/>
        <w:left w:val="none" w:sz="0" w:space="0" w:color="auto"/>
        <w:bottom w:val="none" w:sz="0" w:space="0" w:color="auto"/>
        <w:right w:val="none" w:sz="0" w:space="0" w:color="auto"/>
      </w:divBdr>
    </w:div>
    <w:div w:id="1971209466">
      <w:bodyDiv w:val="1"/>
      <w:marLeft w:val="0"/>
      <w:marRight w:val="0"/>
      <w:marTop w:val="0"/>
      <w:marBottom w:val="0"/>
      <w:divBdr>
        <w:top w:val="none" w:sz="0" w:space="0" w:color="auto"/>
        <w:left w:val="none" w:sz="0" w:space="0" w:color="auto"/>
        <w:bottom w:val="none" w:sz="0" w:space="0" w:color="auto"/>
        <w:right w:val="none" w:sz="0" w:space="0" w:color="auto"/>
      </w:divBdr>
    </w:div>
    <w:div w:id="1972010744">
      <w:bodyDiv w:val="1"/>
      <w:marLeft w:val="0"/>
      <w:marRight w:val="0"/>
      <w:marTop w:val="0"/>
      <w:marBottom w:val="0"/>
      <w:divBdr>
        <w:top w:val="none" w:sz="0" w:space="0" w:color="auto"/>
        <w:left w:val="none" w:sz="0" w:space="0" w:color="auto"/>
        <w:bottom w:val="none" w:sz="0" w:space="0" w:color="auto"/>
        <w:right w:val="none" w:sz="0" w:space="0" w:color="auto"/>
      </w:divBdr>
    </w:div>
    <w:div w:id="1972203879">
      <w:bodyDiv w:val="1"/>
      <w:marLeft w:val="0"/>
      <w:marRight w:val="0"/>
      <w:marTop w:val="0"/>
      <w:marBottom w:val="0"/>
      <w:divBdr>
        <w:top w:val="none" w:sz="0" w:space="0" w:color="auto"/>
        <w:left w:val="none" w:sz="0" w:space="0" w:color="auto"/>
        <w:bottom w:val="none" w:sz="0" w:space="0" w:color="auto"/>
        <w:right w:val="none" w:sz="0" w:space="0" w:color="auto"/>
      </w:divBdr>
    </w:div>
    <w:div w:id="1972249587">
      <w:bodyDiv w:val="1"/>
      <w:marLeft w:val="0"/>
      <w:marRight w:val="0"/>
      <w:marTop w:val="0"/>
      <w:marBottom w:val="0"/>
      <w:divBdr>
        <w:top w:val="none" w:sz="0" w:space="0" w:color="auto"/>
        <w:left w:val="none" w:sz="0" w:space="0" w:color="auto"/>
        <w:bottom w:val="none" w:sz="0" w:space="0" w:color="auto"/>
        <w:right w:val="none" w:sz="0" w:space="0" w:color="auto"/>
      </w:divBdr>
    </w:div>
    <w:div w:id="1972519205">
      <w:bodyDiv w:val="1"/>
      <w:marLeft w:val="0"/>
      <w:marRight w:val="0"/>
      <w:marTop w:val="0"/>
      <w:marBottom w:val="0"/>
      <w:divBdr>
        <w:top w:val="none" w:sz="0" w:space="0" w:color="auto"/>
        <w:left w:val="none" w:sz="0" w:space="0" w:color="auto"/>
        <w:bottom w:val="none" w:sz="0" w:space="0" w:color="auto"/>
        <w:right w:val="none" w:sz="0" w:space="0" w:color="auto"/>
      </w:divBdr>
    </w:div>
    <w:div w:id="1973442258">
      <w:bodyDiv w:val="1"/>
      <w:marLeft w:val="0"/>
      <w:marRight w:val="0"/>
      <w:marTop w:val="0"/>
      <w:marBottom w:val="0"/>
      <w:divBdr>
        <w:top w:val="none" w:sz="0" w:space="0" w:color="auto"/>
        <w:left w:val="none" w:sz="0" w:space="0" w:color="auto"/>
        <w:bottom w:val="none" w:sz="0" w:space="0" w:color="auto"/>
        <w:right w:val="none" w:sz="0" w:space="0" w:color="auto"/>
      </w:divBdr>
    </w:div>
    <w:div w:id="1975410160">
      <w:bodyDiv w:val="1"/>
      <w:marLeft w:val="0"/>
      <w:marRight w:val="0"/>
      <w:marTop w:val="0"/>
      <w:marBottom w:val="0"/>
      <w:divBdr>
        <w:top w:val="none" w:sz="0" w:space="0" w:color="auto"/>
        <w:left w:val="none" w:sz="0" w:space="0" w:color="auto"/>
        <w:bottom w:val="none" w:sz="0" w:space="0" w:color="auto"/>
        <w:right w:val="none" w:sz="0" w:space="0" w:color="auto"/>
      </w:divBdr>
    </w:div>
    <w:div w:id="1975675054">
      <w:bodyDiv w:val="1"/>
      <w:marLeft w:val="0"/>
      <w:marRight w:val="0"/>
      <w:marTop w:val="0"/>
      <w:marBottom w:val="0"/>
      <w:divBdr>
        <w:top w:val="none" w:sz="0" w:space="0" w:color="auto"/>
        <w:left w:val="none" w:sz="0" w:space="0" w:color="auto"/>
        <w:bottom w:val="none" w:sz="0" w:space="0" w:color="auto"/>
        <w:right w:val="none" w:sz="0" w:space="0" w:color="auto"/>
      </w:divBdr>
    </w:div>
    <w:div w:id="1976451111">
      <w:bodyDiv w:val="1"/>
      <w:marLeft w:val="0"/>
      <w:marRight w:val="0"/>
      <w:marTop w:val="0"/>
      <w:marBottom w:val="0"/>
      <w:divBdr>
        <w:top w:val="none" w:sz="0" w:space="0" w:color="auto"/>
        <w:left w:val="none" w:sz="0" w:space="0" w:color="auto"/>
        <w:bottom w:val="none" w:sz="0" w:space="0" w:color="auto"/>
        <w:right w:val="none" w:sz="0" w:space="0" w:color="auto"/>
      </w:divBdr>
    </w:div>
    <w:div w:id="1976907124">
      <w:bodyDiv w:val="1"/>
      <w:marLeft w:val="0"/>
      <w:marRight w:val="0"/>
      <w:marTop w:val="0"/>
      <w:marBottom w:val="0"/>
      <w:divBdr>
        <w:top w:val="none" w:sz="0" w:space="0" w:color="auto"/>
        <w:left w:val="none" w:sz="0" w:space="0" w:color="auto"/>
        <w:bottom w:val="none" w:sz="0" w:space="0" w:color="auto"/>
        <w:right w:val="none" w:sz="0" w:space="0" w:color="auto"/>
      </w:divBdr>
    </w:div>
    <w:div w:id="1977101353">
      <w:bodyDiv w:val="1"/>
      <w:marLeft w:val="0"/>
      <w:marRight w:val="0"/>
      <w:marTop w:val="0"/>
      <w:marBottom w:val="0"/>
      <w:divBdr>
        <w:top w:val="none" w:sz="0" w:space="0" w:color="auto"/>
        <w:left w:val="none" w:sz="0" w:space="0" w:color="auto"/>
        <w:bottom w:val="none" w:sz="0" w:space="0" w:color="auto"/>
        <w:right w:val="none" w:sz="0" w:space="0" w:color="auto"/>
      </w:divBdr>
    </w:div>
    <w:div w:id="1977442461">
      <w:bodyDiv w:val="1"/>
      <w:marLeft w:val="0"/>
      <w:marRight w:val="0"/>
      <w:marTop w:val="0"/>
      <w:marBottom w:val="0"/>
      <w:divBdr>
        <w:top w:val="none" w:sz="0" w:space="0" w:color="auto"/>
        <w:left w:val="none" w:sz="0" w:space="0" w:color="auto"/>
        <w:bottom w:val="none" w:sz="0" w:space="0" w:color="auto"/>
        <w:right w:val="none" w:sz="0" w:space="0" w:color="auto"/>
      </w:divBdr>
    </w:div>
    <w:div w:id="1977837267">
      <w:bodyDiv w:val="1"/>
      <w:marLeft w:val="0"/>
      <w:marRight w:val="0"/>
      <w:marTop w:val="0"/>
      <w:marBottom w:val="0"/>
      <w:divBdr>
        <w:top w:val="none" w:sz="0" w:space="0" w:color="auto"/>
        <w:left w:val="none" w:sz="0" w:space="0" w:color="auto"/>
        <w:bottom w:val="none" w:sz="0" w:space="0" w:color="auto"/>
        <w:right w:val="none" w:sz="0" w:space="0" w:color="auto"/>
      </w:divBdr>
    </w:div>
    <w:div w:id="1978023144">
      <w:bodyDiv w:val="1"/>
      <w:marLeft w:val="0"/>
      <w:marRight w:val="0"/>
      <w:marTop w:val="0"/>
      <w:marBottom w:val="0"/>
      <w:divBdr>
        <w:top w:val="none" w:sz="0" w:space="0" w:color="auto"/>
        <w:left w:val="none" w:sz="0" w:space="0" w:color="auto"/>
        <w:bottom w:val="none" w:sz="0" w:space="0" w:color="auto"/>
        <w:right w:val="none" w:sz="0" w:space="0" w:color="auto"/>
      </w:divBdr>
    </w:div>
    <w:div w:id="1978027827">
      <w:bodyDiv w:val="1"/>
      <w:marLeft w:val="0"/>
      <w:marRight w:val="0"/>
      <w:marTop w:val="0"/>
      <w:marBottom w:val="0"/>
      <w:divBdr>
        <w:top w:val="none" w:sz="0" w:space="0" w:color="auto"/>
        <w:left w:val="none" w:sz="0" w:space="0" w:color="auto"/>
        <w:bottom w:val="none" w:sz="0" w:space="0" w:color="auto"/>
        <w:right w:val="none" w:sz="0" w:space="0" w:color="auto"/>
      </w:divBdr>
    </w:div>
    <w:div w:id="1978948721">
      <w:bodyDiv w:val="1"/>
      <w:marLeft w:val="0"/>
      <w:marRight w:val="0"/>
      <w:marTop w:val="0"/>
      <w:marBottom w:val="0"/>
      <w:divBdr>
        <w:top w:val="none" w:sz="0" w:space="0" w:color="auto"/>
        <w:left w:val="none" w:sz="0" w:space="0" w:color="auto"/>
        <w:bottom w:val="none" w:sz="0" w:space="0" w:color="auto"/>
        <w:right w:val="none" w:sz="0" w:space="0" w:color="auto"/>
      </w:divBdr>
    </w:div>
    <w:div w:id="1979141869">
      <w:bodyDiv w:val="1"/>
      <w:marLeft w:val="0"/>
      <w:marRight w:val="0"/>
      <w:marTop w:val="0"/>
      <w:marBottom w:val="0"/>
      <w:divBdr>
        <w:top w:val="none" w:sz="0" w:space="0" w:color="auto"/>
        <w:left w:val="none" w:sz="0" w:space="0" w:color="auto"/>
        <w:bottom w:val="none" w:sz="0" w:space="0" w:color="auto"/>
        <w:right w:val="none" w:sz="0" w:space="0" w:color="auto"/>
      </w:divBdr>
    </w:div>
    <w:div w:id="1980644048">
      <w:bodyDiv w:val="1"/>
      <w:marLeft w:val="0"/>
      <w:marRight w:val="0"/>
      <w:marTop w:val="0"/>
      <w:marBottom w:val="0"/>
      <w:divBdr>
        <w:top w:val="none" w:sz="0" w:space="0" w:color="auto"/>
        <w:left w:val="none" w:sz="0" w:space="0" w:color="auto"/>
        <w:bottom w:val="none" w:sz="0" w:space="0" w:color="auto"/>
        <w:right w:val="none" w:sz="0" w:space="0" w:color="auto"/>
      </w:divBdr>
    </w:div>
    <w:div w:id="1981376341">
      <w:bodyDiv w:val="1"/>
      <w:marLeft w:val="0"/>
      <w:marRight w:val="0"/>
      <w:marTop w:val="0"/>
      <w:marBottom w:val="0"/>
      <w:divBdr>
        <w:top w:val="none" w:sz="0" w:space="0" w:color="auto"/>
        <w:left w:val="none" w:sz="0" w:space="0" w:color="auto"/>
        <w:bottom w:val="none" w:sz="0" w:space="0" w:color="auto"/>
        <w:right w:val="none" w:sz="0" w:space="0" w:color="auto"/>
      </w:divBdr>
    </w:div>
    <w:div w:id="1981500556">
      <w:bodyDiv w:val="1"/>
      <w:marLeft w:val="0"/>
      <w:marRight w:val="0"/>
      <w:marTop w:val="0"/>
      <w:marBottom w:val="0"/>
      <w:divBdr>
        <w:top w:val="none" w:sz="0" w:space="0" w:color="auto"/>
        <w:left w:val="none" w:sz="0" w:space="0" w:color="auto"/>
        <w:bottom w:val="none" w:sz="0" w:space="0" w:color="auto"/>
        <w:right w:val="none" w:sz="0" w:space="0" w:color="auto"/>
      </w:divBdr>
    </w:div>
    <w:div w:id="1982147917">
      <w:bodyDiv w:val="1"/>
      <w:marLeft w:val="0"/>
      <w:marRight w:val="0"/>
      <w:marTop w:val="0"/>
      <w:marBottom w:val="0"/>
      <w:divBdr>
        <w:top w:val="none" w:sz="0" w:space="0" w:color="auto"/>
        <w:left w:val="none" w:sz="0" w:space="0" w:color="auto"/>
        <w:bottom w:val="none" w:sz="0" w:space="0" w:color="auto"/>
        <w:right w:val="none" w:sz="0" w:space="0" w:color="auto"/>
      </w:divBdr>
    </w:div>
    <w:div w:id="1982268771">
      <w:bodyDiv w:val="1"/>
      <w:marLeft w:val="0"/>
      <w:marRight w:val="0"/>
      <w:marTop w:val="0"/>
      <w:marBottom w:val="0"/>
      <w:divBdr>
        <w:top w:val="none" w:sz="0" w:space="0" w:color="auto"/>
        <w:left w:val="none" w:sz="0" w:space="0" w:color="auto"/>
        <w:bottom w:val="none" w:sz="0" w:space="0" w:color="auto"/>
        <w:right w:val="none" w:sz="0" w:space="0" w:color="auto"/>
      </w:divBdr>
    </w:div>
    <w:div w:id="1982807178">
      <w:bodyDiv w:val="1"/>
      <w:marLeft w:val="0"/>
      <w:marRight w:val="0"/>
      <w:marTop w:val="0"/>
      <w:marBottom w:val="0"/>
      <w:divBdr>
        <w:top w:val="none" w:sz="0" w:space="0" w:color="auto"/>
        <w:left w:val="none" w:sz="0" w:space="0" w:color="auto"/>
        <w:bottom w:val="none" w:sz="0" w:space="0" w:color="auto"/>
        <w:right w:val="none" w:sz="0" w:space="0" w:color="auto"/>
      </w:divBdr>
    </w:div>
    <w:div w:id="1982884597">
      <w:bodyDiv w:val="1"/>
      <w:marLeft w:val="0"/>
      <w:marRight w:val="0"/>
      <w:marTop w:val="0"/>
      <w:marBottom w:val="0"/>
      <w:divBdr>
        <w:top w:val="none" w:sz="0" w:space="0" w:color="auto"/>
        <w:left w:val="none" w:sz="0" w:space="0" w:color="auto"/>
        <w:bottom w:val="none" w:sz="0" w:space="0" w:color="auto"/>
        <w:right w:val="none" w:sz="0" w:space="0" w:color="auto"/>
      </w:divBdr>
    </w:div>
    <w:div w:id="1983270980">
      <w:bodyDiv w:val="1"/>
      <w:marLeft w:val="0"/>
      <w:marRight w:val="0"/>
      <w:marTop w:val="0"/>
      <w:marBottom w:val="0"/>
      <w:divBdr>
        <w:top w:val="none" w:sz="0" w:space="0" w:color="auto"/>
        <w:left w:val="none" w:sz="0" w:space="0" w:color="auto"/>
        <w:bottom w:val="none" w:sz="0" w:space="0" w:color="auto"/>
        <w:right w:val="none" w:sz="0" w:space="0" w:color="auto"/>
      </w:divBdr>
    </w:div>
    <w:div w:id="1983539032">
      <w:bodyDiv w:val="1"/>
      <w:marLeft w:val="0"/>
      <w:marRight w:val="0"/>
      <w:marTop w:val="0"/>
      <w:marBottom w:val="0"/>
      <w:divBdr>
        <w:top w:val="none" w:sz="0" w:space="0" w:color="auto"/>
        <w:left w:val="none" w:sz="0" w:space="0" w:color="auto"/>
        <w:bottom w:val="none" w:sz="0" w:space="0" w:color="auto"/>
        <w:right w:val="none" w:sz="0" w:space="0" w:color="auto"/>
      </w:divBdr>
    </w:div>
    <w:div w:id="1983541101">
      <w:bodyDiv w:val="1"/>
      <w:marLeft w:val="0"/>
      <w:marRight w:val="0"/>
      <w:marTop w:val="0"/>
      <w:marBottom w:val="0"/>
      <w:divBdr>
        <w:top w:val="none" w:sz="0" w:space="0" w:color="auto"/>
        <w:left w:val="none" w:sz="0" w:space="0" w:color="auto"/>
        <w:bottom w:val="none" w:sz="0" w:space="0" w:color="auto"/>
        <w:right w:val="none" w:sz="0" w:space="0" w:color="auto"/>
      </w:divBdr>
    </w:div>
    <w:div w:id="1984037749">
      <w:bodyDiv w:val="1"/>
      <w:marLeft w:val="0"/>
      <w:marRight w:val="0"/>
      <w:marTop w:val="0"/>
      <w:marBottom w:val="0"/>
      <w:divBdr>
        <w:top w:val="none" w:sz="0" w:space="0" w:color="auto"/>
        <w:left w:val="none" w:sz="0" w:space="0" w:color="auto"/>
        <w:bottom w:val="none" w:sz="0" w:space="0" w:color="auto"/>
        <w:right w:val="none" w:sz="0" w:space="0" w:color="auto"/>
      </w:divBdr>
    </w:div>
    <w:div w:id="1984118856">
      <w:bodyDiv w:val="1"/>
      <w:marLeft w:val="0"/>
      <w:marRight w:val="0"/>
      <w:marTop w:val="0"/>
      <w:marBottom w:val="0"/>
      <w:divBdr>
        <w:top w:val="none" w:sz="0" w:space="0" w:color="auto"/>
        <w:left w:val="none" w:sz="0" w:space="0" w:color="auto"/>
        <w:bottom w:val="none" w:sz="0" w:space="0" w:color="auto"/>
        <w:right w:val="none" w:sz="0" w:space="0" w:color="auto"/>
      </w:divBdr>
    </w:div>
    <w:div w:id="1986231217">
      <w:bodyDiv w:val="1"/>
      <w:marLeft w:val="0"/>
      <w:marRight w:val="0"/>
      <w:marTop w:val="0"/>
      <w:marBottom w:val="0"/>
      <w:divBdr>
        <w:top w:val="none" w:sz="0" w:space="0" w:color="auto"/>
        <w:left w:val="none" w:sz="0" w:space="0" w:color="auto"/>
        <w:bottom w:val="none" w:sz="0" w:space="0" w:color="auto"/>
        <w:right w:val="none" w:sz="0" w:space="0" w:color="auto"/>
      </w:divBdr>
    </w:div>
    <w:div w:id="1986274999">
      <w:bodyDiv w:val="1"/>
      <w:marLeft w:val="0"/>
      <w:marRight w:val="0"/>
      <w:marTop w:val="0"/>
      <w:marBottom w:val="0"/>
      <w:divBdr>
        <w:top w:val="none" w:sz="0" w:space="0" w:color="auto"/>
        <w:left w:val="none" w:sz="0" w:space="0" w:color="auto"/>
        <w:bottom w:val="none" w:sz="0" w:space="0" w:color="auto"/>
        <w:right w:val="none" w:sz="0" w:space="0" w:color="auto"/>
      </w:divBdr>
    </w:div>
    <w:div w:id="1987394281">
      <w:bodyDiv w:val="1"/>
      <w:marLeft w:val="0"/>
      <w:marRight w:val="0"/>
      <w:marTop w:val="0"/>
      <w:marBottom w:val="0"/>
      <w:divBdr>
        <w:top w:val="none" w:sz="0" w:space="0" w:color="auto"/>
        <w:left w:val="none" w:sz="0" w:space="0" w:color="auto"/>
        <w:bottom w:val="none" w:sz="0" w:space="0" w:color="auto"/>
        <w:right w:val="none" w:sz="0" w:space="0" w:color="auto"/>
      </w:divBdr>
    </w:div>
    <w:div w:id="1987541550">
      <w:bodyDiv w:val="1"/>
      <w:marLeft w:val="0"/>
      <w:marRight w:val="0"/>
      <w:marTop w:val="0"/>
      <w:marBottom w:val="0"/>
      <w:divBdr>
        <w:top w:val="none" w:sz="0" w:space="0" w:color="auto"/>
        <w:left w:val="none" w:sz="0" w:space="0" w:color="auto"/>
        <w:bottom w:val="none" w:sz="0" w:space="0" w:color="auto"/>
        <w:right w:val="none" w:sz="0" w:space="0" w:color="auto"/>
      </w:divBdr>
    </w:div>
    <w:div w:id="1988122970">
      <w:bodyDiv w:val="1"/>
      <w:marLeft w:val="0"/>
      <w:marRight w:val="0"/>
      <w:marTop w:val="0"/>
      <w:marBottom w:val="0"/>
      <w:divBdr>
        <w:top w:val="none" w:sz="0" w:space="0" w:color="auto"/>
        <w:left w:val="none" w:sz="0" w:space="0" w:color="auto"/>
        <w:bottom w:val="none" w:sz="0" w:space="0" w:color="auto"/>
        <w:right w:val="none" w:sz="0" w:space="0" w:color="auto"/>
      </w:divBdr>
    </w:div>
    <w:div w:id="1988169688">
      <w:bodyDiv w:val="1"/>
      <w:marLeft w:val="0"/>
      <w:marRight w:val="0"/>
      <w:marTop w:val="0"/>
      <w:marBottom w:val="0"/>
      <w:divBdr>
        <w:top w:val="none" w:sz="0" w:space="0" w:color="auto"/>
        <w:left w:val="none" w:sz="0" w:space="0" w:color="auto"/>
        <w:bottom w:val="none" w:sz="0" w:space="0" w:color="auto"/>
        <w:right w:val="none" w:sz="0" w:space="0" w:color="auto"/>
      </w:divBdr>
    </w:div>
    <w:div w:id="1988708669">
      <w:bodyDiv w:val="1"/>
      <w:marLeft w:val="0"/>
      <w:marRight w:val="0"/>
      <w:marTop w:val="0"/>
      <w:marBottom w:val="0"/>
      <w:divBdr>
        <w:top w:val="none" w:sz="0" w:space="0" w:color="auto"/>
        <w:left w:val="none" w:sz="0" w:space="0" w:color="auto"/>
        <w:bottom w:val="none" w:sz="0" w:space="0" w:color="auto"/>
        <w:right w:val="none" w:sz="0" w:space="0" w:color="auto"/>
      </w:divBdr>
    </w:div>
    <w:div w:id="1988777425">
      <w:bodyDiv w:val="1"/>
      <w:marLeft w:val="0"/>
      <w:marRight w:val="0"/>
      <w:marTop w:val="0"/>
      <w:marBottom w:val="0"/>
      <w:divBdr>
        <w:top w:val="none" w:sz="0" w:space="0" w:color="auto"/>
        <w:left w:val="none" w:sz="0" w:space="0" w:color="auto"/>
        <w:bottom w:val="none" w:sz="0" w:space="0" w:color="auto"/>
        <w:right w:val="none" w:sz="0" w:space="0" w:color="auto"/>
      </w:divBdr>
    </w:div>
    <w:div w:id="1988971303">
      <w:bodyDiv w:val="1"/>
      <w:marLeft w:val="0"/>
      <w:marRight w:val="0"/>
      <w:marTop w:val="0"/>
      <w:marBottom w:val="0"/>
      <w:divBdr>
        <w:top w:val="none" w:sz="0" w:space="0" w:color="auto"/>
        <w:left w:val="none" w:sz="0" w:space="0" w:color="auto"/>
        <w:bottom w:val="none" w:sz="0" w:space="0" w:color="auto"/>
        <w:right w:val="none" w:sz="0" w:space="0" w:color="auto"/>
      </w:divBdr>
    </w:div>
    <w:div w:id="1991517280">
      <w:bodyDiv w:val="1"/>
      <w:marLeft w:val="0"/>
      <w:marRight w:val="0"/>
      <w:marTop w:val="0"/>
      <w:marBottom w:val="0"/>
      <w:divBdr>
        <w:top w:val="none" w:sz="0" w:space="0" w:color="auto"/>
        <w:left w:val="none" w:sz="0" w:space="0" w:color="auto"/>
        <w:bottom w:val="none" w:sz="0" w:space="0" w:color="auto"/>
        <w:right w:val="none" w:sz="0" w:space="0" w:color="auto"/>
      </w:divBdr>
    </w:div>
    <w:div w:id="1992320421">
      <w:bodyDiv w:val="1"/>
      <w:marLeft w:val="0"/>
      <w:marRight w:val="0"/>
      <w:marTop w:val="0"/>
      <w:marBottom w:val="0"/>
      <w:divBdr>
        <w:top w:val="none" w:sz="0" w:space="0" w:color="auto"/>
        <w:left w:val="none" w:sz="0" w:space="0" w:color="auto"/>
        <w:bottom w:val="none" w:sz="0" w:space="0" w:color="auto"/>
        <w:right w:val="none" w:sz="0" w:space="0" w:color="auto"/>
      </w:divBdr>
    </w:div>
    <w:div w:id="1992900170">
      <w:bodyDiv w:val="1"/>
      <w:marLeft w:val="0"/>
      <w:marRight w:val="0"/>
      <w:marTop w:val="0"/>
      <w:marBottom w:val="0"/>
      <w:divBdr>
        <w:top w:val="none" w:sz="0" w:space="0" w:color="auto"/>
        <w:left w:val="none" w:sz="0" w:space="0" w:color="auto"/>
        <w:bottom w:val="none" w:sz="0" w:space="0" w:color="auto"/>
        <w:right w:val="none" w:sz="0" w:space="0" w:color="auto"/>
      </w:divBdr>
    </w:div>
    <w:div w:id="1993823871">
      <w:bodyDiv w:val="1"/>
      <w:marLeft w:val="0"/>
      <w:marRight w:val="0"/>
      <w:marTop w:val="0"/>
      <w:marBottom w:val="0"/>
      <w:divBdr>
        <w:top w:val="none" w:sz="0" w:space="0" w:color="auto"/>
        <w:left w:val="none" w:sz="0" w:space="0" w:color="auto"/>
        <w:bottom w:val="none" w:sz="0" w:space="0" w:color="auto"/>
        <w:right w:val="none" w:sz="0" w:space="0" w:color="auto"/>
      </w:divBdr>
    </w:div>
    <w:div w:id="1994335924">
      <w:bodyDiv w:val="1"/>
      <w:marLeft w:val="0"/>
      <w:marRight w:val="0"/>
      <w:marTop w:val="0"/>
      <w:marBottom w:val="0"/>
      <w:divBdr>
        <w:top w:val="none" w:sz="0" w:space="0" w:color="auto"/>
        <w:left w:val="none" w:sz="0" w:space="0" w:color="auto"/>
        <w:bottom w:val="none" w:sz="0" w:space="0" w:color="auto"/>
        <w:right w:val="none" w:sz="0" w:space="0" w:color="auto"/>
      </w:divBdr>
    </w:div>
    <w:div w:id="1995405886">
      <w:bodyDiv w:val="1"/>
      <w:marLeft w:val="0"/>
      <w:marRight w:val="0"/>
      <w:marTop w:val="0"/>
      <w:marBottom w:val="0"/>
      <w:divBdr>
        <w:top w:val="none" w:sz="0" w:space="0" w:color="auto"/>
        <w:left w:val="none" w:sz="0" w:space="0" w:color="auto"/>
        <w:bottom w:val="none" w:sz="0" w:space="0" w:color="auto"/>
        <w:right w:val="none" w:sz="0" w:space="0" w:color="auto"/>
      </w:divBdr>
    </w:div>
    <w:div w:id="1995989673">
      <w:bodyDiv w:val="1"/>
      <w:marLeft w:val="0"/>
      <w:marRight w:val="0"/>
      <w:marTop w:val="0"/>
      <w:marBottom w:val="0"/>
      <w:divBdr>
        <w:top w:val="none" w:sz="0" w:space="0" w:color="auto"/>
        <w:left w:val="none" w:sz="0" w:space="0" w:color="auto"/>
        <w:bottom w:val="none" w:sz="0" w:space="0" w:color="auto"/>
        <w:right w:val="none" w:sz="0" w:space="0" w:color="auto"/>
      </w:divBdr>
    </w:div>
    <w:div w:id="1996300542">
      <w:bodyDiv w:val="1"/>
      <w:marLeft w:val="0"/>
      <w:marRight w:val="0"/>
      <w:marTop w:val="0"/>
      <w:marBottom w:val="0"/>
      <w:divBdr>
        <w:top w:val="none" w:sz="0" w:space="0" w:color="auto"/>
        <w:left w:val="none" w:sz="0" w:space="0" w:color="auto"/>
        <w:bottom w:val="none" w:sz="0" w:space="0" w:color="auto"/>
        <w:right w:val="none" w:sz="0" w:space="0" w:color="auto"/>
      </w:divBdr>
    </w:div>
    <w:div w:id="1998606639">
      <w:bodyDiv w:val="1"/>
      <w:marLeft w:val="0"/>
      <w:marRight w:val="0"/>
      <w:marTop w:val="0"/>
      <w:marBottom w:val="0"/>
      <w:divBdr>
        <w:top w:val="none" w:sz="0" w:space="0" w:color="auto"/>
        <w:left w:val="none" w:sz="0" w:space="0" w:color="auto"/>
        <w:bottom w:val="none" w:sz="0" w:space="0" w:color="auto"/>
        <w:right w:val="none" w:sz="0" w:space="0" w:color="auto"/>
      </w:divBdr>
    </w:div>
    <w:div w:id="1998607922">
      <w:bodyDiv w:val="1"/>
      <w:marLeft w:val="0"/>
      <w:marRight w:val="0"/>
      <w:marTop w:val="0"/>
      <w:marBottom w:val="0"/>
      <w:divBdr>
        <w:top w:val="none" w:sz="0" w:space="0" w:color="auto"/>
        <w:left w:val="none" w:sz="0" w:space="0" w:color="auto"/>
        <w:bottom w:val="none" w:sz="0" w:space="0" w:color="auto"/>
        <w:right w:val="none" w:sz="0" w:space="0" w:color="auto"/>
      </w:divBdr>
    </w:div>
    <w:div w:id="1998920211">
      <w:bodyDiv w:val="1"/>
      <w:marLeft w:val="0"/>
      <w:marRight w:val="0"/>
      <w:marTop w:val="0"/>
      <w:marBottom w:val="0"/>
      <w:divBdr>
        <w:top w:val="none" w:sz="0" w:space="0" w:color="auto"/>
        <w:left w:val="none" w:sz="0" w:space="0" w:color="auto"/>
        <w:bottom w:val="none" w:sz="0" w:space="0" w:color="auto"/>
        <w:right w:val="none" w:sz="0" w:space="0" w:color="auto"/>
      </w:divBdr>
    </w:div>
    <w:div w:id="2001345575">
      <w:bodyDiv w:val="1"/>
      <w:marLeft w:val="0"/>
      <w:marRight w:val="0"/>
      <w:marTop w:val="0"/>
      <w:marBottom w:val="0"/>
      <w:divBdr>
        <w:top w:val="none" w:sz="0" w:space="0" w:color="auto"/>
        <w:left w:val="none" w:sz="0" w:space="0" w:color="auto"/>
        <w:bottom w:val="none" w:sz="0" w:space="0" w:color="auto"/>
        <w:right w:val="none" w:sz="0" w:space="0" w:color="auto"/>
      </w:divBdr>
    </w:div>
    <w:div w:id="2001806986">
      <w:bodyDiv w:val="1"/>
      <w:marLeft w:val="0"/>
      <w:marRight w:val="0"/>
      <w:marTop w:val="0"/>
      <w:marBottom w:val="0"/>
      <w:divBdr>
        <w:top w:val="none" w:sz="0" w:space="0" w:color="auto"/>
        <w:left w:val="none" w:sz="0" w:space="0" w:color="auto"/>
        <w:bottom w:val="none" w:sz="0" w:space="0" w:color="auto"/>
        <w:right w:val="none" w:sz="0" w:space="0" w:color="auto"/>
      </w:divBdr>
    </w:div>
    <w:div w:id="2002272077">
      <w:bodyDiv w:val="1"/>
      <w:marLeft w:val="0"/>
      <w:marRight w:val="0"/>
      <w:marTop w:val="0"/>
      <w:marBottom w:val="0"/>
      <w:divBdr>
        <w:top w:val="none" w:sz="0" w:space="0" w:color="auto"/>
        <w:left w:val="none" w:sz="0" w:space="0" w:color="auto"/>
        <w:bottom w:val="none" w:sz="0" w:space="0" w:color="auto"/>
        <w:right w:val="none" w:sz="0" w:space="0" w:color="auto"/>
      </w:divBdr>
    </w:div>
    <w:div w:id="2002659267">
      <w:bodyDiv w:val="1"/>
      <w:marLeft w:val="0"/>
      <w:marRight w:val="0"/>
      <w:marTop w:val="0"/>
      <w:marBottom w:val="0"/>
      <w:divBdr>
        <w:top w:val="none" w:sz="0" w:space="0" w:color="auto"/>
        <w:left w:val="none" w:sz="0" w:space="0" w:color="auto"/>
        <w:bottom w:val="none" w:sz="0" w:space="0" w:color="auto"/>
        <w:right w:val="none" w:sz="0" w:space="0" w:color="auto"/>
      </w:divBdr>
    </w:div>
    <w:div w:id="2002662499">
      <w:bodyDiv w:val="1"/>
      <w:marLeft w:val="0"/>
      <w:marRight w:val="0"/>
      <w:marTop w:val="0"/>
      <w:marBottom w:val="0"/>
      <w:divBdr>
        <w:top w:val="none" w:sz="0" w:space="0" w:color="auto"/>
        <w:left w:val="none" w:sz="0" w:space="0" w:color="auto"/>
        <w:bottom w:val="none" w:sz="0" w:space="0" w:color="auto"/>
        <w:right w:val="none" w:sz="0" w:space="0" w:color="auto"/>
      </w:divBdr>
    </w:div>
    <w:div w:id="2003847591">
      <w:bodyDiv w:val="1"/>
      <w:marLeft w:val="0"/>
      <w:marRight w:val="0"/>
      <w:marTop w:val="0"/>
      <w:marBottom w:val="0"/>
      <w:divBdr>
        <w:top w:val="none" w:sz="0" w:space="0" w:color="auto"/>
        <w:left w:val="none" w:sz="0" w:space="0" w:color="auto"/>
        <w:bottom w:val="none" w:sz="0" w:space="0" w:color="auto"/>
        <w:right w:val="none" w:sz="0" w:space="0" w:color="auto"/>
      </w:divBdr>
    </w:div>
    <w:div w:id="2004309906">
      <w:bodyDiv w:val="1"/>
      <w:marLeft w:val="0"/>
      <w:marRight w:val="0"/>
      <w:marTop w:val="0"/>
      <w:marBottom w:val="0"/>
      <w:divBdr>
        <w:top w:val="none" w:sz="0" w:space="0" w:color="auto"/>
        <w:left w:val="none" w:sz="0" w:space="0" w:color="auto"/>
        <w:bottom w:val="none" w:sz="0" w:space="0" w:color="auto"/>
        <w:right w:val="none" w:sz="0" w:space="0" w:color="auto"/>
      </w:divBdr>
    </w:div>
    <w:div w:id="2004316091">
      <w:bodyDiv w:val="1"/>
      <w:marLeft w:val="0"/>
      <w:marRight w:val="0"/>
      <w:marTop w:val="0"/>
      <w:marBottom w:val="0"/>
      <w:divBdr>
        <w:top w:val="none" w:sz="0" w:space="0" w:color="auto"/>
        <w:left w:val="none" w:sz="0" w:space="0" w:color="auto"/>
        <w:bottom w:val="none" w:sz="0" w:space="0" w:color="auto"/>
        <w:right w:val="none" w:sz="0" w:space="0" w:color="auto"/>
      </w:divBdr>
    </w:div>
    <w:div w:id="2004774705">
      <w:bodyDiv w:val="1"/>
      <w:marLeft w:val="0"/>
      <w:marRight w:val="0"/>
      <w:marTop w:val="0"/>
      <w:marBottom w:val="0"/>
      <w:divBdr>
        <w:top w:val="none" w:sz="0" w:space="0" w:color="auto"/>
        <w:left w:val="none" w:sz="0" w:space="0" w:color="auto"/>
        <w:bottom w:val="none" w:sz="0" w:space="0" w:color="auto"/>
        <w:right w:val="none" w:sz="0" w:space="0" w:color="auto"/>
      </w:divBdr>
    </w:div>
    <w:div w:id="2005473679">
      <w:bodyDiv w:val="1"/>
      <w:marLeft w:val="0"/>
      <w:marRight w:val="0"/>
      <w:marTop w:val="0"/>
      <w:marBottom w:val="0"/>
      <w:divBdr>
        <w:top w:val="none" w:sz="0" w:space="0" w:color="auto"/>
        <w:left w:val="none" w:sz="0" w:space="0" w:color="auto"/>
        <w:bottom w:val="none" w:sz="0" w:space="0" w:color="auto"/>
        <w:right w:val="none" w:sz="0" w:space="0" w:color="auto"/>
      </w:divBdr>
    </w:div>
    <w:div w:id="2005622329">
      <w:bodyDiv w:val="1"/>
      <w:marLeft w:val="0"/>
      <w:marRight w:val="0"/>
      <w:marTop w:val="0"/>
      <w:marBottom w:val="0"/>
      <w:divBdr>
        <w:top w:val="none" w:sz="0" w:space="0" w:color="auto"/>
        <w:left w:val="none" w:sz="0" w:space="0" w:color="auto"/>
        <w:bottom w:val="none" w:sz="0" w:space="0" w:color="auto"/>
        <w:right w:val="none" w:sz="0" w:space="0" w:color="auto"/>
      </w:divBdr>
    </w:div>
    <w:div w:id="2007172794">
      <w:bodyDiv w:val="1"/>
      <w:marLeft w:val="0"/>
      <w:marRight w:val="0"/>
      <w:marTop w:val="0"/>
      <w:marBottom w:val="0"/>
      <w:divBdr>
        <w:top w:val="none" w:sz="0" w:space="0" w:color="auto"/>
        <w:left w:val="none" w:sz="0" w:space="0" w:color="auto"/>
        <w:bottom w:val="none" w:sz="0" w:space="0" w:color="auto"/>
        <w:right w:val="none" w:sz="0" w:space="0" w:color="auto"/>
      </w:divBdr>
    </w:div>
    <w:div w:id="2007590581">
      <w:bodyDiv w:val="1"/>
      <w:marLeft w:val="0"/>
      <w:marRight w:val="0"/>
      <w:marTop w:val="0"/>
      <w:marBottom w:val="0"/>
      <w:divBdr>
        <w:top w:val="none" w:sz="0" w:space="0" w:color="auto"/>
        <w:left w:val="none" w:sz="0" w:space="0" w:color="auto"/>
        <w:bottom w:val="none" w:sz="0" w:space="0" w:color="auto"/>
        <w:right w:val="none" w:sz="0" w:space="0" w:color="auto"/>
      </w:divBdr>
    </w:div>
    <w:div w:id="2008247631">
      <w:bodyDiv w:val="1"/>
      <w:marLeft w:val="0"/>
      <w:marRight w:val="0"/>
      <w:marTop w:val="0"/>
      <w:marBottom w:val="0"/>
      <w:divBdr>
        <w:top w:val="none" w:sz="0" w:space="0" w:color="auto"/>
        <w:left w:val="none" w:sz="0" w:space="0" w:color="auto"/>
        <w:bottom w:val="none" w:sz="0" w:space="0" w:color="auto"/>
        <w:right w:val="none" w:sz="0" w:space="0" w:color="auto"/>
      </w:divBdr>
    </w:div>
    <w:div w:id="2008315455">
      <w:bodyDiv w:val="1"/>
      <w:marLeft w:val="0"/>
      <w:marRight w:val="0"/>
      <w:marTop w:val="0"/>
      <w:marBottom w:val="0"/>
      <w:divBdr>
        <w:top w:val="none" w:sz="0" w:space="0" w:color="auto"/>
        <w:left w:val="none" w:sz="0" w:space="0" w:color="auto"/>
        <w:bottom w:val="none" w:sz="0" w:space="0" w:color="auto"/>
        <w:right w:val="none" w:sz="0" w:space="0" w:color="auto"/>
      </w:divBdr>
    </w:div>
    <w:div w:id="2008940992">
      <w:bodyDiv w:val="1"/>
      <w:marLeft w:val="0"/>
      <w:marRight w:val="0"/>
      <w:marTop w:val="0"/>
      <w:marBottom w:val="0"/>
      <w:divBdr>
        <w:top w:val="none" w:sz="0" w:space="0" w:color="auto"/>
        <w:left w:val="none" w:sz="0" w:space="0" w:color="auto"/>
        <w:bottom w:val="none" w:sz="0" w:space="0" w:color="auto"/>
        <w:right w:val="none" w:sz="0" w:space="0" w:color="auto"/>
      </w:divBdr>
    </w:div>
    <w:div w:id="2009477482">
      <w:bodyDiv w:val="1"/>
      <w:marLeft w:val="0"/>
      <w:marRight w:val="0"/>
      <w:marTop w:val="0"/>
      <w:marBottom w:val="0"/>
      <w:divBdr>
        <w:top w:val="none" w:sz="0" w:space="0" w:color="auto"/>
        <w:left w:val="none" w:sz="0" w:space="0" w:color="auto"/>
        <w:bottom w:val="none" w:sz="0" w:space="0" w:color="auto"/>
        <w:right w:val="none" w:sz="0" w:space="0" w:color="auto"/>
      </w:divBdr>
    </w:div>
    <w:div w:id="2011247110">
      <w:bodyDiv w:val="1"/>
      <w:marLeft w:val="0"/>
      <w:marRight w:val="0"/>
      <w:marTop w:val="0"/>
      <w:marBottom w:val="0"/>
      <w:divBdr>
        <w:top w:val="none" w:sz="0" w:space="0" w:color="auto"/>
        <w:left w:val="none" w:sz="0" w:space="0" w:color="auto"/>
        <w:bottom w:val="none" w:sz="0" w:space="0" w:color="auto"/>
        <w:right w:val="none" w:sz="0" w:space="0" w:color="auto"/>
      </w:divBdr>
    </w:div>
    <w:div w:id="2013296038">
      <w:bodyDiv w:val="1"/>
      <w:marLeft w:val="0"/>
      <w:marRight w:val="0"/>
      <w:marTop w:val="0"/>
      <w:marBottom w:val="0"/>
      <w:divBdr>
        <w:top w:val="none" w:sz="0" w:space="0" w:color="auto"/>
        <w:left w:val="none" w:sz="0" w:space="0" w:color="auto"/>
        <w:bottom w:val="none" w:sz="0" w:space="0" w:color="auto"/>
        <w:right w:val="none" w:sz="0" w:space="0" w:color="auto"/>
      </w:divBdr>
    </w:div>
    <w:div w:id="2013754658">
      <w:bodyDiv w:val="1"/>
      <w:marLeft w:val="0"/>
      <w:marRight w:val="0"/>
      <w:marTop w:val="0"/>
      <w:marBottom w:val="0"/>
      <w:divBdr>
        <w:top w:val="none" w:sz="0" w:space="0" w:color="auto"/>
        <w:left w:val="none" w:sz="0" w:space="0" w:color="auto"/>
        <w:bottom w:val="none" w:sz="0" w:space="0" w:color="auto"/>
        <w:right w:val="none" w:sz="0" w:space="0" w:color="auto"/>
      </w:divBdr>
    </w:div>
    <w:div w:id="2014646505">
      <w:bodyDiv w:val="1"/>
      <w:marLeft w:val="0"/>
      <w:marRight w:val="0"/>
      <w:marTop w:val="0"/>
      <w:marBottom w:val="0"/>
      <w:divBdr>
        <w:top w:val="none" w:sz="0" w:space="0" w:color="auto"/>
        <w:left w:val="none" w:sz="0" w:space="0" w:color="auto"/>
        <w:bottom w:val="none" w:sz="0" w:space="0" w:color="auto"/>
        <w:right w:val="none" w:sz="0" w:space="0" w:color="auto"/>
      </w:divBdr>
    </w:div>
    <w:div w:id="2014794657">
      <w:bodyDiv w:val="1"/>
      <w:marLeft w:val="0"/>
      <w:marRight w:val="0"/>
      <w:marTop w:val="0"/>
      <w:marBottom w:val="0"/>
      <w:divBdr>
        <w:top w:val="none" w:sz="0" w:space="0" w:color="auto"/>
        <w:left w:val="none" w:sz="0" w:space="0" w:color="auto"/>
        <w:bottom w:val="none" w:sz="0" w:space="0" w:color="auto"/>
        <w:right w:val="none" w:sz="0" w:space="0" w:color="auto"/>
      </w:divBdr>
    </w:div>
    <w:div w:id="2014796859">
      <w:bodyDiv w:val="1"/>
      <w:marLeft w:val="0"/>
      <w:marRight w:val="0"/>
      <w:marTop w:val="0"/>
      <w:marBottom w:val="0"/>
      <w:divBdr>
        <w:top w:val="none" w:sz="0" w:space="0" w:color="auto"/>
        <w:left w:val="none" w:sz="0" w:space="0" w:color="auto"/>
        <w:bottom w:val="none" w:sz="0" w:space="0" w:color="auto"/>
        <w:right w:val="none" w:sz="0" w:space="0" w:color="auto"/>
      </w:divBdr>
    </w:div>
    <w:div w:id="2015257998">
      <w:bodyDiv w:val="1"/>
      <w:marLeft w:val="0"/>
      <w:marRight w:val="0"/>
      <w:marTop w:val="0"/>
      <w:marBottom w:val="0"/>
      <w:divBdr>
        <w:top w:val="none" w:sz="0" w:space="0" w:color="auto"/>
        <w:left w:val="none" w:sz="0" w:space="0" w:color="auto"/>
        <w:bottom w:val="none" w:sz="0" w:space="0" w:color="auto"/>
        <w:right w:val="none" w:sz="0" w:space="0" w:color="auto"/>
      </w:divBdr>
    </w:div>
    <w:div w:id="2016372463">
      <w:bodyDiv w:val="1"/>
      <w:marLeft w:val="0"/>
      <w:marRight w:val="0"/>
      <w:marTop w:val="0"/>
      <w:marBottom w:val="0"/>
      <w:divBdr>
        <w:top w:val="none" w:sz="0" w:space="0" w:color="auto"/>
        <w:left w:val="none" w:sz="0" w:space="0" w:color="auto"/>
        <w:bottom w:val="none" w:sz="0" w:space="0" w:color="auto"/>
        <w:right w:val="none" w:sz="0" w:space="0" w:color="auto"/>
      </w:divBdr>
    </w:div>
    <w:div w:id="2017611013">
      <w:bodyDiv w:val="1"/>
      <w:marLeft w:val="0"/>
      <w:marRight w:val="0"/>
      <w:marTop w:val="0"/>
      <w:marBottom w:val="0"/>
      <w:divBdr>
        <w:top w:val="none" w:sz="0" w:space="0" w:color="auto"/>
        <w:left w:val="none" w:sz="0" w:space="0" w:color="auto"/>
        <w:bottom w:val="none" w:sz="0" w:space="0" w:color="auto"/>
        <w:right w:val="none" w:sz="0" w:space="0" w:color="auto"/>
      </w:divBdr>
    </w:div>
    <w:div w:id="2017730229">
      <w:bodyDiv w:val="1"/>
      <w:marLeft w:val="0"/>
      <w:marRight w:val="0"/>
      <w:marTop w:val="0"/>
      <w:marBottom w:val="0"/>
      <w:divBdr>
        <w:top w:val="none" w:sz="0" w:space="0" w:color="auto"/>
        <w:left w:val="none" w:sz="0" w:space="0" w:color="auto"/>
        <w:bottom w:val="none" w:sz="0" w:space="0" w:color="auto"/>
        <w:right w:val="none" w:sz="0" w:space="0" w:color="auto"/>
      </w:divBdr>
    </w:div>
    <w:div w:id="2018313344">
      <w:bodyDiv w:val="1"/>
      <w:marLeft w:val="0"/>
      <w:marRight w:val="0"/>
      <w:marTop w:val="0"/>
      <w:marBottom w:val="0"/>
      <w:divBdr>
        <w:top w:val="none" w:sz="0" w:space="0" w:color="auto"/>
        <w:left w:val="none" w:sz="0" w:space="0" w:color="auto"/>
        <w:bottom w:val="none" w:sz="0" w:space="0" w:color="auto"/>
        <w:right w:val="none" w:sz="0" w:space="0" w:color="auto"/>
      </w:divBdr>
    </w:div>
    <w:div w:id="2018460035">
      <w:bodyDiv w:val="1"/>
      <w:marLeft w:val="0"/>
      <w:marRight w:val="0"/>
      <w:marTop w:val="0"/>
      <w:marBottom w:val="0"/>
      <w:divBdr>
        <w:top w:val="none" w:sz="0" w:space="0" w:color="auto"/>
        <w:left w:val="none" w:sz="0" w:space="0" w:color="auto"/>
        <w:bottom w:val="none" w:sz="0" w:space="0" w:color="auto"/>
        <w:right w:val="none" w:sz="0" w:space="0" w:color="auto"/>
      </w:divBdr>
    </w:div>
    <w:div w:id="2018463449">
      <w:bodyDiv w:val="1"/>
      <w:marLeft w:val="0"/>
      <w:marRight w:val="0"/>
      <w:marTop w:val="0"/>
      <w:marBottom w:val="0"/>
      <w:divBdr>
        <w:top w:val="none" w:sz="0" w:space="0" w:color="auto"/>
        <w:left w:val="none" w:sz="0" w:space="0" w:color="auto"/>
        <w:bottom w:val="none" w:sz="0" w:space="0" w:color="auto"/>
        <w:right w:val="none" w:sz="0" w:space="0" w:color="auto"/>
      </w:divBdr>
    </w:div>
    <w:div w:id="2018581443">
      <w:bodyDiv w:val="1"/>
      <w:marLeft w:val="0"/>
      <w:marRight w:val="0"/>
      <w:marTop w:val="0"/>
      <w:marBottom w:val="0"/>
      <w:divBdr>
        <w:top w:val="none" w:sz="0" w:space="0" w:color="auto"/>
        <w:left w:val="none" w:sz="0" w:space="0" w:color="auto"/>
        <w:bottom w:val="none" w:sz="0" w:space="0" w:color="auto"/>
        <w:right w:val="none" w:sz="0" w:space="0" w:color="auto"/>
      </w:divBdr>
    </w:div>
    <w:div w:id="2020541716">
      <w:bodyDiv w:val="1"/>
      <w:marLeft w:val="0"/>
      <w:marRight w:val="0"/>
      <w:marTop w:val="0"/>
      <w:marBottom w:val="0"/>
      <w:divBdr>
        <w:top w:val="none" w:sz="0" w:space="0" w:color="auto"/>
        <w:left w:val="none" w:sz="0" w:space="0" w:color="auto"/>
        <w:bottom w:val="none" w:sz="0" w:space="0" w:color="auto"/>
        <w:right w:val="none" w:sz="0" w:space="0" w:color="auto"/>
      </w:divBdr>
    </w:div>
    <w:div w:id="2020547926">
      <w:bodyDiv w:val="1"/>
      <w:marLeft w:val="0"/>
      <w:marRight w:val="0"/>
      <w:marTop w:val="0"/>
      <w:marBottom w:val="0"/>
      <w:divBdr>
        <w:top w:val="none" w:sz="0" w:space="0" w:color="auto"/>
        <w:left w:val="none" w:sz="0" w:space="0" w:color="auto"/>
        <w:bottom w:val="none" w:sz="0" w:space="0" w:color="auto"/>
        <w:right w:val="none" w:sz="0" w:space="0" w:color="auto"/>
      </w:divBdr>
    </w:div>
    <w:div w:id="2021158306">
      <w:bodyDiv w:val="1"/>
      <w:marLeft w:val="0"/>
      <w:marRight w:val="0"/>
      <w:marTop w:val="0"/>
      <w:marBottom w:val="0"/>
      <w:divBdr>
        <w:top w:val="none" w:sz="0" w:space="0" w:color="auto"/>
        <w:left w:val="none" w:sz="0" w:space="0" w:color="auto"/>
        <w:bottom w:val="none" w:sz="0" w:space="0" w:color="auto"/>
        <w:right w:val="none" w:sz="0" w:space="0" w:color="auto"/>
      </w:divBdr>
    </w:div>
    <w:div w:id="2021160270">
      <w:bodyDiv w:val="1"/>
      <w:marLeft w:val="0"/>
      <w:marRight w:val="0"/>
      <w:marTop w:val="0"/>
      <w:marBottom w:val="0"/>
      <w:divBdr>
        <w:top w:val="none" w:sz="0" w:space="0" w:color="auto"/>
        <w:left w:val="none" w:sz="0" w:space="0" w:color="auto"/>
        <w:bottom w:val="none" w:sz="0" w:space="0" w:color="auto"/>
        <w:right w:val="none" w:sz="0" w:space="0" w:color="auto"/>
      </w:divBdr>
    </w:div>
    <w:div w:id="2022121574">
      <w:bodyDiv w:val="1"/>
      <w:marLeft w:val="0"/>
      <w:marRight w:val="0"/>
      <w:marTop w:val="0"/>
      <w:marBottom w:val="0"/>
      <w:divBdr>
        <w:top w:val="none" w:sz="0" w:space="0" w:color="auto"/>
        <w:left w:val="none" w:sz="0" w:space="0" w:color="auto"/>
        <w:bottom w:val="none" w:sz="0" w:space="0" w:color="auto"/>
        <w:right w:val="none" w:sz="0" w:space="0" w:color="auto"/>
      </w:divBdr>
    </w:div>
    <w:div w:id="2022244606">
      <w:bodyDiv w:val="1"/>
      <w:marLeft w:val="0"/>
      <w:marRight w:val="0"/>
      <w:marTop w:val="0"/>
      <w:marBottom w:val="0"/>
      <w:divBdr>
        <w:top w:val="none" w:sz="0" w:space="0" w:color="auto"/>
        <w:left w:val="none" w:sz="0" w:space="0" w:color="auto"/>
        <w:bottom w:val="none" w:sz="0" w:space="0" w:color="auto"/>
        <w:right w:val="none" w:sz="0" w:space="0" w:color="auto"/>
      </w:divBdr>
    </w:div>
    <w:div w:id="2023118886">
      <w:bodyDiv w:val="1"/>
      <w:marLeft w:val="0"/>
      <w:marRight w:val="0"/>
      <w:marTop w:val="0"/>
      <w:marBottom w:val="0"/>
      <w:divBdr>
        <w:top w:val="none" w:sz="0" w:space="0" w:color="auto"/>
        <w:left w:val="none" w:sz="0" w:space="0" w:color="auto"/>
        <w:bottom w:val="none" w:sz="0" w:space="0" w:color="auto"/>
        <w:right w:val="none" w:sz="0" w:space="0" w:color="auto"/>
      </w:divBdr>
    </w:div>
    <w:div w:id="2023897738">
      <w:bodyDiv w:val="1"/>
      <w:marLeft w:val="0"/>
      <w:marRight w:val="0"/>
      <w:marTop w:val="0"/>
      <w:marBottom w:val="0"/>
      <w:divBdr>
        <w:top w:val="none" w:sz="0" w:space="0" w:color="auto"/>
        <w:left w:val="none" w:sz="0" w:space="0" w:color="auto"/>
        <w:bottom w:val="none" w:sz="0" w:space="0" w:color="auto"/>
        <w:right w:val="none" w:sz="0" w:space="0" w:color="auto"/>
      </w:divBdr>
    </w:div>
    <w:div w:id="2024545835">
      <w:bodyDiv w:val="1"/>
      <w:marLeft w:val="0"/>
      <w:marRight w:val="0"/>
      <w:marTop w:val="0"/>
      <w:marBottom w:val="0"/>
      <w:divBdr>
        <w:top w:val="none" w:sz="0" w:space="0" w:color="auto"/>
        <w:left w:val="none" w:sz="0" w:space="0" w:color="auto"/>
        <w:bottom w:val="none" w:sz="0" w:space="0" w:color="auto"/>
        <w:right w:val="none" w:sz="0" w:space="0" w:color="auto"/>
      </w:divBdr>
    </w:div>
    <w:div w:id="2024630894">
      <w:bodyDiv w:val="1"/>
      <w:marLeft w:val="0"/>
      <w:marRight w:val="0"/>
      <w:marTop w:val="0"/>
      <w:marBottom w:val="0"/>
      <w:divBdr>
        <w:top w:val="none" w:sz="0" w:space="0" w:color="auto"/>
        <w:left w:val="none" w:sz="0" w:space="0" w:color="auto"/>
        <w:bottom w:val="none" w:sz="0" w:space="0" w:color="auto"/>
        <w:right w:val="none" w:sz="0" w:space="0" w:color="auto"/>
      </w:divBdr>
    </w:div>
    <w:div w:id="2025864191">
      <w:bodyDiv w:val="1"/>
      <w:marLeft w:val="0"/>
      <w:marRight w:val="0"/>
      <w:marTop w:val="0"/>
      <w:marBottom w:val="0"/>
      <w:divBdr>
        <w:top w:val="none" w:sz="0" w:space="0" w:color="auto"/>
        <w:left w:val="none" w:sz="0" w:space="0" w:color="auto"/>
        <w:bottom w:val="none" w:sz="0" w:space="0" w:color="auto"/>
        <w:right w:val="none" w:sz="0" w:space="0" w:color="auto"/>
      </w:divBdr>
    </w:div>
    <w:div w:id="2026325828">
      <w:bodyDiv w:val="1"/>
      <w:marLeft w:val="0"/>
      <w:marRight w:val="0"/>
      <w:marTop w:val="0"/>
      <w:marBottom w:val="0"/>
      <w:divBdr>
        <w:top w:val="none" w:sz="0" w:space="0" w:color="auto"/>
        <w:left w:val="none" w:sz="0" w:space="0" w:color="auto"/>
        <w:bottom w:val="none" w:sz="0" w:space="0" w:color="auto"/>
        <w:right w:val="none" w:sz="0" w:space="0" w:color="auto"/>
      </w:divBdr>
    </w:div>
    <w:div w:id="2027322556">
      <w:bodyDiv w:val="1"/>
      <w:marLeft w:val="0"/>
      <w:marRight w:val="0"/>
      <w:marTop w:val="0"/>
      <w:marBottom w:val="0"/>
      <w:divBdr>
        <w:top w:val="none" w:sz="0" w:space="0" w:color="auto"/>
        <w:left w:val="none" w:sz="0" w:space="0" w:color="auto"/>
        <w:bottom w:val="none" w:sz="0" w:space="0" w:color="auto"/>
        <w:right w:val="none" w:sz="0" w:space="0" w:color="auto"/>
      </w:divBdr>
    </w:div>
    <w:div w:id="2027442598">
      <w:bodyDiv w:val="1"/>
      <w:marLeft w:val="0"/>
      <w:marRight w:val="0"/>
      <w:marTop w:val="0"/>
      <w:marBottom w:val="0"/>
      <w:divBdr>
        <w:top w:val="none" w:sz="0" w:space="0" w:color="auto"/>
        <w:left w:val="none" w:sz="0" w:space="0" w:color="auto"/>
        <w:bottom w:val="none" w:sz="0" w:space="0" w:color="auto"/>
        <w:right w:val="none" w:sz="0" w:space="0" w:color="auto"/>
      </w:divBdr>
    </w:div>
    <w:div w:id="2027512643">
      <w:bodyDiv w:val="1"/>
      <w:marLeft w:val="0"/>
      <w:marRight w:val="0"/>
      <w:marTop w:val="0"/>
      <w:marBottom w:val="0"/>
      <w:divBdr>
        <w:top w:val="none" w:sz="0" w:space="0" w:color="auto"/>
        <w:left w:val="none" w:sz="0" w:space="0" w:color="auto"/>
        <w:bottom w:val="none" w:sz="0" w:space="0" w:color="auto"/>
        <w:right w:val="none" w:sz="0" w:space="0" w:color="auto"/>
      </w:divBdr>
    </w:div>
    <w:div w:id="2027562388">
      <w:bodyDiv w:val="1"/>
      <w:marLeft w:val="0"/>
      <w:marRight w:val="0"/>
      <w:marTop w:val="0"/>
      <w:marBottom w:val="0"/>
      <w:divBdr>
        <w:top w:val="none" w:sz="0" w:space="0" w:color="auto"/>
        <w:left w:val="none" w:sz="0" w:space="0" w:color="auto"/>
        <w:bottom w:val="none" w:sz="0" w:space="0" w:color="auto"/>
        <w:right w:val="none" w:sz="0" w:space="0" w:color="auto"/>
      </w:divBdr>
    </w:div>
    <w:div w:id="2027704913">
      <w:bodyDiv w:val="1"/>
      <w:marLeft w:val="0"/>
      <w:marRight w:val="0"/>
      <w:marTop w:val="0"/>
      <w:marBottom w:val="0"/>
      <w:divBdr>
        <w:top w:val="none" w:sz="0" w:space="0" w:color="auto"/>
        <w:left w:val="none" w:sz="0" w:space="0" w:color="auto"/>
        <w:bottom w:val="none" w:sz="0" w:space="0" w:color="auto"/>
        <w:right w:val="none" w:sz="0" w:space="0" w:color="auto"/>
      </w:divBdr>
    </w:div>
    <w:div w:id="2027756495">
      <w:bodyDiv w:val="1"/>
      <w:marLeft w:val="0"/>
      <w:marRight w:val="0"/>
      <w:marTop w:val="0"/>
      <w:marBottom w:val="0"/>
      <w:divBdr>
        <w:top w:val="none" w:sz="0" w:space="0" w:color="auto"/>
        <w:left w:val="none" w:sz="0" w:space="0" w:color="auto"/>
        <w:bottom w:val="none" w:sz="0" w:space="0" w:color="auto"/>
        <w:right w:val="none" w:sz="0" w:space="0" w:color="auto"/>
      </w:divBdr>
    </w:div>
    <w:div w:id="2027904017">
      <w:bodyDiv w:val="1"/>
      <w:marLeft w:val="0"/>
      <w:marRight w:val="0"/>
      <w:marTop w:val="0"/>
      <w:marBottom w:val="0"/>
      <w:divBdr>
        <w:top w:val="none" w:sz="0" w:space="0" w:color="auto"/>
        <w:left w:val="none" w:sz="0" w:space="0" w:color="auto"/>
        <w:bottom w:val="none" w:sz="0" w:space="0" w:color="auto"/>
        <w:right w:val="none" w:sz="0" w:space="0" w:color="auto"/>
      </w:divBdr>
    </w:div>
    <w:div w:id="2028093181">
      <w:bodyDiv w:val="1"/>
      <w:marLeft w:val="0"/>
      <w:marRight w:val="0"/>
      <w:marTop w:val="0"/>
      <w:marBottom w:val="0"/>
      <w:divBdr>
        <w:top w:val="none" w:sz="0" w:space="0" w:color="auto"/>
        <w:left w:val="none" w:sz="0" w:space="0" w:color="auto"/>
        <w:bottom w:val="none" w:sz="0" w:space="0" w:color="auto"/>
        <w:right w:val="none" w:sz="0" w:space="0" w:color="auto"/>
      </w:divBdr>
    </w:div>
    <w:div w:id="2028603592">
      <w:bodyDiv w:val="1"/>
      <w:marLeft w:val="0"/>
      <w:marRight w:val="0"/>
      <w:marTop w:val="0"/>
      <w:marBottom w:val="0"/>
      <w:divBdr>
        <w:top w:val="none" w:sz="0" w:space="0" w:color="auto"/>
        <w:left w:val="none" w:sz="0" w:space="0" w:color="auto"/>
        <w:bottom w:val="none" w:sz="0" w:space="0" w:color="auto"/>
        <w:right w:val="none" w:sz="0" w:space="0" w:color="auto"/>
      </w:divBdr>
    </w:div>
    <w:div w:id="2028827364">
      <w:bodyDiv w:val="1"/>
      <w:marLeft w:val="0"/>
      <w:marRight w:val="0"/>
      <w:marTop w:val="0"/>
      <w:marBottom w:val="0"/>
      <w:divBdr>
        <w:top w:val="none" w:sz="0" w:space="0" w:color="auto"/>
        <w:left w:val="none" w:sz="0" w:space="0" w:color="auto"/>
        <w:bottom w:val="none" w:sz="0" w:space="0" w:color="auto"/>
        <w:right w:val="none" w:sz="0" w:space="0" w:color="auto"/>
      </w:divBdr>
    </w:div>
    <w:div w:id="2029018477">
      <w:bodyDiv w:val="1"/>
      <w:marLeft w:val="0"/>
      <w:marRight w:val="0"/>
      <w:marTop w:val="0"/>
      <w:marBottom w:val="0"/>
      <w:divBdr>
        <w:top w:val="none" w:sz="0" w:space="0" w:color="auto"/>
        <w:left w:val="none" w:sz="0" w:space="0" w:color="auto"/>
        <w:bottom w:val="none" w:sz="0" w:space="0" w:color="auto"/>
        <w:right w:val="none" w:sz="0" w:space="0" w:color="auto"/>
      </w:divBdr>
    </w:div>
    <w:div w:id="2029331591">
      <w:bodyDiv w:val="1"/>
      <w:marLeft w:val="0"/>
      <w:marRight w:val="0"/>
      <w:marTop w:val="0"/>
      <w:marBottom w:val="0"/>
      <w:divBdr>
        <w:top w:val="none" w:sz="0" w:space="0" w:color="auto"/>
        <w:left w:val="none" w:sz="0" w:space="0" w:color="auto"/>
        <w:bottom w:val="none" w:sz="0" w:space="0" w:color="auto"/>
        <w:right w:val="none" w:sz="0" w:space="0" w:color="auto"/>
      </w:divBdr>
    </w:div>
    <w:div w:id="2030371887">
      <w:bodyDiv w:val="1"/>
      <w:marLeft w:val="0"/>
      <w:marRight w:val="0"/>
      <w:marTop w:val="0"/>
      <w:marBottom w:val="0"/>
      <w:divBdr>
        <w:top w:val="none" w:sz="0" w:space="0" w:color="auto"/>
        <w:left w:val="none" w:sz="0" w:space="0" w:color="auto"/>
        <w:bottom w:val="none" w:sz="0" w:space="0" w:color="auto"/>
        <w:right w:val="none" w:sz="0" w:space="0" w:color="auto"/>
      </w:divBdr>
    </w:div>
    <w:div w:id="2030527791">
      <w:bodyDiv w:val="1"/>
      <w:marLeft w:val="0"/>
      <w:marRight w:val="0"/>
      <w:marTop w:val="0"/>
      <w:marBottom w:val="0"/>
      <w:divBdr>
        <w:top w:val="none" w:sz="0" w:space="0" w:color="auto"/>
        <w:left w:val="none" w:sz="0" w:space="0" w:color="auto"/>
        <w:bottom w:val="none" w:sz="0" w:space="0" w:color="auto"/>
        <w:right w:val="none" w:sz="0" w:space="0" w:color="auto"/>
      </w:divBdr>
    </w:div>
    <w:div w:id="2030983075">
      <w:bodyDiv w:val="1"/>
      <w:marLeft w:val="0"/>
      <w:marRight w:val="0"/>
      <w:marTop w:val="0"/>
      <w:marBottom w:val="0"/>
      <w:divBdr>
        <w:top w:val="none" w:sz="0" w:space="0" w:color="auto"/>
        <w:left w:val="none" w:sz="0" w:space="0" w:color="auto"/>
        <w:bottom w:val="none" w:sz="0" w:space="0" w:color="auto"/>
        <w:right w:val="none" w:sz="0" w:space="0" w:color="auto"/>
      </w:divBdr>
    </w:div>
    <w:div w:id="2031492802">
      <w:bodyDiv w:val="1"/>
      <w:marLeft w:val="0"/>
      <w:marRight w:val="0"/>
      <w:marTop w:val="0"/>
      <w:marBottom w:val="0"/>
      <w:divBdr>
        <w:top w:val="none" w:sz="0" w:space="0" w:color="auto"/>
        <w:left w:val="none" w:sz="0" w:space="0" w:color="auto"/>
        <w:bottom w:val="none" w:sz="0" w:space="0" w:color="auto"/>
        <w:right w:val="none" w:sz="0" w:space="0" w:color="auto"/>
      </w:divBdr>
    </w:div>
    <w:div w:id="2031644576">
      <w:bodyDiv w:val="1"/>
      <w:marLeft w:val="0"/>
      <w:marRight w:val="0"/>
      <w:marTop w:val="0"/>
      <w:marBottom w:val="0"/>
      <w:divBdr>
        <w:top w:val="none" w:sz="0" w:space="0" w:color="auto"/>
        <w:left w:val="none" w:sz="0" w:space="0" w:color="auto"/>
        <w:bottom w:val="none" w:sz="0" w:space="0" w:color="auto"/>
        <w:right w:val="none" w:sz="0" w:space="0" w:color="auto"/>
      </w:divBdr>
    </w:div>
    <w:div w:id="2031904436">
      <w:bodyDiv w:val="1"/>
      <w:marLeft w:val="0"/>
      <w:marRight w:val="0"/>
      <w:marTop w:val="0"/>
      <w:marBottom w:val="0"/>
      <w:divBdr>
        <w:top w:val="none" w:sz="0" w:space="0" w:color="auto"/>
        <w:left w:val="none" w:sz="0" w:space="0" w:color="auto"/>
        <w:bottom w:val="none" w:sz="0" w:space="0" w:color="auto"/>
        <w:right w:val="none" w:sz="0" w:space="0" w:color="auto"/>
      </w:divBdr>
    </w:div>
    <w:div w:id="2032486706">
      <w:bodyDiv w:val="1"/>
      <w:marLeft w:val="0"/>
      <w:marRight w:val="0"/>
      <w:marTop w:val="0"/>
      <w:marBottom w:val="0"/>
      <w:divBdr>
        <w:top w:val="none" w:sz="0" w:space="0" w:color="auto"/>
        <w:left w:val="none" w:sz="0" w:space="0" w:color="auto"/>
        <w:bottom w:val="none" w:sz="0" w:space="0" w:color="auto"/>
        <w:right w:val="none" w:sz="0" w:space="0" w:color="auto"/>
      </w:divBdr>
    </w:div>
    <w:div w:id="2032758534">
      <w:bodyDiv w:val="1"/>
      <w:marLeft w:val="0"/>
      <w:marRight w:val="0"/>
      <w:marTop w:val="0"/>
      <w:marBottom w:val="0"/>
      <w:divBdr>
        <w:top w:val="none" w:sz="0" w:space="0" w:color="auto"/>
        <w:left w:val="none" w:sz="0" w:space="0" w:color="auto"/>
        <w:bottom w:val="none" w:sz="0" w:space="0" w:color="auto"/>
        <w:right w:val="none" w:sz="0" w:space="0" w:color="auto"/>
      </w:divBdr>
    </w:div>
    <w:div w:id="2032948590">
      <w:bodyDiv w:val="1"/>
      <w:marLeft w:val="0"/>
      <w:marRight w:val="0"/>
      <w:marTop w:val="0"/>
      <w:marBottom w:val="0"/>
      <w:divBdr>
        <w:top w:val="none" w:sz="0" w:space="0" w:color="auto"/>
        <w:left w:val="none" w:sz="0" w:space="0" w:color="auto"/>
        <w:bottom w:val="none" w:sz="0" w:space="0" w:color="auto"/>
        <w:right w:val="none" w:sz="0" w:space="0" w:color="auto"/>
      </w:divBdr>
    </w:div>
    <w:div w:id="2032955608">
      <w:bodyDiv w:val="1"/>
      <w:marLeft w:val="0"/>
      <w:marRight w:val="0"/>
      <w:marTop w:val="0"/>
      <w:marBottom w:val="0"/>
      <w:divBdr>
        <w:top w:val="none" w:sz="0" w:space="0" w:color="auto"/>
        <w:left w:val="none" w:sz="0" w:space="0" w:color="auto"/>
        <w:bottom w:val="none" w:sz="0" w:space="0" w:color="auto"/>
        <w:right w:val="none" w:sz="0" w:space="0" w:color="auto"/>
      </w:divBdr>
    </w:div>
    <w:div w:id="2033410327">
      <w:bodyDiv w:val="1"/>
      <w:marLeft w:val="0"/>
      <w:marRight w:val="0"/>
      <w:marTop w:val="0"/>
      <w:marBottom w:val="0"/>
      <w:divBdr>
        <w:top w:val="none" w:sz="0" w:space="0" w:color="auto"/>
        <w:left w:val="none" w:sz="0" w:space="0" w:color="auto"/>
        <w:bottom w:val="none" w:sz="0" w:space="0" w:color="auto"/>
        <w:right w:val="none" w:sz="0" w:space="0" w:color="auto"/>
      </w:divBdr>
    </w:div>
    <w:div w:id="2033728767">
      <w:bodyDiv w:val="1"/>
      <w:marLeft w:val="0"/>
      <w:marRight w:val="0"/>
      <w:marTop w:val="0"/>
      <w:marBottom w:val="0"/>
      <w:divBdr>
        <w:top w:val="none" w:sz="0" w:space="0" w:color="auto"/>
        <w:left w:val="none" w:sz="0" w:space="0" w:color="auto"/>
        <w:bottom w:val="none" w:sz="0" w:space="0" w:color="auto"/>
        <w:right w:val="none" w:sz="0" w:space="0" w:color="auto"/>
      </w:divBdr>
    </w:div>
    <w:div w:id="2034258891">
      <w:bodyDiv w:val="1"/>
      <w:marLeft w:val="0"/>
      <w:marRight w:val="0"/>
      <w:marTop w:val="0"/>
      <w:marBottom w:val="0"/>
      <w:divBdr>
        <w:top w:val="none" w:sz="0" w:space="0" w:color="auto"/>
        <w:left w:val="none" w:sz="0" w:space="0" w:color="auto"/>
        <w:bottom w:val="none" w:sz="0" w:space="0" w:color="auto"/>
        <w:right w:val="none" w:sz="0" w:space="0" w:color="auto"/>
      </w:divBdr>
    </w:div>
    <w:div w:id="2037273666">
      <w:bodyDiv w:val="1"/>
      <w:marLeft w:val="0"/>
      <w:marRight w:val="0"/>
      <w:marTop w:val="0"/>
      <w:marBottom w:val="0"/>
      <w:divBdr>
        <w:top w:val="none" w:sz="0" w:space="0" w:color="auto"/>
        <w:left w:val="none" w:sz="0" w:space="0" w:color="auto"/>
        <w:bottom w:val="none" w:sz="0" w:space="0" w:color="auto"/>
        <w:right w:val="none" w:sz="0" w:space="0" w:color="auto"/>
      </w:divBdr>
    </w:div>
    <w:div w:id="2038121440">
      <w:bodyDiv w:val="1"/>
      <w:marLeft w:val="0"/>
      <w:marRight w:val="0"/>
      <w:marTop w:val="0"/>
      <w:marBottom w:val="0"/>
      <w:divBdr>
        <w:top w:val="none" w:sz="0" w:space="0" w:color="auto"/>
        <w:left w:val="none" w:sz="0" w:space="0" w:color="auto"/>
        <w:bottom w:val="none" w:sz="0" w:space="0" w:color="auto"/>
        <w:right w:val="none" w:sz="0" w:space="0" w:color="auto"/>
      </w:divBdr>
    </w:div>
    <w:div w:id="2038457713">
      <w:bodyDiv w:val="1"/>
      <w:marLeft w:val="0"/>
      <w:marRight w:val="0"/>
      <w:marTop w:val="0"/>
      <w:marBottom w:val="0"/>
      <w:divBdr>
        <w:top w:val="none" w:sz="0" w:space="0" w:color="auto"/>
        <w:left w:val="none" w:sz="0" w:space="0" w:color="auto"/>
        <w:bottom w:val="none" w:sz="0" w:space="0" w:color="auto"/>
        <w:right w:val="none" w:sz="0" w:space="0" w:color="auto"/>
      </w:divBdr>
    </w:div>
    <w:div w:id="2039310301">
      <w:bodyDiv w:val="1"/>
      <w:marLeft w:val="0"/>
      <w:marRight w:val="0"/>
      <w:marTop w:val="0"/>
      <w:marBottom w:val="0"/>
      <w:divBdr>
        <w:top w:val="none" w:sz="0" w:space="0" w:color="auto"/>
        <w:left w:val="none" w:sz="0" w:space="0" w:color="auto"/>
        <w:bottom w:val="none" w:sz="0" w:space="0" w:color="auto"/>
        <w:right w:val="none" w:sz="0" w:space="0" w:color="auto"/>
      </w:divBdr>
    </w:div>
    <w:div w:id="2039890375">
      <w:bodyDiv w:val="1"/>
      <w:marLeft w:val="0"/>
      <w:marRight w:val="0"/>
      <w:marTop w:val="0"/>
      <w:marBottom w:val="0"/>
      <w:divBdr>
        <w:top w:val="none" w:sz="0" w:space="0" w:color="auto"/>
        <w:left w:val="none" w:sz="0" w:space="0" w:color="auto"/>
        <w:bottom w:val="none" w:sz="0" w:space="0" w:color="auto"/>
        <w:right w:val="none" w:sz="0" w:space="0" w:color="auto"/>
      </w:divBdr>
    </w:div>
    <w:div w:id="2039964248">
      <w:bodyDiv w:val="1"/>
      <w:marLeft w:val="0"/>
      <w:marRight w:val="0"/>
      <w:marTop w:val="0"/>
      <w:marBottom w:val="0"/>
      <w:divBdr>
        <w:top w:val="none" w:sz="0" w:space="0" w:color="auto"/>
        <w:left w:val="none" w:sz="0" w:space="0" w:color="auto"/>
        <w:bottom w:val="none" w:sz="0" w:space="0" w:color="auto"/>
        <w:right w:val="none" w:sz="0" w:space="0" w:color="auto"/>
      </w:divBdr>
    </w:div>
    <w:div w:id="2040472011">
      <w:bodyDiv w:val="1"/>
      <w:marLeft w:val="0"/>
      <w:marRight w:val="0"/>
      <w:marTop w:val="0"/>
      <w:marBottom w:val="0"/>
      <w:divBdr>
        <w:top w:val="none" w:sz="0" w:space="0" w:color="auto"/>
        <w:left w:val="none" w:sz="0" w:space="0" w:color="auto"/>
        <w:bottom w:val="none" w:sz="0" w:space="0" w:color="auto"/>
        <w:right w:val="none" w:sz="0" w:space="0" w:color="auto"/>
      </w:divBdr>
    </w:div>
    <w:div w:id="2040664575">
      <w:bodyDiv w:val="1"/>
      <w:marLeft w:val="0"/>
      <w:marRight w:val="0"/>
      <w:marTop w:val="0"/>
      <w:marBottom w:val="0"/>
      <w:divBdr>
        <w:top w:val="none" w:sz="0" w:space="0" w:color="auto"/>
        <w:left w:val="none" w:sz="0" w:space="0" w:color="auto"/>
        <w:bottom w:val="none" w:sz="0" w:space="0" w:color="auto"/>
        <w:right w:val="none" w:sz="0" w:space="0" w:color="auto"/>
      </w:divBdr>
    </w:div>
    <w:div w:id="2040816314">
      <w:bodyDiv w:val="1"/>
      <w:marLeft w:val="0"/>
      <w:marRight w:val="0"/>
      <w:marTop w:val="0"/>
      <w:marBottom w:val="0"/>
      <w:divBdr>
        <w:top w:val="none" w:sz="0" w:space="0" w:color="auto"/>
        <w:left w:val="none" w:sz="0" w:space="0" w:color="auto"/>
        <w:bottom w:val="none" w:sz="0" w:space="0" w:color="auto"/>
        <w:right w:val="none" w:sz="0" w:space="0" w:color="auto"/>
      </w:divBdr>
    </w:div>
    <w:div w:id="2041933606">
      <w:bodyDiv w:val="1"/>
      <w:marLeft w:val="0"/>
      <w:marRight w:val="0"/>
      <w:marTop w:val="0"/>
      <w:marBottom w:val="0"/>
      <w:divBdr>
        <w:top w:val="none" w:sz="0" w:space="0" w:color="auto"/>
        <w:left w:val="none" w:sz="0" w:space="0" w:color="auto"/>
        <w:bottom w:val="none" w:sz="0" w:space="0" w:color="auto"/>
        <w:right w:val="none" w:sz="0" w:space="0" w:color="auto"/>
      </w:divBdr>
    </w:div>
    <w:div w:id="2042123388">
      <w:bodyDiv w:val="1"/>
      <w:marLeft w:val="0"/>
      <w:marRight w:val="0"/>
      <w:marTop w:val="0"/>
      <w:marBottom w:val="0"/>
      <w:divBdr>
        <w:top w:val="none" w:sz="0" w:space="0" w:color="auto"/>
        <w:left w:val="none" w:sz="0" w:space="0" w:color="auto"/>
        <w:bottom w:val="none" w:sz="0" w:space="0" w:color="auto"/>
        <w:right w:val="none" w:sz="0" w:space="0" w:color="auto"/>
      </w:divBdr>
    </w:div>
    <w:div w:id="2043241857">
      <w:bodyDiv w:val="1"/>
      <w:marLeft w:val="0"/>
      <w:marRight w:val="0"/>
      <w:marTop w:val="0"/>
      <w:marBottom w:val="0"/>
      <w:divBdr>
        <w:top w:val="none" w:sz="0" w:space="0" w:color="auto"/>
        <w:left w:val="none" w:sz="0" w:space="0" w:color="auto"/>
        <w:bottom w:val="none" w:sz="0" w:space="0" w:color="auto"/>
        <w:right w:val="none" w:sz="0" w:space="0" w:color="auto"/>
      </w:divBdr>
    </w:div>
    <w:div w:id="2043282000">
      <w:bodyDiv w:val="1"/>
      <w:marLeft w:val="0"/>
      <w:marRight w:val="0"/>
      <w:marTop w:val="0"/>
      <w:marBottom w:val="0"/>
      <w:divBdr>
        <w:top w:val="none" w:sz="0" w:space="0" w:color="auto"/>
        <w:left w:val="none" w:sz="0" w:space="0" w:color="auto"/>
        <w:bottom w:val="none" w:sz="0" w:space="0" w:color="auto"/>
        <w:right w:val="none" w:sz="0" w:space="0" w:color="auto"/>
      </w:divBdr>
    </w:div>
    <w:div w:id="2043482435">
      <w:bodyDiv w:val="1"/>
      <w:marLeft w:val="0"/>
      <w:marRight w:val="0"/>
      <w:marTop w:val="0"/>
      <w:marBottom w:val="0"/>
      <w:divBdr>
        <w:top w:val="none" w:sz="0" w:space="0" w:color="auto"/>
        <w:left w:val="none" w:sz="0" w:space="0" w:color="auto"/>
        <w:bottom w:val="none" w:sz="0" w:space="0" w:color="auto"/>
        <w:right w:val="none" w:sz="0" w:space="0" w:color="auto"/>
      </w:divBdr>
    </w:div>
    <w:div w:id="2043674879">
      <w:bodyDiv w:val="1"/>
      <w:marLeft w:val="0"/>
      <w:marRight w:val="0"/>
      <w:marTop w:val="0"/>
      <w:marBottom w:val="0"/>
      <w:divBdr>
        <w:top w:val="none" w:sz="0" w:space="0" w:color="auto"/>
        <w:left w:val="none" w:sz="0" w:space="0" w:color="auto"/>
        <w:bottom w:val="none" w:sz="0" w:space="0" w:color="auto"/>
        <w:right w:val="none" w:sz="0" w:space="0" w:color="auto"/>
      </w:divBdr>
    </w:div>
    <w:div w:id="2044354713">
      <w:bodyDiv w:val="1"/>
      <w:marLeft w:val="0"/>
      <w:marRight w:val="0"/>
      <w:marTop w:val="0"/>
      <w:marBottom w:val="0"/>
      <w:divBdr>
        <w:top w:val="none" w:sz="0" w:space="0" w:color="auto"/>
        <w:left w:val="none" w:sz="0" w:space="0" w:color="auto"/>
        <w:bottom w:val="none" w:sz="0" w:space="0" w:color="auto"/>
        <w:right w:val="none" w:sz="0" w:space="0" w:color="auto"/>
      </w:divBdr>
    </w:div>
    <w:div w:id="2044360401">
      <w:bodyDiv w:val="1"/>
      <w:marLeft w:val="0"/>
      <w:marRight w:val="0"/>
      <w:marTop w:val="0"/>
      <w:marBottom w:val="0"/>
      <w:divBdr>
        <w:top w:val="none" w:sz="0" w:space="0" w:color="auto"/>
        <w:left w:val="none" w:sz="0" w:space="0" w:color="auto"/>
        <w:bottom w:val="none" w:sz="0" w:space="0" w:color="auto"/>
        <w:right w:val="none" w:sz="0" w:space="0" w:color="auto"/>
      </w:divBdr>
    </w:div>
    <w:div w:id="2044360920">
      <w:bodyDiv w:val="1"/>
      <w:marLeft w:val="0"/>
      <w:marRight w:val="0"/>
      <w:marTop w:val="0"/>
      <w:marBottom w:val="0"/>
      <w:divBdr>
        <w:top w:val="none" w:sz="0" w:space="0" w:color="auto"/>
        <w:left w:val="none" w:sz="0" w:space="0" w:color="auto"/>
        <w:bottom w:val="none" w:sz="0" w:space="0" w:color="auto"/>
        <w:right w:val="none" w:sz="0" w:space="0" w:color="auto"/>
      </w:divBdr>
    </w:div>
    <w:div w:id="2044861577">
      <w:bodyDiv w:val="1"/>
      <w:marLeft w:val="0"/>
      <w:marRight w:val="0"/>
      <w:marTop w:val="0"/>
      <w:marBottom w:val="0"/>
      <w:divBdr>
        <w:top w:val="none" w:sz="0" w:space="0" w:color="auto"/>
        <w:left w:val="none" w:sz="0" w:space="0" w:color="auto"/>
        <w:bottom w:val="none" w:sz="0" w:space="0" w:color="auto"/>
        <w:right w:val="none" w:sz="0" w:space="0" w:color="auto"/>
      </w:divBdr>
    </w:div>
    <w:div w:id="2045130240">
      <w:bodyDiv w:val="1"/>
      <w:marLeft w:val="0"/>
      <w:marRight w:val="0"/>
      <w:marTop w:val="0"/>
      <w:marBottom w:val="0"/>
      <w:divBdr>
        <w:top w:val="none" w:sz="0" w:space="0" w:color="auto"/>
        <w:left w:val="none" w:sz="0" w:space="0" w:color="auto"/>
        <w:bottom w:val="none" w:sz="0" w:space="0" w:color="auto"/>
        <w:right w:val="none" w:sz="0" w:space="0" w:color="auto"/>
      </w:divBdr>
    </w:div>
    <w:div w:id="2045249068">
      <w:bodyDiv w:val="1"/>
      <w:marLeft w:val="0"/>
      <w:marRight w:val="0"/>
      <w:marTop w:val="0"/>
      <w:marBottom w:val="0"/>
      <w:divBdr>
        <w:top w:val="none" w:sz="0" w:space="0" w:color="auto"/>
        <w:left w:val="none" w:sz="0" w:space="0" w:color="auto"/>
        <w:bottom w:val="none" w:sz="0" w:space="0" w:color="auto"/>
        <w:right w:val="none" w:sz="0" w:space="0" w:color="auto"/>
      </w:divBdr>
    </w:div>
    <w:div w:id="2046177502">
      <w:bodyDiv w:val="1"/>
      <w:marLeft w:val="0"/>
      <w:marRight w:val="0"/>
      <w:marTop w:val="0"/>
      <w:marBottom w:val="0"/>
      <w:divBdr>
        <w:top w:val="none" w:sz="0" w:space="0" w:color="auto"/>
        <w:left w:val="none" w:sz="0" w:space="0" w:color="auto"/>
        <w:bottom w:val="none" w:sz="0" w:space="0" w:color="auto"/>
        <w:right w:val="none" w:sz="0" w:space="0" w:color="auto"/>
      </w:divBdr>
    </w:div>
    <w:div w:id="2046830988">
      <w:bodyDiv w:val="1"/>
      <w:marLeft w:val="0"/>
      <w:marRight w:val="0"/>
      <w:marTop w:val="0"/>
      <w:marBottom w:val="0"/>
      <w:divBdr>
        <w:top w:val="none" w:sz="0" w:space="0" w:color="auto"/>
        <w:left w:val="none" w:sz="0" w:space="0" w:color="auto"/>
        <w:bottom w:val="none" w:sz="0" w:space="0" w:color="auto"/>
        <w:right w:val="none" w:sz="0" w:space="0" w:color="auto"/>
      </w:divBdr>
    </w:div>
    <w:div w:id="2047751673">
      <w:bodyDiv w:val="1"/>
      <w:marLeft w:val="0"/>
      <w:marRight w:val="0"/>
      <w:marTop w:val="0"/>
      <w:marBottom w:val="0"/>
      <w:divBdr>
        <w:top w:val="none" w:sz="0" w:space="0" w:color="auto"/>
        <w:left w:val="none" w:sz="0" w:space="0" w:color="auto"/>
        <w:bottom w:val="none" w:sz="0" w:space="0" w:color="auto"/>
        <w:right w:val="none" w:sz="0" w:space="0" w:color="auto"/>
      </w:divBdr>
    </w:div>
    <w:div w:id="2047901080">
      <w:bodyDiv w:val="1"/>
      <w:marLeft w:val="0"/>
      <w:marRight w:val="0"/>
      <w:marTop w:val="0"/>
      <w:marBottom w:val="0"/>
      <w:divBdr>
        <w:top w:val="none" w:sz="0" w:space="0" w:color="auto"/>
        <w:left w:val="none" w:sz="0" w:space="0" w:color="auto"/>
        <w:bottom w:val="none" w:sz="0" w:space="0" w:color="auto"/>
        <w:right w:val="none" w:sz="0" w:space="0" w:color="auto"/>
      </w:divBdr>
    </w:div>
    <w:div w:id="2048332381">
      <w:bodyDiv w:val="1"/>
      <w:marLeft w:val="0"/>
      <w:marRight w:val="0"/>
      <w:marTop w:val="0"/>
      <w:marBottom w:val="0"/>
      <w:divBdr>
        <w:top w:val="none" w:sz="0" w:space="0" w:color="auto"/>
        <w:left w:val="none" w:sz="0" w:space="0" w:color="auto"/>
        <w:bottom w:val="none" w:sz="0" w:space="0" w:color="auto"/>
        <w:right w:val="none" w:sz="0" w:space="0" w:color="auto"/>
      </w:divBdr>
    </w:div>
    <w:div w:id="2048673968">
      <w:bodyDiv w:val="1"/>
      <w:marLeft w:val="0"/>
      <w:marRight w:val="0"/>
      <w:marTop w:val="0"/>
      <w:marBottom w:val="0"/>
      <w:divBdr>
        <w:top w:val="none" w:sz="0" w:space="0" w:color="auto"/>
        <w:left w:val="none" w:sz="0" w:space="0" w:color="auto"/>
        <w:bottom w:val="none" w:sz="0" w:space="0" w:color="auto"/>
        <w:right w:val="none" w:sz="0" w:space="0" w:color="auto"/>
      </w:divBdr>
    </w:div>
    <w:div w:id="2049181831">
      <w:bodyDiv w:val="1"/>
      <w:marLeft w:val="0"/>
      <w:marRight w:val="0"/>
      <w:marTop w:val="0"/>
      <w:marBottom w:val="0"/>
      <w:divBdr>
        <w:top w:val="none" w:sz="0" w:space="0" w:color="auto"/>
        <w:left w:val="none" w:sz="0" w:space="0" w:color="auto"/>
        <w:bottom w:val="none" w:sz="0" w:space="0" w:color="auto"/>
        <w:right w:val="none" w:sz="0" w:space="0" w:color="auto"/>
      </w:divBdr>
    </w:div>
    <w:div w:id="2050103873">
      <w:bodyDiv w:val="1"/>
      <w:marLeft w:val="0"/>
      <w:marRight w:val="0"/>
      <w:marTop w:val="0"/>
      <w:marBottom w:val="0"/>
      <w:divBdr>
        <w:top w:val="none" w:sz="0" w:space="0" w:color="auto"/>
        <w:left w:val="none" w:sz="0" w:space="0" w:color="auto"/>
        <w:bottom w:val="none" w:sz="0" w:space="0" w:color="auto"/>
        <w:right w:val="none" w:sz="0" w:space="0" w:color="auto"/>
      </w:divBdr>
    </w:div>
    <w:div w:id="2050446852">
      <w:bodyDiv w:val="1"/>
      <w:marLeft w:val="0"/>
      <w:marRight w:val="0"/>
      <w:marTop w:val="0"/>
      <w:marBottom w:val="0"/>
      <w:divBdr>
        <w:top w:val="none" w:sz="0" w:space="0" w:color="auto"/>
        <w:left w:val="none" w:sz="0" w:space="0" w:color="auto"/>
        <w:bottom w:val="none" w:sz="0" w:space="0" w:color="auto"/>
        <w:right w:val="none" w:sz="0" w:space="0" w:color="auto"/>
      </w:divBdr>
    </w:div>
    <w:div w:id="2050715703">
      <w:bodyDiv w:val="1"/>
      <w:marLeft w:val="0"/>
      <w:marRight w:val="0"/>
      <w:marTop w:val="0"/>
      <w:marBottom w:val="0"/>
      <w:divBdr>
        <w:top w:val="none" w:sz="0" w:space="0" w:color="auto"/>
        <w:left w:val="none" w:sz="0" w:space="0" w:color="auto"/>
        <w:bottom w:val="none" w:sz="0" w:space="0" w:color="auto"/>
        <w:right w:val="none" w:sz="0" w:space="0" w:color="auto"/>
      </w:divBdr>
    </w:div>
    <w:div w:id="2050760811">
      <w:bodyDiv w:val="1"/>
      <w:marLeft w:val="0"/>
      <w:marRight w:val="0"/>
      <w:marTop w:val="0"/>
      <w:marBottom w:val="0"/>
      <w:divBdr>
        <w:top w:val="none" w:sz="0" w:space="0" w:color="auto"/>
        <w:left w:val="none" w:sz="0" w:space="0" w:color="auto"/>
        <w:bottom w:val="none" w:sz="0" w:space="0" w:color="auto"/>
        <w:right w:val="none" w:sz="0" w:space="0" w:color="auto"/>
      </w:divBdr>
    </w:div>
    <w:div w:id="2051494518">
      <w:bodyDiv w:val="1"/>
      <w:marLeft w:val="0"/>
      <w:marRight w:val="0"/>
      <w:marTop w:val="0"/>
      <w:marBottom w:val="0"/>
      <w:divBdr>
        <w:top w:val="none" w:sz="0" w:space="0" w:color="auto"/>
        <w:left w:val="none" w:sz="0" w:space="0" w:color="auto"/>
        <w:bottom w:val="none" w:sz="0" w:space="0" w:color="auto"/>
        <w:right w:val="none" w:sz="0" w:space="0" w:color="auto"/>
      </w:divBdr>
    </w:div>
    <w:div w:id="2051539017">
      <w:bodyDiv w:val="1"/>
      <w:marLeft w:val="0"/>
      <w:marRight w:val="0"/>
      <w:marTop w:val="0"/>
      <w:marBottom w:val="0"/>
      <w:divBdr>
        <w:top w:val="none" w:sz="0" w:space="0" w:color="auto"/>
        <w:left w:val="none" w:sz="0" w:space="0" w:color="auto"/>
        <w:bottom w:val="none" w:sz="0" w:space="0" w:color="auto"/>
        <w:right w:val="none" w:sz="0" w:space="0" w:color="auto"/>
      </w:divBdr>
    </w:div>
    <w:div w:id="2052415586">
      <w:bodyDiv w:val="1"/>
      <w:marLeft w:val="0"/>
      <w:marRight w:val="0"/>
      <w:marTop w:val="0"/>
      <w:marBottom w:val="0"/>
      <w:divBdr>
        <w:top w:val="none" w:sz="0" w:space="0" w:color="auto"/>
        <w:left w:val="none" w:sz="0" w:space="0" w:color="auto"/>
        <w:bottom w:val="none" w:sz="0" w:space="0" w:color="auto"/>
        <w:right w:val="none" w:sz="0" w:space="0" w:color="auto"/>
      </w:divBdr>
    </w:div>
    <w:div w:id="2053265587">
      <w:bodyDiv w:val="1"/>
      <w:marLeft w:val="0"/>
      <w:marRight w:val="0"/>
      <w:marTop w:val="0"/>
      <w:marBottom w:val="0"/>
      <w:divBdr>
        <w:top w:val="none" w:sz="0" w:space="0" w:color="auto"/>
        <w:left w:val="none" w:sz="0" w:space="0" w:color="auto"/>
        <w:bottom w:val="none" w:sz="0" w:space="0" w:color="auto"/>
        <w:right w:val="none" w:sz="0" w:space="0" w:color="auto"/>
      </w:divBdr>
    </w:div>
    <w:div w:id="2053725863">
      <w:bodyDiv w:val="1"/>
      <w:marLeft w:val="0"/>
      <w:marRight w:val="0"/>
      <w:marTop w:val="0"/>
      <w:marBottom w:val="0"/>
      <w:divBdr>
        <w:top w:val="none" w:sz="0" w:space="0" w:color="auto"/>
        <w:left w:val="none" w:sz="0" w:space="0" w:color="auto"/>
        <w:bottom w:val="none" w:sz="0" w:space="0" w:color="auto"/>
        <w:right w:val="none" w:sz="0" w:space="0" w:color="auto"/>
      </w:divBdr>
    </w:div>
    <w:div w:id="2053798121">
      <w:bodyDiv w:val="1"/>
      <w:marLeft w:val="0"/>
      <w:marRight w:val="0"/>
      <w:marTop w:val="0"/>
      <w:marBottom w:val="0"/>
      <w:divBdr>
        <w:top w:val="none" w:sz="0" w:space="0" w:color="auto"/>
        <w:left w:val="none" w:sz="0" w:space="0" w:color="auto"/>
        <w:bottom w:val="none" w:sz="0" w:space="0" w:color="auto"/>
        <w:right w:val="none" w:sz="0" w:space="0" w:color="auto"/>
      </w:divBdr>
    </w:div>
    <w:div w:id="2054576141">
      <w:bodyDiv w:val="1"/>
      <w:marLeft w:val="0"/>
      <w:marRight w:val="0"/>
      <w:marTop w:val="0"/>
      <w:marBottom w:val="0"/>
      <w:divBdr>
        <w:top w:val="none" w:sz="0" w:space="0" w:color="auto"/>
        <w:left w:val="none" w:sz="0" w:space="0" w:color="auto"/>
        <w:bottom w:val="none" w:sz="0" w:space="0" w:color="auto"/>
        <w:right w:val="none" w:sz="0" w:space="0" w:color="auto"/>
      </w:divBdr>
    </w:div>
    <w:div w:id="2054689504">
      <w:bodyDiv w:val="1"/>
      <w:marLeft w:val="0"/>
      <w:marRight w:val="0"/>
      <w:marTop w:val="0"/>
      <w:marBottom w:val="0"/>
      <w:divBdr>
        <w:top w:val="none" w:sz="0" w:space="0" w:color="auto"/>
        <w:left w:val="none" w:sz="0" w:space="0" w:color="auto"/>
        <w:bottom w:val="none" w:sz="0" w:space="0" w:color="auto"/>
        <w:right w:val="none" w:sz="0" w:space="0" w:color="auto"/>
      </w:divBdr>
    </w:div>
    <w:div w:id="2055152584">
      <w:bodyDiv w:val="1"/>
      <w:marLeft w:val="0"/>
      <w:marRight w:val="0"/>
      <w:marTop w:val="0"/>
      <w:marBottom w:val="0"/>
      <w:divBdr>
        <w:top w:val="none" w:sz="0" w:space="0" w:color="auto"/>
        <w:left w:val="none" w:sz="0" w:space="0" w:color="auto"/>
        <w:bottom w:val="none" w:sz="0" w:space="0" w:color="auto"/>
        <w:right w:val="none" w:sz="0" w:space="0" w:color="auto"/>
      </w:divBdr>
    </w:div>
    <w:div w:id="2055616576">
      <w:bodyDiv w:val="1"/>
      <w:marLeft w:val="0"/>
      <w:marRight w:val="0"/>
      <w:marTop w:val="0"/>
      <w:marBottom w:val="0"/>
      <w:divBdr>
        <w:top w:val="none" w:sz="0" w:space="0" w:color="auto"/>
        <w:left w:val="none" w:sz="0" w:space="0" w:color="auto"/>
        <w:bottom w:val="none" w:sz="0" w:space="0" w:color="auto"/>
        <w:right w:val="none" w:sz="0" w:space="0" w:color="auto"/>
      </w:divBdr>
    </w:div>
    <w:div w:id="2055809796">
      <w:bodyDiv w:val="1"/>
      <w:marLeft w:val="0"/>
      <w:marRight w:val="0"/>
      <w:marTop w:val="0"/>
      <w:marBottom w:val="0"/>
      <w:divBdr>
        <w:top w:val="none" w:sz="0" w:space="0" w:color="auto"/>
        <w:left w:val="none" w:sz="0" w:space="0" w:color="auto"/>
        <w:bottom w:val="none" w:sz="0" w:space="0" w:color="auto"/>
        <w:right w:val="none" w:sz="0" w:space="0" w:color="auto"/>
      </w:divBdr>
    </w:div>
    <w:div w:id="2057387953">
      <w:bodyDiv w:val="1"/>
      <w:marLeft w:val="0"/>
      <w:marRight w:val="0"/>
      <w:marTop w:val="0"/>
      <w:marBottom w:val="0"/>
      <w:divBdr>
        <w:top w:val="none" w:sz="0" w:space="0" w:color="auto"/>
        <w:left w:val="none" w:sz="0" w:space="0" w:color="auto"/>
        <w:bottom w:val="none" w:sz="0" w:space="0" w:color="auto"/>
        <w:right w:val="none" w:sz="0" w:space="0" w:color="auto"/>
      </w:divBdr>
    </w:div>
    <w:div w:id="2057465092">
      <w:bodyDiv w:val="1"/>
      <w:marLeft w:val="0"/>
      <w:marRight w:val="0"/>
      <w:marTop w:val="0"/>
      <w:marBottom w:val="0"/>
      <w:divBdr>
        <w:top w:val="none" w:sz="0" w:space="0" w:color="auto"/>
        <w:left w:val="none" w:sz="0" w:space="0" w:color="auto"/>
        <w:bottom w:val="none" w:sz="0" w:space="0" w:color="auto"/>
        <w:right w:val="none" w:sz="0" w:space="0" w:color="auto"/>
      </w:divBdr>
    </w:div>
    <w:div w:id="2057967857">
      <w:bodyDiv w:val="1"/>
      <w:marLeft w:val="0"/>
      <w:marRight w:val="0"/>
      <w:marTop w:val="0"/>
      <w:marBottom w:val="0"/>
      <w:divBdr>
        <w:top w:val="none" w:sz="0" w:space="0" w:color="auto"/>
        <w:left w:val="none" w:sz="0" w:space="0" w:color="auto"/>
        <w:bottom w:val="none" w:sz="0" w:space="0" w:color="auto"/>
        <w:right w:val="none" w:sz="0" w:space="0" w:color="auto"/>
      </w:divBdr>
    </w:div>
    <w:div w:id="2058235075">
      <w:bodyDiv w:val="1"/>
      <w:marLeft w:val="0"/>
      <w:marRight w:val="0"/>
      <w:marTop w:val="0"/>
      <w:marBottom w:val="0"/>
      <w:divBdr>
        <w:top w:val="none" w:sz="0" w:space="0" w:color="auto"/>
        <w:left w:val="none" w:sz="0" w:space="0" w:color="auto"/>
        <w:bottom w:val="none" w:sz="0" w:space="0" w:color="auto"/>
        <w:right w:val="none" w:sz="0" w:space="0" w:color="auto"/>
      </w:divBdr>
    </w:div>
    <w:div w:id="2058428486">
      <w:bodyDiv w:val="1"/>
      <w:marLeft w:val="0"/>
      <w:marRight w:val="0"/>
      <w:marTop w:val="0"/>
      <w:marBottom w:val="0"/>
      <w:divBdr>
        <w:top w:val="none" w:sz="0" w:space="0" w:color="auto"/>
        <w:left w:val="none" w:sz="0" w:space="0" w:color="auto"/>
        <w:bottom w:val="none" w:sz="0" w:space="0" w:color="auto"/>
        <w:right w:val="none" w:sz="0" w:space="0" w:color="auto"/>
      </w:divBdr>
    </w:div>
    <w:div w:id="2058891834">
      <w:bodyDiv w:val="1"/>
      <w:marLeft w:val="0"/>
      <w:marRight w:val="0"/>
      <w:marTop w:val="0"/>
      <w:marBottom w:val="0"/>
      <w:divBdr>
        <w:top w:val="none" w:sz="0" w:space="0" w:color="auto"/>
        <w:left w:val="none" w:sz="0" w:space="0" w:color="auto"/>
        <w:bottom w:val="none" w:sz="0" w:space="0" w:color="auto"/>
        <w:right w:val="none" w:sz="0" w:space="0" w:color="auto"/>
      </w:divBdr>
    </w:div>
    <w:div w:id="2058965476">
      <w:bodyDiv w:val="1"/>
      <w:marLeft w:val="0"/>
      <w:marRight w:val="0"/>
      <w:marTop w:val="0"/>
      <w:marBottom w:val="0"/>
      <w:divBdr>
        <w:top w:val="none" w:sz="0" w:space="0" w:color="auto"/>
        <w:left w:val="none" w:sz="0" w:space="0" w:color="auto"/>
        <w:bottom w:val="none" w:sz="0" w:space="0" w:color="auto"/>
        <w:right w:val="none" w:sz="0" w:space="0" w:color="auto"/>
      </w:divBdr>
    </w:div>
    <w:div w:id="2059746642">
      <w:bodyDiv w:val="1"/>
      <w:marLeft w:val="0"/>
      <w:marRight w:val="0"/>
      <w:marTop w:val="0"/>
      <w:marBottom w:val="0"/>
      <w:divBdr>
        <w:top w:val="none" w:sz="0" w:space="0" w:color="auto"/>
        <w:left w:val="none" w:sz="0" w:space="0" w:color="auto"/>
        <w:bottom w:val="none" w:sz="0" w:space="0" w:color="auto"/>
        <w:right w:val="none" w:sz="0" w:space="0" w:color="auto"/>
      </w:divBdr>
    </w:div>
    <w:div w:id="2060015363">
      <w:bodyDiv w:val="1"/>
      <w:marLeft w:val="0"/>
      <w:marRight w:val="0"/>
      <w:marTop w:val="0"/>
      <w:marBottom w:val="0"/>
      <w:divBdr>
        <w:top w:val="none" w:sz="0" w:space="0" w:color="auto"/>
        <w:left w:val="none" w:sz="0" w:space="0" w:color="auto"/>
        <w:bottom w:val="none" w:sz="0" w:space="0" w:color="auto"/>
        <w:right w:val="none" w:sz="0" w:space="0" w:color="auto"/>
      </w:divBdr>
    </w:div>
    <w:div w:id="2060089269">
      <w:bodyDiv w:val="1"/>
      <w:marLeft w:val="0"/>
      <w:marRight w:val="0"/>
      <w:marTop w:val="0"/>
      <w:marBottom w:val="0"/>
      <w:divBdr>
        <w:top w:val="none" w:sz="0" w:space="0" w:color="auto"/>
        <w:left w:val="none" w:sz="0" w:space="0" w:color="auto"/>
        <w:bottom w:val="none" w:sz="0" w:space="0" w:color="auto"/>
        <w:right w:val="none" w:sz="0" w:space="0" w:color="auto"/>
      </w:divBdr>
    </w:div>
    <w:div w:id="2060124782">
      <w:bodyDiv w:val="1"/>
      <w:marLeft w:val="0"/>
      <w:marRight w:val="0"/>
      <w:marTop w:val="0"/>
      <w:marBottom w:val="0"/>
      <w:divBdr>
        <w:top w:val="none" w:sz="0" w:space="0" w:color="auto"/>
        <w:left w:val="none" w:sz="0" w:space="0" w:color="auto"/>
        <w:bottom w:val="none" w:sz="0" w:space="0" w:color="auto"/>
        <w:right w:val="none" w:sz="0" w:space="0" w:color="auto"/>
      </w:divBdr>
    </w:div>
    <w:div w:id="2060475839">
      <w:bodyDiv w:val="1"/>
      <w:marLeft w:val="0"/>
      <w:marRight w:val="0"/>
      <w:marTop w:val="0"/>
      <w:marBottom w:val="0"/>
      <w:divBdr>
        <w:top w:val="none" w:sz="0" w:space="0" w:color="auto"/>
        <w:left w:val="none" w:sz="0" w:space="0" w:color="auto"/>
        <w:bottom w:val="none" w:sz="0" w:space="0" w:color="auto"/>
        <w:right w:val="none" w:sz="0" w:space="0" w:color="auto"/>
      </w:divBdr>
    </w:div>
    <w:div w:id="2061516766">
      <w:bodyDiv w:val="1"/>
      <w:marLeft w:val="0"/>
      <w:marRight w:val="0"/>
      <w:marTop w:val="0"/>
      <w:marBottom w:val="0"/>
      <w:divBdr>
        <w:top w:val="none" w:sz="0" w:space="0" w:color="auto"/>
        <w:left w:val="none" w:sz="0" w:space="0" w:color="auto"/>
        <w:bottom w:val="none" w:sz="0" w:space="0" w:color="auto"/>
        <w:right w:val="none" w:sz="0" w:space="0" w:color="auto"/>
      </w:divBdr>
    </w:div>
    <w:div w:id="2061594129">
      <w:bodyDiv w:val="1"/>
      <w:marLeft w:val="0"/>
      <w:marRight w:val="0"/>
      <w:marTop w:val="0"/>
      <w:marBottom w:val="0"/>
      <w:divBdr>
        <w:top w:val="none" w:sz="0" w:space="0" w:color="auto"/>
        <w:left w:val="none" w:sz="0" w:space="0" w:color="auto"/>
        <w:bottom w:val="none" w:sz="0" w:space="0" w:color="auto"/>
        <w:right w:val="none" w:sz="0" w:space="0" w:color="auto"/>
      </w:divBdr>
    </w:div>
    <w:div w:id="2061975171">
      <w:bodyDiv w:val="1"/>
      <w:marLeft w:val="0"/>
      <w:marRight w:val="0"/>
      <w:marTop w:val="0"/>
      <w:marBottom w:val="0"/>
      <w:divBdr>
        <w:top w:val="none" w:sz="0" w:space="0" w:color="auto"/>
        <w:left w:val="none" w:sz="0" w:space="0" w:color="auto"/>
        <w:bottom w:val="none" w:sz="0" w:space="0" w:color="auto"/>
        <w:right w:val="none" w:sz="0" w:space="0" w:color="auto"/>
      </w:divBdr>
    </w:div>
    <w:div w:id="2062051440">
      <w:bodyDiv w:val="1"/>
      <w:marLeft w:val="0"/>
      <w:marRight w:val="0"/>
      <w:marTop w:val="0"/>
      <w:marBottom w:val="0"/>
      <w:divBdr>
        <w:top w:val="none" w:sz="0" w:space="0" w:color="auto"/>
        <w:left w:val="none" w:sz="0" w:space="0" w:color="auto"/>
        <w:bottom w:val="none" w:sz="0" w:space="0" w:color="auto"/>
        <w:right w:val="none" w:sz="0" w:space="0" w:color="auto"/>
      </w:divBdr>
    </w:div>
    <w:div w:id="2062359248">
      <w:bodyDiv w:val="1"/>
      <w:marLeft w:val="0"/>
      <w:marRight w:val="0"/>
      <w:marTop w:val="0"/>
      <w:marBottom w:val="0"/>
      <w:divBdr>
        <w:top w:val="none" w:sz="0" w:space="0" w:color="auto"/>
        <w:left w:val="none" w:sz="0" w:space="0" w:color="auto"/>
        <w:bottom w:val="none" w:sz="0" w:space="0" w:color="auto"/>
        <w:right w:val="none" w:sz="0" w:space="0" w:color="auto"/>
      </w:divBdr>
    </w:div>
    <w:div w:id="2064870556">
      <w:bodyDiv w:val="1"/>
      <w:marLeft w:val="0"/>
      <w:marRight w:val="0"/>
      <w:marTop w:val="0"/>
      <w:marBottom w:val="0"/>
      <w:divBdr>
        <w:top w:val="none" w:sz="0" w:space="0" w:color="auto"/>
        <w:left w:val="none" w:sz="0" w:space="0" w:color="auto"/>
        <w:bottom w:val="none" w:sz="0" w:space="0" w:color="auto"/>
        <w:right w:val="none" w:sz="0" w:space="0" w:color="auto"/>
      </w:divBdr>
    </w:div>
    <w:div w:id="2065255957">
      <w:bodyDiv w:val="1"/>
      <w:marLeft w:val="0"/>
      <w:marRight w:val="0"/>
      <w:marTop w:val="0"/>
      <w:marBottom w:val="0"/>
      <w:divBdr>
        <w:top w:val="none" w:sz="0" w:space="0" w:color="auto"/>
        <w:left w:val="none" w:sz="0" w:space="0" w:color="auto"/>
        <w:bottom w:val="none" w:sz="0" w:space="0" w:color="auto"/>
        <w:right w:val="none" w:sz="0" w:space="0" w:color="auto"/>
      </w:divBdr>
    </w:div>
    <w:div w:id="2065441866">
      <w:bodyDiv w:val="1"/>
      <w:marLeft w:val="0"/>
      <w:marRight w:val="0"/>
      <w:marTop w:val="0"/>
      <w:marBottom w:val="0"/>
      <w:divBdr>
        <w:top w:val="none" w:sz="0" w:space="0" w:color="auto"/>
        <w:left w:val="none" w:sz="0" w:space="0" w:color="auto"/>
        <w:bottom w:val="none" w:sz="0" w:space="0" w:color="auto"/>
        <w:right w:val="none" w:sz="0" w:space="0" w:color="auto"/>
      </w:divBdr>
    </w:div>
    <w:div w:id="2066293389">
      <w:bodyDiv w:val="1"/>
      <w:marLeft w:val="0"/>
      <w:marRight w:val="0"/>
      <w:marTop w:val="0"/>
      <w:marBottom w:val="0"/>
      <w:divBdr>
        <w:top w:val="none" w:sz="0" w:space="0" w:color="auto"/>
        <w:left w:val="none" w:sz="0" w:space="0" w:color="auto"/>
        <w:bottom w:val="none" w:sz="0" w:space="0" w:color="auto"/>
        <w:right w:val="none" w:sz="0" w:space="0" w:color="auto"/>
      </w:divBdr>
    </w:div>
    <w:div w:id="2066372738">
      <w:bodyDiv w:val="1"/>
      <w:marLeft w:val="0"/>
      <w:marRight w:val="0"/>
      <w:marTop w:val="0"/>
      <w:marBottom w:val="0"/>
      <w:divBdr>
        <w:top w:val="none" w:sz="0" w:space="0" w:color="auto"/>
        <w:left w:val="none" w:sz="0" w:space="0" w:color="auto"/>
        <w:bottom w:val="none" w:sz="0" w:space="0" w:color="auto"/>
        <w:right w:val="none" w:sz="0" w:space="0" w:color="auto"/>
      </w:divBdr>
    </w:div>
    <w:div w:id="2067096885">
      <w:bodyDiv w:val="1"/>
      <w:marLeft w:val="0"/>
      <w:marRight w:val="0"/>
      <w:marTop w:val="0"/>
      <w:marBottom w:val="0"/>
      <w:divBdr>
        <w:top w:val="none" w:sz="0" w:space="0" w:color="auto"/>
        <w:left w:val="none" w:sz="0" w:space="0" w:color="auto"/>
        <w:bottom w:val="none" w:sz="0" w:space="0" w:color="auto"/>
        <w:right w:val="none" w:sz="0" w:space="0" w:color="auto"/>
      </w:divBdr>
    </w:div>
    <w:div w:id="2067288974">
      <w:bodyDiv w:val="1"/>
      <w:marLeft w:val="0"/>
      <w:marRight w:val="0"/>
      <w:marTop w:val="0"/>
      <w:marBottom w:val="0"/>
      <w:divBdr>
        <w:top w:val="none" w:sz="0" w:space="0" w:color="auto"/>
        <w:left w:val="none" w:sz="0" w:space="0" w:color="auto"/>
        <w:bottom w:val="none" w:sz="0" w:space="0" w:color="auto"/>
        <w:right w:val="none" w:sz="0" w:space="0" w:color="auto"/>
      </w:divBdr>
    </w:div>
    <w:div w:id="2068722110">
      <w:bodyDiv w:val="1"/>
      <w:marLeft w:val="0"/>
      <w:marRight w:val="0"/>
      <w:marTop w:val="0"/>
      <w:marBottom w:val="0"/>
      <w:divBdr>
        <w:top w:val="none" w:sz="0" w:space="0" w:color="auto"/>
        <w:left w:val="none" w:sz="0" w:space="0" w:color="auto"/>
        <w:bottom w:val="none" w:sz="0" w:space="0" w:color="auto"/>
        <w:right w:val="none" w:sz="0" w:space="0" w:color="auto"/>
      </w:divBdr>
    </w:div>
    <w:div w:id="2069187632">
      <w:bodyDiv w:val="1"/>
      <w:marLeft w:val="0"/>
      <w:marRight w:val="0"/>
      <w:marTop w:val="0"/>
      <w:marBottom w:val="0"/>
      <w:divBdr>
        <w:top w:val="none" w:sz="0" w:space="0" w:color="auto"/>
        <w:left w:val="none" w:sz="0" w:space="0" w:color="auto"/>
        <w:bottom w:val="none" w:sz="0" w:space="0" w:color="auto"/>
        <w:right w:val="none" w:sz="0" w:space="0" w:color="auto"/>
      </w:divBdr>
    </w:div>
    <w:div w:id="2069571583">
      <w:bodyDiv w:val="1"/>
      <w:marLeft w:val="0"/>
      <w:marRight w:val="0"/>
      <w:marTop w:val="0"/>
      <w:marBottom w:val="0"/>
      <w:divBdr>
        <w:top w:val="none" w:sz="0" w:space="0" w:color="auto"/>
        <w:left w:val="none" w:sz="0" w:space="0" w:color="auto"/>
        <w:bottom w:val="none" w:sz="0" w:space="0" w:color="auto"/>
        <w:right w:val="none" w:sz="0" w:space="0" w:color="auto"/>
      </w:divBdr>
    </w:div>
    <w:div w:id="2070152355">
      <w:bodyDiv w:val="1"/>
      <w:marLeft w:val="0"/>
      <w:marRight w:val="0"/>
      <w:marTop w:val="0"/>
      <w:marBottom w:val="0"/>
      <w:divBdr>
        <w:top w:val="none" w:sz="0" w:space="0" w:color="auto"/>
        <w:left w:val="none" w:sz="0" w:space="0" w:color="auto"/>
        <w:bottom w:val="none" w:sz="0" w:space="0" w:color="auto"/>
        <w:right w:val="none" w:sz="0" w:space="0" w:color="auto"/>
      </w:divBdr>
    </w:div>
    <w:div w:id="2070572524">
      <w:bodyDiv w:val="1"/>
      <w:marLeft w:val="0"/>
      <w:marRight w:val="0"/>
      <w:marTop w:val="0"/>
      <w:marBottom w:val="0"/>
      <w:divBdr>
        <w:top w:val="none" w:sz="0" w:space="0" w:color="auto"/>
        <w:left w:val="none" w:sz="0" w:space="0" w:color="auto"/>
        <w:bottom w:val="none" w:sz="0" w:space="0" w:color="auto"/>
        <w:right w:val="none" w:sz="0" w:space="0" w:color="auto"/>
      </w:divBdr>
    </w:div>
    <w:div w:id="2070689970">
      <w:bodyDiv w:val="1"/>
      <w:marLeft w:val="0"/>
      <w:marRight w:val="0"/>
      <w:marTop w:val="0"/>
      <w:marBottom w:val="0"/>
      <w:divBdr>
        <w:top w:val="none" w:sz="0" w:space="0" w:color="auto"/>
        <w:left w:val="none" w:sz="0" w:space="0" w:color="auto"/>
        <w:bottom w:val="none" w:sz="0" w:space="0" w:color="auto"/>
        <w:right w:val="none" w:sz="0" w:space="0" w:color="auto"/>
      </w:divBdr>
    </w:div>
    <w:div w:id="2071297297">
      <w:bodyDiv w:val="1"/>
      <w:marLeft w:val="0"/>
      <w:marRight w:val="0"/>
      <w:marTop w:val="0"/>
      <w:marBottom w:val="0"/>
      <w:divBdr>
        <w:top w:val="none" w:sz="0" w:space="0" w:color="auto"/>
        <w:left w:val="none" w:sz="0" w:space="0" w:color="auto"/>
        <w:bottom w:val="none" w:sz="0" w:space="0" w:color="auto"/>
        <w:right w:val="none" w:sz="0" w:space="0" w:color="auto"/>
      </w:divBdr>
    </w:div>
    <w:div w:id="2071808433">
      <w:bodyDiv w:val="1"/>
      <w:marLeft w:val="0"/>
      <w:marRight w:val="0"/>
      <w:marTop w:val="0"/>
      <w:marBottom w:val="0"/>
      <w:divBdr>
        <w:top w:val="none" w:sz="0" w:space="0" w:color="auto"/>
        <w:left w:val="none" w:sz="0" w:space="0" w:color="auto"/>
        <w:bottom w:val="none" w:sz="0" w:space="0" w:color="auto"/>
        <w:right w:val="none" w:sz="0" w:space="0" w:color="auto"/>
      </w:divBdr>
    </w:div>
    <w:div w:id="2071923713">
      <w:bodyDiv w:val="1"/>
      <w:marLeft w:val="0"/>
      <w:marRight w:val="0"/>
      <w:marTop w:val="0"/>
      <w:marBottom w:val="0"/>
      <w:divBdr>
        <w:top w:val="none" w:sz="0" w:space="0" w:color="auto"/>
        <w:left w:val="none" w:sz="0" w:space="0" w:color="auto"/>
        <w:bottom w:val="none" w:sz="0" w:space="0" w:color="auto"/>
        <w:right w:val="none" w:sz="0" w:space="0" w:color="auto"/>
      </w:divBdr>
    </w:div>
    <w:div w:id="2072187078">
      <w:bodyDiv w:val="1"/>
      <w:marLeft w:val="0"/>
      <w:marRight w:val="0"/>
      <w:marTop w:val="0"/>
      <w:marBottom w:val="0"/>
      <w:divBdr>
        <w:top w:val="none" w:sz="0" w:space="0" w:color="auto"/>
        <w:left w:val="none" w:sz="0" w:space="0" w:color="auto"/>
        <w:bottom w:val="none" w:sz="0" w:space="0" w:color="auto"/>
        <w:right w:val="none" w:sz="0" w:space="0" w:color="auto"/>
      </w:divBdr>
    </w:div>
    <w:div w:id="2072774433">
      <w:bodyDiv w:val="1"/>
      <w:marLeft w:val="0"/>
      <w:marRight w:val="0"/>
      <w:marTop w:val="0"/>
      <w:marBottom w:val="0"/>
      <w:divBdr>
        <w:top w:val="none" w:sz="0" w:space="0" w:color="auto"/>
        <w:left w:val="none" w:sz="0" w:space="0" w:color="auto"/>
        <w:bottom w:val="none" w:sz="0" w:space="0" w:color="auto"/>
        <w:right w:val="none" w:sz="0" w:space="0" w:color="auto"/>
      </w:divBdr>
    </w:div>
    <w:div w:id="2073232648">
      <w:bodyDiv w:val="1"/>
      <w:marLeft w:val="0"/>
      <w:marRight w:val="0"/>
      <w:marTop w:val="0"/>
      <w:marBottom w:val="0"/>
      <w:divBdr>
        <w:top w:val="none" w:sz="0" w:space="0" w:color="auto"/>
        <w:left w:val="none" w:sz="0" w:space="0" w:color="auto"/>
        <w:bottom w:val="none" w:sz="0" w:space="0" w:color="auto"/>
        <w:right w:val="none" w:sz="0" w:space="0" w:color="auto"/>
      </w:divBdr>
    </w:div>
    <w:div w:id="2074155247">
      <w:bodyDiv w:val="1"/>
      <w:marLeft w:val="0"/>
      <w:marRight w:val="0"/>
      <w:marTop w:val="0"/>
      <w:marBottom w:val="0"/>
      <w:divBdr>
        <w:top w:val="none" w:sz="0" w:space="0" w:color="auto"/>
        <w:left w:val="none" w:sz="0" w:space="0" w:color="auto"/>
        <w:bottom w:val="none" w:sz="0" w:space="0" w:color="auto"/>
        <w:right w:val="none" w:sz="0" w:space="0" w:color="auto"/>
      </w:divBdr>
    </w:div>
    <w:div w:id="2074231953">
      <w:bodyDiv w:val="1"/>
      <w:marLeft w:val="0"/>
      <w:marRight w:val="0"/>
      <w:marTop w:val="0"/>
      <w:marBottom w:val="0"/>
      <w:divBdr>
        <w:top w:val="none" w:sz="0" w:space="0" w:color="auto"/>
        <w:left w:val="none" w:sz="0" w:space="0" w:color="auto"/>
        <w:bottom w:val="none" w:sz="0" w:space="0" w:color="auto"/>
        <w:right w:val="none" w:sz="0" w:space="0" w:color="auto"/>
      </w:divBdr>
    </w:div>
    <w:div w:id="2074549162">
      <w:bodyDiv w:val="1"/>
      <w:marLeft w:val="0"/>
      <w:marRight w:val="0"/>
      <w:marTop w:val="0"/>
      <w:marBottom w:val="0"/>
      <w:divBdr>
        <w:top w:val="none" w:sz="0" w:space="0" w:color="auto"/>
        <w:left w:val="none" w:sz="0" w:space="0" w:color="auto"/>
        <w:bottom w:val="none" w:sz="0" w:space="0" w:color="auto"/>
        <w:right w:val="none" w:sz="0" w:space="0" w:color="auto"/>
      </w:divBdr>
    </w:div>
    <w:div w:id="2074962861">
      <w:bodyDiv w:val="1"/>
      <w:marLeft w:val="0"/>
      <w:marRight w:val="0"/>
      <w:marTop w:val="0"/>
      <w:marBottom w:val="0"/>
      <w:divBdr>
        <w:top w:val="none" w:sz="0" w:space="0" w:color="auto"/>
        <w:left w:val="none" w:sz="0" w:space="0" w:color="auto"/>
        <w:bottom w:val="none" w:sz="0" w:space="0" w:color="auto"/>
        <w:right w:val="none" w:sz="0" w:space="0" w:color="auto"/>
      </w:divBdr>
    </w:div>
    <w:div w:id="2075353696">
      <w:bodyDiv w:val="1"/>
      <w:marLeft w:val="0"/>
      <w:marRight w:val="0"/>
      <w:marTop w:val="0"/>
      <w:marBottom w:val="0"/>
      <w:divBdr>
        <w:top w:val="none" w:sz="0" w:space="0" w:color="auto"/>
        <w:left w:val="none" w:sz="0" w:space="0" w:color="auto"/>
        <w:bottom w:val="none" w:sz="0" w:space="0" w:color="auto"/>
        <w:right w:val="none" w:sz="0" w:space="0" w:color="auto"/>
      </w:divBdr>
    </w:div>
    <w:div w:id="2075934073">
      <w:bodyDiv w:val="1"/>
      <w:marLeft w:val="0"/>
      <w:marRight w:val="0"/>
      <w:marTop w:val="0"/>
      <w:marBottom w:val="0"/>
      <w:divBdr>
        <w:top w:val="none" w:sz="0" w:space="0" w:color="auto"/>
        <w:left w:val="none" w:sz="0" w:space="0" w:color="auto"/>
        <w:bottom w:val="none" w:sz="0" w:space="0" w:color="auto"/>
        <w:right w:val="none" w:sz="0" w:space="0" w:color="auto"/>
      </w:divBdr>
    </w:div>
    <w:div w:id="2076657286">
      <w:bodyDiv w:val="1"/>
      <w:marLeft w:val="0"/>
      <w:marRight w:val="0"/>
      <w:marTop w:val="0"/>
      <w:marBottom w:val="0"/>
      <w:divBdr>
        <w:top w:val="none" w:sz="0" w:space="0" w:color="auto"/>
        <w:left w:val="none" w:sz="0" w:space="0" w:color="auto"/>
        <w:bottom w:val="none" w:sz="0" w:space="0" w:color="auto"/>
        <w:right w:val="none" w:sz="0" w:space="0" w:color="auto"/>
      </w:divBdr>
    </w:div>
    <w:div w:id="2077120143">
      <w:bodyDiv w:val="1"/>
      <w:marLeft w:val="0"/>
      <w:marRight w:val="0"/>
      <w:marTop w:val="0"/>
      <w:marBottom w:val="0"/>
      <w:divBdr>
        <w:top w:val="none" w:sz="0" w:space="0" w:color="auto"/>
        <w:left w:val="none" w:sz="0" w:space="0" w:color="auto"/>
        <w:bottom w:val="none" w:sz="0" w:space="0" w:color="auto"/>
        <w:right w:val="none" w:sz="0" w:space="0" w:color="auto"/>
      </w:divBdr>
    </w:div>
    <w:div w:id="2077170236">
      <w:bodyDiv w:val="1"/>
      <w:marLeft w:val="0"/>
      <w:marRight w:val="0"/>
      <w:marTop w:val="0"/>
      <w:marBottom w:val="0"/>
      <w:divBdr>
        <w:top w:val="none" w:sz="0" w:space="0" w:color="auto"/>
        <w:left w:val="none" w:sz="0" w:space="0" w:color="auto"/>
        <w:bottom w:val="none" w:sz="0" w:space="0" w:color="auto"/>
        <w:right w:val="none" w:sz="0" w:space="0" w:color="auto"/>
      </w:divBdr>
    </w:div>
    <w:div w:id="2078362598">
      <w:bodyDiv w:val="1"/>
      <w:marLeft w:val="0"/>
      <w:marRight w:val="0"/>
      <w:marTop w:val="0"/>
      <w:marBottom w:val="0"/>
      <w:divBdr>
        <w:top w:val="none" w:sz="0" w:space="0" w:color="auto"/>
        <w:left w:val="none" w:sz="0" w:space="0" w:color="auto"/>
        <w:bottom w:val="none" w:sz="0" w:space="0" w:color="auto"/>
        <w:right w:val="none" w:sz="0" w:space="0" w:color="auto"/>
      </w:divBdr>
    </w:div>
    <w:div w:id="2078476817">
      <w:bodyDiv w:val="1"/>
      <w:marLeft w:val="0"/>
      <w:marRight w:val="0"/>
      <w:marTop w:val="0"/>
      <w:marBottom w:val="0"/>
      <w:divBdr>
        <w:top w:val="none" w:sz="0" w:space="0" w:color="auto"/>
        <w:left w:val="none" w:sz="0" w:space="0" w:color="auto"/>
        <w:bottom w:val="none" w:sz="0" w:space="0" w:color="auto"/>
        <w:right w:val="none" w:sz="0" w:space="0" w:color="auto"/>
      </w:divBdr>
    </w:div>
    <w:div w:id="2079326952">
      <w:bodyDiv w:val="1"/>
      <w:marLeft w:val="0"/>
      <w:marRight w:val="0"/>
      <w:marTop w:val="0"/>
      <w:marBottom w:val="0"/>
      <w:divBdr>
        <w:top w:val="none" w:sz="0" w:space="0" w:color="auto"/>
        <w:left w:val="none" w:sz="0" w:space="0" w:color="auto"/>
        <w:bottom w:val="none" w:sz="0" w:space="0" w:color="auto"/>
        <w:right w:val="none" w:sz="0" w:space="0" w:color="auto"/>
      </w:divBdr>
    </w:div>
    <w:div w:id="2079740188">
      <w:bodyDiv w:val="1"/>
      <w:marLeft w:val="0"/>
      <w:marRight w:val="0"/>
      <w:marTop w:val="0"/>
      <w:marBottom w:val="0"/>
      <w:divBdr>
        <w:top w:val="none" w:sz="0" w:space="0" w:color="auto"/>
        <w:left w:val="none" w:sz="0" w:space="0" w:color="auto"/>
        <w:bottom w:val="none" w:sz="0" w:space="0" w:color="auto"/>
        <w:right w:val="none" w:sz="0" w:space="0" w:color="auto"/>
      </w:divBdr>
    </w:div>
    <w:div w:id="2081512816">
      <w:bodyDiv w:val="1"/>
      <w:marLeft w:val="0"/>
      <w:marRight w:val="0"/>
      <w:marTop w:val="0"/>
      <w:marBottom w:val="0"/>
      <w:divBdr>
        <w:top w:val="none" w:sz="0" w:space="0" w:color="auto"/>
        <w:left w:val="none" w:sz="0" w:space="0" w:color="auto"/>
        <w:bottom w:val="none" w:sz="0" w:space="0" w:color="auto"/>
        <w:right w:val="none" w:sz="0" w:space="0" w:color="auto"/>
      </w:divBdr>
    </w:div>
    <w:div w:id="2083864054">
      <w:bodyDiv w:val="1"/>
      <w:marLeft w:val="0"/>
      <w:marRight w:val="0"/>
      <w:marTop w:val="0"/>
      <w:marBottom w:val="0"/>
      <w:divBdr>
        <w:top w:val="none" w:sz="0" w:space="0" w:color="auto"/>
        <w:left w:val="none" w:sz="0" w:space="0" w:color="auto"/>
        <w:bottom w:val="none" w:sz="0" w:space="0" w:color="auto"/>
        <w:right w:val="none" w:sz="0" w:space="0" w:color="auto"/>
      </w:divBdr>
    </w:div>
    <w:div w:id="2084208416">
      <w:bodyDiv w:val="1"/>
      <w:marLeft w:val="0"/>
      <w:marRight w:val="0"/>
      <w:marTop w:val="0"/>
      <w:marBottom w:val="0"/>
      <w:divBdr>
        <w:top w:val="none" w:sz="0" w:space="0" w:color="auto"/>
        <w:left w:val="none" w:sz="0" w:space="0" w:color="auto"/>
        <w:bottom w:val="none" w:sz="0" w:space="0" w:color="auto"/>
        <w:right w:val="none" w:sz="0" w:space="0" w:color="auto"/>
      </w:divBdr>
    </w:div>
    <w:div w:id="2085835365">
      <w:bodyDiv w:val="1"/>
      <w:marLeft w:val="0"/>
      <w:marRight w:val="0"/>
      <w:marTop w:val="0"/>
      <w:marBottom w:val="0"/>
      <w:divBdr>
        <w:top w:val="none" w:sz="0" w:space="0" w:color="auto"/>
        <w:left w:val="none" w:sz="0" w:space="0" w:color="auto"/>
        <w:bottom w:val="none" w:sz="0" w:space="0" w:color="auto"/>
        <w:right w:val="none" w:sz="0" w:space="0" w:color="auto"/>
      </w:divBdr>
    </w:div>
    <w:div w:id="2086339577">
      <w:bodyDiv w:val="1"/>
      <w:marLeft w:val="0"/>
      <w:marRight w:val="0"/>
      <w:marTop w:val="0"/>
      <w:marBottom w:val="0"/>
      <w:divBdr>
        <w:top w:val="none" w:sz="0" w:space="0" w:color="auto"/>
        <w:left w:val="none" w:sz="0" w:space="0" w:color="auto"/>
        <w:bottom w:val="none" w:sz="0" w:space="0" w:color="auto"/>
        <w:right w:val="none" w:sz="0" w:space="0" w:color="auto"/>
      </w:divBdr>
    </w:div>
    <w:div w:id="2087071858">
      <w:bodyDiv w:val="1"/>
      <w:marLeft w:val="0"/>
      <w:marRight w:val="0"/>
      <w:marTop w:val="0"/>
      <w:marBottom w:val="0"/>
      <w:divBdr>
        <w:top w:val="none" w:sz="0" w:space="0" w:color="auto"/>
        <w:left w:val="none" w:sz="0" w:space="0" w:color="auto"/>
        <w:bottom w:val="none" w:sz="0" w:space="0" w:color="auto"/>
        <w:right w:val="none" w:sz="0" w:space="0" w:color="auto"/>
      </w:divBdr>
    </w:div>
    <w:div w:id="2087607812">
      <w:bodyDiv w:val="1"/>
      <w:marLeft w:val="0"/>
      <w:marRight w:val="0"/>
      <w:marTop w:val="0"/>
      <w:marBottom w:val="0"/>
      <w:divBdr>
        <w:top w:val="none" w:sz="0" w:space="0" w:color="auto"/>
        <w:left w:val="none" w:sz="0" w:space="0" w:color="auto"/>
        <w:bottom w:val="none" w:sz="0" w:space="0" w:color="auto"/>
        <w:right w:val="none" w:sz="0" w:space="0" w:color="auto"/>
      </w:divBdr>
    </w:div>
    <w:div w:id="2088843858">
      <w:bodyDiv w:val="1"/>
      <w:marLeft w:val="0"/>
      <w:marRight w:val="0"/>
      <w:marTop w:val="0"/>
      <w:marBottom w:val="0"/>
      <w:divBdr>
        <w:top w:val="none" w:sz="0" w:space="0" w:color="auto"/>
        <w:left w:val="none" w:sz="0" w:space="0" w:color="auto"/>
        <w:bottom w:val="none" w:sz="0" w:space="0" w:color="auto"/>
        <w:right w:val="none" w:sz="0" w:space="0" w:color="auto"/>
      </w:divBdr>
    </w:div>
    <w:div w:id="2089377805">
      <w:bodyDiv w:val="1"/>
      <w:marLeft w:val="0"/>
      <w:marRight w:val="0"/>
      <w:marTop w:val="0"/>
      <w:marBottom w:val="0"/>
      <w:divBdr>
        <w:top w:val="none" w:sz="0" w:space="0" w:color="auto"/>
        <w:left w:val="none" w:sz="0" w:space="0" w:color="auto"/>
        <w:bottom w:val="none" w:sz="0" w:space="0" w:color="auto"/>
        <w:right w:val="none" w:sz="0" w:space="0" w:color="auto"/>
      </w:divBdr>
    </w:div>
    <w:div w:id="2089501109">
      <w:bodyDiv w:val="1"/>
      <w:marLeft w:val="0"/>
      <w:marRight w:val="0"/>
      <w:marTop w:val="0"/>
      <w:marBottom w:val="0"/>
      <w:divBdr>
        <w:top w:val="none" w:sz="0" w:space="0" w:color="auto"/>
        <w:left w:val="none" w:sz="0" w:space="0" w:color="auto"/>
        <w:bottom w:val="none" w:sz="0" w:space="0" w:color="auto"/>
        <w:right w:val="none" w:sz="0" w:space="0" w:color="auto"/>
      </w:divBdr>
    </w:div>
    <w:div w:id="2089844590">
      <w:bodyDiv w:val="1"/>
      <w:marLeft w:val="0"/>
      <w:marRight w:val="0"/>
      <w:marTop w:val="0"/>
      <w:marBottom w:val="0"/>
      <w:divBdr>
        <w:top w:val="none" w:sz="0" w:space="0" w:color="auto"/>
        <w:left w:val="none" w:sz="0" w:space="0" w:color="auto"/>
        <w:bottom w:val="none" w:sz="0" w:space="0" w:color="auto"/>
        <w:right w:val="none" w:sz="0" w:space="0" w:color="auto"/>
      </w:divBdr>
    </w:div>
    <w:div w:id="2091075958">
      <w:bodyDiv w:val="1"/>
      <w:marLeft w:val="0"/>
      <w:marRight w:val="0"/>
      <w:marTop w:val="0"/>
      <w:marBottom w:val="0"/>
      <w:divBdr>
        <w:top w:val="none" w:sz="0" w:space="0" w:color="auto"/>
        <w:left w:val="none" w:sz="0" w:space="0" w:color="auto"/>
        <w:bottom w:val="none" w:sz="0" w:space="0" w:color="auto"/>
        <w:right w:val="none" w:sz="0" w:space="0" w:color="auto"/>
      </w:divBdr>
    </w:div>
    <w:div w:id="2091803190">
      <w:bodyDiv w:val="1"/>
      <w:marLeft w:val="0"/>
      <w:marRight w:val="0"/>
      <w:marTop w:val="0"/>
      <w:marBottom w:val="0"/>
      <w:divBdr>
        <w:top w:val="none" w:sz="0" w:space="0" w:color="auto"/>
        <w:left w:val="none" w:sz="0" w:space="0" w:color="auto"/>
        <w:bottom w:val="none" w:sz="0" w:space="0" w:color="auto"/>
        <w:right w:val="none" w:sz="0" w:space="0" w:color="auto"/>
      </w:divBdr>
    </w:div>
    <w:div w:id="2091929040">
      <w:bodyDiv w:val="1"/>
      <w:marLeft w:val="0"/>
      <w:marRight w:val="0"/>
      <w:marTop w:val="0"/>
      <w:marBottom w:val="0"/>
      <w:divBdr>
        <w:top w:val="none" w:sz="0" w:space="0" w:color="auto"/>
        <w:left w:val="none" w:sz="0" w:space="0" w:color="auto"/>
        <w:bottom w:val="none" w:sz="0" w:space="0" w:color="auto"/>
        <w:right w:val="none" w:sz="0" w:space="0" w:color="auto"/>
      </w:divBdr>
    </w:div>
    <w:div w:id="2092114163">
      <w:bodyDiv w:val="1"/>
      <w:marLeft w:val="0"/>
      <w:marRight w:val="0"/>
      <w:marTop w:val="0"/>
      <w:marBottom w:val="0"/>
      <w:divBdr>
        <w:top w:val="none" w:sz="0" w:space="0" w:color="auto"/>
        <w:left w:val="none" w:sz="0" w:space="0" w:color="auto"/>
        <w:bottom w:val="none" w:sz="0" w:space="0" w:color="auto"/>
        <w:right w:val="none" w:sz="0" w:space="0" w:color="auto"/>
      </w:divBdr>
    </w:div>
    <w:div w:id="2092312241">
      <w:bodyDiv w:val="1"/>
      <w:marLeft w:val="0"/>
      <w:marRight w:val="0"/>
      <w:marTop w:val="0"/>
      <w:marBottom w:val="0"/>
      <w:divBdr>
        <w:top w:val="none" w:sz="0" w:space="0" w:color="auto"/>
        <w:left w:val="none" w:sz="0" w:space="0" w:color="auto"/>
        <w:bottom w:val="none" w:sz="0" w:space="0" w:color="auto"/>
        <w:right w:val="none" w:sz="0" w:space="0" w:color="auto"/>
      </w:divBdr>
    </w:div>
    <w:div w:id="2092920174">
      <w:bodyDiv w:val="1"/>
      <w:marLeft w:val="0"/>
      <w:marRight w:val="0"/>
      <w:marTop w:val="0"/>
      <w:marBottom w:val="0"/>
      <w:divBdr>
        <w:top w:val="none" w:sz="0" w:space="0" w:color="auto"/>
        <w:left w:val="none" w:sz="0" w:space="0" w:color="auto"/>
        <w:bottom w:val="none" w:sz="0" w:space="0" w:color="auto"/>
        <w:right w:val="none" w:sz="0" w:space="0" w:color="auto"/>
      </w:divBdr>
    </w:div>
    <w:div w:id="2093967070">
      <w:bodyDiv w:val="1"/>
      <w:marLeft w:val="0"/>
      <w:marRight w:val="0"/>
      <w:marTop w:val="0"/>
      <w:marBottom w:val="0"/>
      <w:divBdr>
        <w:top w:val="none" w:sz="0" w:space="0" w:color="auto"/>
        <w:left w:val="none" w:sz="0" w:space="0" w:color="auto"/>
        <w:bottom w:val="none" w:sz="0" w:space="0" w:color="auto"/>
        <w:right w:val="none" w:sz="0" w:space="0" w:color="auto"/>
      </w:divBdr>
    </w:div>
    <w:div w:id="2094079971">
      <w:bodyDiv w:val="1"/>
      <w:marLeft w:val="0"/>
      <w:marRight w:val="0"/>
      <w:marTop w:val="0"/>
      <w:marBottom w:val="0"/>
      <w:divBdr>
        <w:top w:val="none" w:sz="0" w:space="0" w:color="auto"/>
        <w:left w:val="none" w:sz="0" w:space="0" w:color="auto"/>
        <w:bottom w:val="none" w:sz="0" w:space="0" w:color="auto"/>
        <w:right w:val="none" w:sz="0" w:space="0" w:color="auto"/>
      </w:divBdr>
    </w:div>
    <w:div w:id="2094231267">
      <w:bodyDiv w:val="1"/>
      <w:marLeft w:val="0"/>
      <w:marRight w:val="0"/>
      <w:marTop w:val="0"/>
      <w:marBottom w:val="0"/>
      <w:divBdr>
        <w:top w:val="none" w:sz="0" w:space="0" w:color="auto"/>
        <w:left w:val="none" w:sz="0" w:space="0" w:color="auto"/>
        <w:bottom w:val="none" w:sz="0" w:space="0" w:color="auto"/>
        <w:right w:val="none" w:sz="0" w:space="0" w:color="auto"/>
      </w:divBdr>
    </w:div>
    <w:div w:id="2094545002">
      <w:bodyDiv w:val="1"/>
      <w:marLeft w:val="0"/>
      <w:marRight w:val="0"/>
      <w:marTop w:val="0"/>
      <w:marBottom w:val="0"/>
      <w:divBdr>
        <w:top w:val="none" w:sz="0" w:space="0" w:color="auto"/>
        <w:left w:val="none" w:sz="0" w:space="0" w:color="auto"/>
        <w:bottom w:val="none" w:sz="0" w:space="0" w:color="auto"/>
        <w:right w:val="none" w:sz="0" w:space="0" w:color="auto"/>
      </w:divBdr>
    </w:div>
    <w:div w:id="2095972442">
      <w:bodyDiv w:val="1"/>
      <w:marLeft w:val="0"/>
      <w:marRight w:val="0"/>
      <w:marTop w:val="0"/>
      <w:marBottom w:val="0"/>
      <w:divBdr>
        <w:top w:val="none" w:sz="0" w:space="0" w:color="auto"/>
        <w:left w:val="none" w:sz="0" w:space="0" w:color="auto"/>
        <w:bottom w:val="none" w:sz="0" w:space="0" w:color="auto"/>
        <w:right w:val="none" w:sz="0" w:space="0" w:color="auto"/>
      </w:divBdr>
    </w:div>
    <w:div w:id="2096392663">
      <w:bodyDiv w:val="1"/>
      <w:marLeft w:val="0"/>
      <w:marRight w:val="0"/>
      <w:marTop w:val="0"/>
      <w:marBottom w:val="0"/>
      <w:divBdr>
        <w:top w:val="none" w:sz="0" w:space="0" w:color="auto"/>
        <w:left w:val="none" w:sz="0" w:space="0" w:color="auto"/>
        <w:bottom w:val="none" w:sz="0" w:space="0" w:color="auto"/>
        <w:right w:val="none" w:sz="0" w:space="0" w:color="auto"/>
      </w:divBdr>
    </w:div>
    <w:div w:id="2096397466">
      <w:bodyDiv w:val="1"/>
      <w:marLeft w:val="0"/>
      <w:marRight w:val="0"/>
      <w:marTop w:val="0"/>
      <w:marBottom w:val="0"/>
      <w:divBdr>
        <w:top w:val="none" w:sz="0" w:space="0" w:color="auto"/>
        <w:left w:val="none" w:sz="0" w:space="0" w:color="auto"/>
        <w:bottom w:val="none" w:sz="0" w:space="0" w:color="auto"/>
        <w:right w:val="none" w:sz="0" w:space="0" w:color="auto"/>
      </w:divBdr>
    </w:div>
    <w:div w:id="2097431585">
      <w:bodyDiv w:val="1"/>
      <w:marLeft w:val="0"/>
      <w:marRight w:val="0"/>
      <w:marTop w:val="0"/>
      <w:marBottom w:val="0"/>
      <w:divBdr>
        <w:top w:val="none" w:sz="0" w:space="0" w:color="auto"/>
        <w:left w:val="none" w:sz="0" w:space="0" w:color="auto"/>
        <w:bottom w:val="none" w:sz="0" w:space="0" w:color="auto"/>
        <w:right w:val="none" w:sz="0" w:space="0" w:color="auto"/>
      </w:divBdr>
    </w:div>
    <w:div w:id="2097439166">
      <w:bodyDiv w:val="1"/>
      <w:marLeft w:val="0"/>
      <w:marRight w:val="0"/>
      <w:marTop w:val="0"/>
      <w:marBottom w:val="0"/>
      <w:divBdr>
        <w:top w:val="none" w:sz="0" w:space="0" w:color="auto"/>
        <w:left w:val="none" w:sz="0" w:space="0" w:color="auto"/>
        <w:bottom w:val="none" w:sz="0" w:space="0" w:color="auto"/>
        <w:right w:val="none" w:sz="0" w:space="0" w:color="auto"/>
      </w:divBdr>
    </w:div>
    <w:div w:id="2099400668">
      <w:bodyDiv w:val="1"/>
      <w:marLeft w:val="0"/>
      <w:marRight w:val="0"/>
      <w:marTop w:val="0"/>
      <w:marBottom w:val="0"/>
      <w:divBdr>
        <w:top w:val="none" w:sz="0" w:space="0" w:color="auto"/>
        <w:left w:val="none" w:sz="0" w:space="0" w:color="auto"/>
        <w:bottom w:val="none" w:sz="0" w:space="0" w:color="auto"/>
        <w:right w:val="none" w:sz="0" w:space="0" w:color="auto"/>
      </w:divBdr>
    </w:div>
    <w:div w:id="2100523848">
      <w:bodyDiv w:val="1"/>
      <w:marLeft w:val="0"/>
      <w:marRight w:val="0"/>
      <w:marTop w:val="0"/>
      <w:marBottom w:val="0"/>
      <w:divBdr>
        <w:top w:val="none" w:sz="0" w:space="0" w:color="auto"/>
        <w:left w:val="none" w:sz="0" w:space="0" w:color="auto"/>
        <w:bottom w:val="none" w:sz="0" w:space="0" w:color="auto"/>
        <w:right w:val="none" w:sz="0" w:space="0" w:color="auto"/>
      </w:divBdr>
    </w:div>
    <w:div w:id="2100976462">
      <w:bodyDiv w:val="1"/>
      <w:marLeft w:val="0"/>
      <w:marRight w:val="0"/>
      <w:marTop w:val="0"/>
      <w:marBottom w:val="0"/>
      <w:divBdr>
        <w:top w:val="none" w:sz="0" w:space="0" w:color="auto"/>
        <w:left w:val="none" w:sz="0" w:space="0" w:color="auto"/>
        <w:bottom w:val="none" w:sz="0" w:space="0" w:color="auto"/>
        <w:right w:val="none" w:sz="0" w:space="0" w:color="auto"/>
      </w:divBdr>
    </w:div>
    <w:div w:id="2102796761">
      <w:bodyDiv w:val="1"/>
      <w:marLeft w:val="0"/>
      <w:marRight w:val="0"/>
      <w:marTop w:val="0"/>
      <w:marBottom w:val="0"/>
      <w:divBdr>
        <w:top w:val="none" w:sz="0" w:space="0" w:color="auto"/>
        <w:left w:val="none" w:sz="0" w:space="0" w:color="auto"/>
        <w:bottom w:val="none" w:sz="0" w:space="0" w:color="auto"/>
        <w:right w:val="none" w:sz="0" w:space="0" w:color="auto"/>
      </w:divBdr>
    </w:div>
    <w:div w:id="2103142221">
      <w:bodyDiv w:val="1"/>
      <w:marLeft w:val="0"/>
      <w:marRight w:val="0"/>
      <w:marTop w:val="0"/>
      <w:marBottom w:val="0"/>
      <w:divBdr>
        <w:top w:val="none" w:sz="0" w:space="0" w:color="auto"/>
        <w:left w:val="none" w:sz="0" w:space="0" w:color="auto"/>
        <w:bottom w:val="none" w:sz="0" w:space="0" w:color="auto"/>
        <w:right w:val="none" w:sz="0" w:space="0" w:color="auto"/>
      </w:divBdr>
    </w:div>
    <w:div w:id="2103255956">
      <w:bodyDiv w:val="1"/>
      <w:marLeft w:val="0"/>
      <w:marRight w:val="0"/>
      <w:marTop w:val="0"/>
      <w:marBottom w:val="0"/>
      <w:divBdr>
        <w:top w:val="none" w:sz="0" w:space="0" w:color="auto"/>
        <w:left w:val="none" w:sz="0" w:space="0" w:color="auto"/>
        <w:bottom w:val="none" w:sz="0" w:space="0" w:color="auto"/>
        <w:right w:val="none" w:sz="0" w:space="0" w:color="auto"/>
      </w:divBdr>
    </w:div>
    <w:div w:id="2104572764">
      <w:bodyDiv w:val="1"/>
      <w:marLeft w:val="0"/>
      <w:marRight w:val="0"/>
      <w:marTop w:val="0"/>
      <w:marBottom w:val="0"/>
      <w:divBdr>
        <w:top w:val="none" w:sz="0" w:space="0" w:color="auto"/>
        <w:left w:val="none" w:sz="0" w:space="0" w:color="auto"/>
        <w:bottom w:val="none" w:sz="0" w:space="0" w:color="auto"/>
        <w:right w:val="none" w:sz="0" w:space="0" w:color="auto"/>
      </w:divBdr>
    </w:div>
    <w:div w:id="2105176931">
      <w:bodyDiv w:val="1"/>
      <w:marLeft w:val="0"/>
      <w:marRight w:val="0"/>
      <w:marTop w:val="0"/>
      <w:marBottom w:val="0"/>
      <w:divBdr>
        <w:top w:val="none" w:sz="0" w:space="0" w:color="auto"/>
        <w:left w:val="none" w:sz="0" w:space="0" w:color="auto"/>
        <w:bottom w:val="none" w:sz="0" w:space="0" w:color="auto"/>
        <w:right w:val="none" w:sz="0" w:space="0" w:color="auto"/>
      </w:divBdr>
    </w:div>
    <w:div w:id="2105300405">
      <w:bodyDiv w:val="1"/>
      <w:marLeft w:val="0"/>
      <w:marRight w:val="0"/>
      <w:marTop w:val="0"/>
      <w:marBottom w:val="0"/>
      <w:divBdr>
        <w:top w:val="none" w:sz="0" w:space="0" w:color="auto"/>
        <w:left w:val="none" w:sz="0" w:space="0" w:color="auto"/>
        <w:bottom w:val="none" w:sz="0" w:space="0" w:color="auto"/>
        <w:right w:val="none" w:sz="0" w:space="0" w:color="auto"/>
      </w:divBdr>
    </w:div>
    <w:div w:id="2105569082">
      <w:bodyDiv w:val="1"/>
      <w:marLeft w:val="0"/>
      <w:marRight w:val="0"/>
      <w:marTop w:val="0"/>
      <w:marBottom w:val="0"/>
      <w:divBdr>
        <w:top w:val="none" w:sz="0" w:space="0" w:color="auto"/>
        <w:left w:val="none" w:sz="0" w:space="0" w:color="auto"/>
        <w:bottom w:val="none" w:sz="0" w:space="0" w:color="auto"/>
        <w:right w:val="none" w:sz="0" w:space="0" w:color="auto"/>
      </w:divBdr>
    </w:div>
    <w:div w:id="2106723830">
      <w:bodyDiv w:val="1"/>
      <w:marLeft w:val="0"/>
      <w:marRight w:val="0"/>
      <w:marTop w:val="0"/>
      <w:marBottom w:val="0"/>
      <w:divBdr>
        <w:top w:val="none" w:sz="0" w:space="0" w:color="auto"/>
        <w:left w:val="none" w:sz="0" w:space="0" w:color="auto"/>
        <w:bottom w:val="none" w:sz="0" w:space="0" w:color="auto"/>
        <w:right w:val="none" w:sz="0" w:space="0" w:color="auto"/>
      </w:divBdr>
    </w:div>
    <w:div w:id="2106997663">
      <w:bodyDiv w:val="1"/>
      <w:marLeft w:val="0"/>
      <w:marRight w:val="0"/>
      <w:marTop w:val="0"/>
      <w:marBottom w:val="0"/>
      <w:divBdr>
        <w:top w:val="none" w:sz="0" w:space="0" w:color="auto"/>
        <w:left w:val="none" w:sz="0" w:space="0" w:color="auto"/>
        <w:bottom w:val="none" w:sz="0" w:space="0" w:color="auto"/>
        <w:right w:val="none" w:sz="0" w:space="0" w:color="auto"/>
      </w:divBdr>
    </w:div>
    <w:div w:id="2107194411">
      <w:bodyDiv w:val="1"/>
      <w:marLeft w:val="0"/>
      <w:marRight w:val="0"/>
      <w:marTop w:val="0"/>
      <w:marBottom w:val="0"/>
      <w:divBdr>
        <w:top w:val="none" w:sz="0" w:space="0" w:color="auto"/>
        <w:left w:val="none" w:sz="0" w:space="0" w:color="auto"/>
        <w:bottom w:val="none" w:sz="0" w:space="0" w:color="auto"/>
        <w:right w:val="none" w:sz="0" w:space="0" w:color="auto"/>
      </w:divBdr>
    </w:div>
    <w:div w:id="2107387556">
      <w:bodyDiv w:val="1"/>
      <w:marLeft w:val="0"/>
      <w:marRight w:val="0"/>
      <w:marTop w:val="0"/>
      <w:marBottom w:val="0"/>
      <w:divBdr>
        <w:top w:val="none" w:sz="0" w:space="0" w:color="auto"/>
        <w:left w:val="none" w:sz="0" w:space="0" w:color="auto"/>
        <w:bottom w:val="none" w:sz="0" w:space="0" w:color="auto"/>
        <w:right w:val="none" w:sz="0" w:space="0" w:color="auto"/>
      </w:divBdr>
    </w:div>
    <w:div w:id="2107798430">
      <w:bodyDiv w:val="1"/>
      <w:marLeft w:val="0"/>
      <w:marRight w:val="0"/>
      <w:marTop w:val="0"/>
      <w:marBottom w:val="0"/>
      <w:divBdr>
        <w:top w:val="none" w:sz="0" w:space="0" w:color="auto"/>
        <w:left w:val="none" w:sz="0" w:space="0" w:color="auto"/>
        <w:bottom w:val="none" w:sz="0" w:space="0" w:color="auto"/>
        <w:right w:val="none" w:sz="0" w:space="0" w:color="auto"/>
      </w:divBdr>
    </w:div>
    <w:div w:id="2108958203">
      <w:bodyDiv w:val="1"/>
      <w:marLeft w:val="0"/>
      <w:marRight w:val="0"/>
      <w:marTop w:val="0"/>
      <w:marBottom w:val="0"/>
      <w:divBdr>
        <w:top w:val="none" w:sz="0" w:space="0" w:color="auto"/>
        <w:left w:val="none" w:sz="0" w:space="0" w:color="auto"/>
        <w:bottom w:val="none" w:sz="0" w:space="0" w:color="auto"/>
        <w:right w:val="none" w:sz="0" w:space="0" w:color="auto"/>
      </w:divBdr>
    </w:div>
    <w:div w:id="2112509489">
      <w:bodyDiv w:val="1"/>
      <w:marLeft w:val="0"/>
      <w:marRight w:val="0"/>
      <w:marTop w:val="0"/>
      <w:marBottom w:val="0"/>
      <w:divBdr>
        <w:top w:val="none" w:sz="0" w:space="0" w:color="auto"/>
        <w:left w:val="none" w:sz="0" w:space="0" w:color="auto"/>
        <w:bottom w:val="none" w:sz="0" w:space="0" w:color="auto"/>
        <w:right w:val="none" w:sz="0" w:space="0" w:color="auto"/>
      </w:divBdr>
    </w:div>
    <w:div w:id="2113278707">
      <w:bodyDiv w:val="1"/>
      <w:marLeft w:val="0"/>
      <w:marRight w:val="0"/>
      <w:marTop w:val="0"/>
      <w:marBottom w:val="0"/>
      <w:divBdr>
        <w:top w:val="none" w:sz="0" w:space="0" w:color="auto"/>
        <w:left w:val="none" w:sz="0" w:space="0" w:color="auto"/>
        <w:bottom w:val="none" w:sz="0" w:space="0" w:color="auto"/>
        <w:right w:val="none" w:sz="0" w:space="0" w:color="auto"/>
      </w:divBdr>
    </w:div>
    <w:div w:id="2114663030">
      <w:bodyDiv w:val="1"/>
      <w:marLeft w:val="0"/>
      <w:marRight w:val="0"/>
      <w:marTop w:val="0"/>
      <w:marBottom w:val="0"/>
      <w:divBdr>
        <w:top w:val="none" w:sz="0" w:space="0" w:color="auto"/>
        <w:left w:val="none" w:sz="0" w:space="0" w:color="auto"/>
        <w:bottom w:val="none" w:sz="0" w:space="0" w:color="auto"/>
        <w:right w:val="none" w:sz="0" w:space="0" w:color="auto"/>
      </w:divBdr>
    </w:div>
    <w:div w:id="2114813764">
      <w:bodyDiv w:val="1"/>
      <w:marLeft w:val="0"/>
      <w:marRight w:val="0"/>
      <w:marTop w:val="0"/>
      <w:marBottom w:val="0"/>
      <w:divBdr>
        <w:top w:val="none" w:sz="0" w:space="0" w:color="auto"/>
        <w:left w:val="none" w:sz="0" w:space="0" w:color="auto"/>
        <w:bottom w:val="none" w:sz="0" w:space="0" w:color="auto"/>
        <w:right w:val="none" w:sz="0" w:space="0" w:color="auto"/>
      </w:divBdr>
    </w:div>
    <w:div w:id="2115251294">
      <w:bodyDiv w:val="1"/>
      <w:marLeft w:val="0"/>
      <w:marRight w:val="0"/>
      <w:marTop w:val="0"/>
      <w:marBottom w:val="0"/>
      <w:divBdr>
        <w:top w:val="none" w:sz="0" w:space="0" w:color="auto"/>
        <w:left w:val="none" w:sz="0" w:space="0" w:color="auto"/>
        <w:bottom w:val="none" w:sz="0" w:space="0" w:color="auto"/>
        <w:right w:val="none" w:sz="0" w:space="0" w:color="auto"/>
      </w:divBdr>
    </w:div>
    <w:div w:id="2115900190">
      <w:bodyDiv w:val="1"/>
      <w:marLeft w:val="0"/>
      <w:marRight w:val="0"/>
      <w:marTop w:val="0"/>
      <w:marBottom w:val="0"/>
      <w:divBdr>
        <w:top w:val="none" w:sz="0" w:space="0" w:color="auto"/>
        <w:left w:val="none" w:sz="0" w:space="0" w:color="auto"/>
        <w:bottom w:val="none" w:sz="0" w:space="0" w:color="auto"/>
        <w:right w:val="none" w:sz="0" w:space="0" w:color="auto"/>
      </w:divBdr>
    </w:div>
    <w:div w:id="2116553371">
      <w:bodyDiv w:val="1"/>
      <w:marLeft w:val="0"/>
      <w:marRight w:val="0"/>
      <w:marTop w:val="0"/>
      <w:marBottom w:val="0"/>
      <w:divBdr>
        <w:top w:val="none" w:sz="0" w:space="0" w:color="auto"/>
        <w:left w:val="none" w:sz="0" w:space="0" w:color="auto"/>
        <w:bottom w:val="none" w:sz="0" w:space="0" w:color="auto"/>
        <w:right w:val="none" w:sz="0" w:space="0" w:color="auto"/>
      </w:divBdr>
    </w:div>
    <w:div w:id="2116822671">
      <w:bodyDiv w:val="1"/>
      <w:marLeft w:val="0"/>
      <w:marRight w:val="0"/>
      <w:marTop w:val="0"/>
      <w:marBottom w:val="0"/>
      <w:divBdr>
        <w:top w:val="none" w:sz="0" w:space="0" w:color="auto"/>
        <w:left w:val="none" w:sz="0" w:space="0" w:color="auto"/>
        <w:bottom w:val="none" w:sz="0" w:space="0" w:color="auto"/>
        <w:right w:val="none" w:sz="0" w:space="0" w:color="auto"/>
      </w:divBdr>
    </w:div>
    <w:div w:id="2117358113">
      <w:bodyDiv w:val="1"/>
      <w:marLeft w:val="0"/>
      <w:marRight w:val="0"/>
      <w:marTop w:val="0"/>
      <w:marBottom w:val="0"/>
      <w:divBdr>
        <w:top w:val="none" w:sz="0" w:space="0" w:color="auto"/>
        <w:left w:val="none" w:sz="0" w:space="0" w:color="auto"/>
        <w:bottom w:val="none" w:sz="0" w:space="0" w:color="auto"/>
        <w:right w:val="none" w:sz="0" w:space="0" w:color="auto"/>
      </w:divBdr>
    </w:div>
    <w:div w:id="2117404963">
      <w:bodyDiv w:val="1"/>
      <w:marLeft w:val="0"/>
      <w:marRight w:val="0"/>
      <w:marTop w:val="0"/>
      <w:marBottom w:val="0"/>
      <w:divBdr>
        <w:top w:val="none" w:sz="0" w:space="0" w:color="auto"/>
        <w:left w:val="none" w:sz="0" w:space="0" w:color="auto"/>
        <w:bottom w:val="none" w:sz="0" w:space="0" w:color="auto"/>
        <w:right w:val="none" w:sz="0" w:space="0" w:color="auto"/>
      </w:divBdr>
    </w:div>
    <w:div w:id="2118215348">
      <w:bodyDiv w:val="1"/>
      <w:marLeft w:val="0"/>
      <w:marRight w:val="0"/>
      <w:marTop w:val="0"/>
      <w:marBottom w:val="0"/>
      <w:divBdr>
        <w:top w:val="none" w:sz="0" w:space="0" w:color="auto"/>
        <w:left w:val="none" w:sz="0" w:space="0" w:color="auto"/>
        <w:bottom w:val="none" w:sz="0" w:space="0" w:color="auto"/>
        <w:right w:val="none" w:sz="0" w:space="0" w:color="auto"/>
      </w:divBdr>
    </w:div>
    <w:div w:id="2118862263">
      <w:bodyDiv w:val="1"/>
      <w:marLeft w:val="0"/>
      <w:marRight w:val="0"/>
      <w:marTop w:val="0"/>
      <w:marBottom w:val="0"/>
      <w:divBdr>
        <w:top w:val="none" w:sz="0" w:space="0" w:color="auto"/>
        <w:left w:val="none" w:sz="0" w:space="0" w:color="auto"/>
        <w:bottom w:val="none" w:sz="0" w:space="0" w:color="auto"/>
        <w:right w:val="none" w:sz="0" w:space="0" w:color="auto"/>
      </w:divBdr>
    </w:div>
    <w:div w:id="2118866513">
      <w:bodyDiv w:val="1"/>
      <w:marLeft w:val="0"/>
      <w:marRight w:val="0"/>
      <w:marTop w:val="0"/>
      <w:marBottom w:val="0"/>
      <w:divBdr>
        <w:top w:val="none" w:sz="0" w:space="0" w:color="auto"/>
        <w:left w:val="none" w:sz="0" w:space="0" w:color="auto"/>
        <w:bottom w:val="none" w:sz="0" w:space="0" w:color="auto"/>
        <w:right w:val="none" w:sz="0" w:space="0" w:color="auto"/>
      </w:divBdr>
    </w:div>
    <w:div w:id="2119518782">
      <w:bodyDiv w:val="1"/>
      <w:marLeft w:val="0"/>
      <w:marRight w:val="0"/>
      <w:marTop w:val="0"/>
      <w:marBottom w:val="0"/>
      <w:divBdr>
        <w:top w:val="none" w:sz="0" w:space="0" w:color="auto"/>
        <w:left w:val="none" w:sz="0" w:space="0" w:color="auto"/>
        <w:bottom w:val="none" w:sz="0" w:space="0" w:color="auto"/>
        <w:right w:val="none" w:sz="0" w:space="0" w:color="auto"/>
      </w:divBdr>
    </w:div>
    <w:div w:id="2119786371">
      <w:bodyDiv w:val="1"/>
      <w:marLeft w:val="0"/>
      <w:marRight w:val="0"/>
      <w:marTop w:val="0"/>
      <w:marBottom w:val="0"/>
      <w:divBdr>
        <w:top w:val="none" w:sz="0" w:space="0" w:color="auto"/>
        <w:left w:val="none" w:sz="0" w:space="0" w:color="auto"/>
        <w:bottom w:val="none" w:sz="0" w:space="0" w:color="auto"/>
        <w:right w:val="none" w:sz="0" w:space="0" w:color="auto"/>
      </w:divBdr>
    </w:div>
    <w:div w:id="2120248902">
      <w:bodyDiv w:val="1"/>
      <w:marLeft w:val="0"/>
      <w:marRight w:val="0"/>
      <w:marTop w:val="0"/>
      <w:marBottom w:val="0"/>
      <w:divBdr>
        <w:top w:val="none" w:sz="0" w:space="0" w:color="auto"/>
        <w:left w:val="none" w:sz="0" w:space="0" w:color="auto"/>
        <w:bottom w:val="none" w:sz="0" w:space="0" w:color="auto"/>
        <w:right w:val="none" w:sz="0" w:space="0" w:color="auto"/>
      </w:divBdr>
    </w:div>
    <w:div w:id="2120905263">
      <w:bodyDiv w:val="1"/>
      <w:marLeft w:val="0"/>
      <w:marRight w:val="0"/>
      <w:marTop w:val="0"/>
      <w:marBottom w:val="0"/>
      <w:divBdr>
        <w:top w:val="none" w:sz="0" w:space="0" w:color="auto"/>
        <w:left w:val="none" w:sz="0" w:space="0" w:color="auto"/>
        <w:bottom w:val="none" w:sz="0" w:space="0" w:color="auto"/>
        <w:right w:val="none" w:sz="0" w:space="0" w:color="auto"/>
      </w:divBdr>
    </w:div>
    <w:div w:id="2122458481">
      <w:bodyDiv w:val="1"/>
      <w:marLeft w:val="0"/>
      <w:marRight w:val="0"/>
      <w:marTop w:val="0"/>
      <w:marBottom w:val="0"/>
      <w:divBdr>
        <w:top w:val="none" w:sz="0" w:space="0" w:color="auto"/>
        <w:left w:val="none" w:sz="0" w:space="0" w:color="auto"/>
        <w:bottom w:val="none" w:sz="0" w:space="0" w:color="auto"/>
        <w:right w:val="none" w:sz="0" w:space="0" w:color="auto"/>
      </w:divBdr>
    </w:div>
    <w:div w:id="2123721292">
      <w:bodyDiv w:val="1"/>
      <w:marLeft w:val="0"/>
      <w:marRight w:val="0"/>
      <w:marTop w:val="0"/>
      <w:marBottom w:val="0"/>
      <w:divBdr>
        <w:top w:val="none" w:sz="0" w:space="0" w:color="auto"/>
        <w:left w:val="none" w:sz="0" w:space="0" w:color="auto"/>
        <w:bottom w:val="none" w:sz="0" w:space="0" w:color="auto"/>
        <w:right w:val="none" w:sz="0" w:space="0" w:color="auto"/>
      </w:divBdr>
    </w:div>
    <w:div w:id="2123761768">
      <w:bodyDiv w:val="1"/>
      <w:marLeft w:val="0"/>
      <w:marRight w:val="0"/>
      <w:marTop w:val="0"/>
      <w:marBottom w:val="0"/>
      <w:divBdr>
        <w:top w:val="none" w:sz="0" w:space="0" w:color="auto"/>
        <w:left w:val="none" w:sz="0" w:space="0" w:color="auto"/>
        <w:bottom w:val="none" w:sz="0" w:space="0" w:color="auto"/>
        <w:right w:val="none" w:sz="0" w:space="0" w:color="auto"/>
      </w:divBdr>
    </w:div>
    <w:div w:id="2123917422">
      <w:bodyDiv w:val="1"/>
      <w:marLeft w:val="0"/>
      <w:marRight w:val="0"/>
      <w:marTop w:val="0"/>
      <w:marBottom w:val="0"/>
      <w:divBdr>
        <w:top w:val="none" w:sz="0" w:space="0" w:color="auto"/>
        <w:left w:val="none" w:sz="0" w:space="0" w:color="auto"/>
        <w:bottom w:val="none" w:sz="0" w:space="0" w:color="auto"/>
        <w:right w:val="none" w:sz="0" w:space="0" w:color="auto"/>
      </w:divBdr>
    </w:div>
    <w:div w:id="2125735150">
      <w:bodyDiv w:val="1"/>
      <w:marLeft w:val="0"/>
      <w:marRight w:val="0"/>
      <w:marTop w:val="0"/>
      <w:marBottom w:val="0"/>
      <w:divBdr>
        <w:top w:val="none" w:sz="0" w:space="0" w:color="auto"/>
        <w:left w:val="none" w:sz="0" w:space="0" w:color="auto"/>
        <w:bottom w:val="none" w:sz="0" w:space="0" w:color="auto"/>
        <w:right w:val="none" w:sz="0" w:space="0" w:color="auto"/>
      </w:divBdr>
    </w:div>
    <w:div w:id="2126997695">
      <w:bodyDiv w:val="1"/>
      <w:marLeft w:val="0"/>
      <w:marRight w:val="0"/>
      <w:marTop w:val="0"/>
      <w:marBottom w:val="0"/>
      <w:divBdr>
        <w:top w:val="none" w:sz="0" w:space="0" w:color="auto"/>
        <w:left w:val="none" w:sz="0" w:space="0" w:color="auto"/>
        <w:bottom w:val="none" w:sz="0" w:space="0" w:color="auto"/>
        <w:right w:val="none" w:sz="0" w:space="0" w:color="auto"/>
      </w:divBdr>
    </w:div>
    <w:div w:id="2127119161">
      <w:bodyDiv w:val="1"/>
      <w:marLeft w:val="0"/>
      <w:marRight w:val="0"/>
      <w:marTop w:val="0"/>
      <w:marBottom w:val="0"/>
      <w:divBdr>
        <w:top w:val="none" w:sz="0" w:space="0" w:color="auto"/>
        <w:left w:val="none" w:sz="0" w:space="0" w:color="auto"/>
        <w:bottom w:val="none" w:sz="0" w:space="0" w:color="auto"/>
        <w:right w:val="none" w:sz="0" w:space="0" w:color="auto"/>
      </w:divBdr>
    </w:div>
    <w:div w:id="2129352629">
      <w:bodyDiv w:val="1"/>
      <w:marLeft w:val="0"/>
      <w:marRight w:val="0"/>
      <w:marTop w:val="0"/>
      <w:marBottom w:val="0"/>
      <w:divBdr>
        <w:top w:val="none" w:sz="0" w:space="0" w:color="auto"/>
        <w:left w:val="none" w:sz="0" w:space="0" w:color="auto"/>
        <w:bottom w:val="none" w:sz="0" w:space="0" w:color="auto"/>
        <w:right w:val="none" w:sz="0" w:space="0" w:color="auto"/>
      </w:divBdr>
    </w:div>
    <w:div w:id="2129470711">
      <w:bodyDiv w:val="1"/>
      <w:marLeft w:val="0"/>
      <w:marRight w:val="0"/>
      <w:marTop w:val="0"/>
      <w:marBottom w:val="0"/>
      <w:divBdr>
        <w:top w:val="none" w:sz="0" w:space="0" w:color="auto"/>
        <w:left w:val="none" w:sz="0" w:space="0" w:color="auto"/>
        <w:bottom w:val="none" w:sz="0" w:space="0" w:color="auto"/>
        <w:right w:val="none" w:sz="0" w:space="0" w:color="auto"/>
      </w:divBdr>
    </w:div>
    <w:div w:id="2129815373">
      <w:bodyDiv w:val="1"/>
      <w:marLeft w:val="0"/>
      <w:marRight w:val="0"/>
      <w:marTop w:val="0"/>
      <w:marBottom w:val="0"/>
      <w:divBdr>
        <w:top w:val="none" w:sz="0" w:space="0" w:color="auto"/>
        <w:left w:val="none" w:sz="0" w:space="0" w:color="auto"/>
        <w:bottom w:val="none" w:sz="0" w:space="0" w:color="auto"/>
        <w:right w:val="none" w:sz="0" w:space="0" w:color="auto"/>
      </w:divBdr>
    </w:div>
    <w:div w:id="2130008544">
      <w:bodyDiv w:val="1"/>
      <w:marLeft w:val="0"/>
      <w:marRight w:val="0"/>
      <w:marTop w:val="0"/>
      <w:marBottom w:val="0"/>
      <w:divBdr>
        <w:top w:val="none" w:sz="0" w:space="0" w:color="auto"/>
        <w:left w:val="none" w:sz="0" w:space="0" w:color="auto"/>
        <w:bottom w:val="none" w:sz="0" w:space="0" w:color="auto"/>
        <w:right w:val="none" w:sz="0" w:space="0" w:color="auto"/>
      </w:divBdr>
    </w:div>
    <w:div w:id="2130009176">
      <w:bodyDiv w:val="1"/>
      <w:marLeft w:val="0"/>
      <w:marRight w:val="0"/>
      <w:marTop w:val="0"/>
      <w:marBottom w:val="0"/>
      <w:divBdr>
        <w:top w:val="none" w:sz="0" w:space="0" w:color="auto"/>
        <w:left w:val="none" w:sz="0" w:space="0" w:color="auto"/>
        <w:bottom w:val="none" w:sz="0" w:space="0" w:color="auto"/>
        <w:right w:val="none" w:sz="0" w:space="0" w:color="auto"/>
      </w:divBdr>
    </w:div>
    <w:div w:id="2130539034">
      <w:bodyDiv w:val="1"/>
      <w:marLeft w:val="0"/>
      <w:marRight w:val="0"/>
      <w:marTop w:val="0"/>
      <w:marBottom w:val="0"/>
      <w:divBdr>
        <w:top w:val="none" w:sz="0" w:space="0" w:color="auto"/>
        <w:left w:val="none" w:sz="0" w:space="0" w:color="auto"/>
        <w:bottom w:val="none" w:sz="0" w:space="0" w:color="auto"/>
        <w:right w:val="none" w:sz="0" w:space="0" w:color="auto"/>
      </w:divBdr>
    </w:div>
    <w:div w:id="2130581795">
      <w:bodyDiv w:val="1"/>
      <w:marLeft w:val="0"/>
      <w:marRight w:val="0"/>
      <w:marTop w:val="0"/>
      <w:marBottom w:val="0"/>
      <w:divBdr>
        <w:top w:val="none" w:sz="0" w:space="0" w:color="auto"/>
        <w:left w:val="none" w:sz="0" w:space="0" w:color="auto"/>
        <w:bottom w:val="none" w:sz="0" w:space="0" w:color="auto"/>
        <w:right w:val="none" w:sz="0" w:space="0" w:color="auto"/>
      </w:divBdr>
    </w:div>
    <w:div w:id="2130586670">
      <w:bodyDiv w:val="1"/>
      <w:marLeft w:val="0"/>
      <w:marRight w:val="0"/>
      <w:marTop w:val="0"/>
      <w:marBottom w:val="0"/>
      <w:divBdr>
        <w:top w:val="none" w:sz="0" w:space="0" w:color="auto"/>
        <w:left w:val="none" w:sz="0" w:space="0" w:color="auto"/>
        <w:bottom w:val="none" w:sz="0" w:space="0" w:color="auto"/>
        <w:right w:val="none" w:sz="0" w:space="0" w:color="auto"/>
      </w:divBdr>
    </w:div>
    <w:div w:id="2130928470">
      <w:bodyDiv w:val="1"/>
      <w:marLeft w:val="0"/>
      <w:marRight w:val="0"/>
      <w:marTop w:val="0"/>
      <w:marBottom w:val="0"/>
      <w:divBdr>
        <w:top w:val="none" w:sz="0" w:space="0" w:color="auto"/>
        <w:left w:val="none" w:sz="0" w:space="0" w:color="auto"/>
        <w:bottom w:val="none" w:sz="0" w:space="0" w:color="auto"/>
        <w:right w:val="none" w:sz="0" w:space="0" w:color="auto"/>
      </w:divBdr>
    </w:div>
    <w:div w:id="2131195504">
      <w:bodyDiv w:val="1"/>
      <w:marLeft w:val="0"/>
      <w:marRight w:val="0"/>
      <w:marTop w:val="0"/>
      <w:marBottom w:val="0"/>
      <w:divBdr>
        <w:top w:val="none" w:sz="0" w:space="0" w:color="auto"/>
        <w:left w:val="none" w:sz="0" w:space="0" w:color="auto"/>
        <w:bottom w:val="none" w:sz="0" w:space="0" w:color="auto"/>
        <w:right w:val="none" w:sz="0" w:space="0" w:color="auto"/>
      </w:divBdr>
    </w:div>
    <w:div w:id="2131392878">
      <w:bodyDiv w:val="1"/>
      <w:marLeft w:val="0"/>
      <w:marRight w:val="0"/>
      <w:marTop w:val="0"/>
      <w:marBottom w:val="0"/>
      <w:divBdr>
        <w:top w:val="none" w:sz="0" w:space="0" w:color="auto"/>
        <w:left w:val="none" w:sz="0" w:space="0" w:color="auto"/>
        <w:bottom w:val="none" w:sz="0" w:space="0" w:color="auto"/>
        <w:right w:val="none" w:sz="0" w:space="0" w:color="auto"/>
      </w:divBdr>
    </w:div>
    <w:div w:id="2132437029">
      <w:bodyDiv w:val="1"/>
      <w:marLeft w:val="0"/>
      <w:marRight w:val="0"/>
      <w:marTop w:val="0"/>
      <w:marBottom w:val="0"/>
      <w:divBdr>
        <w:top w:val="none" w:sz="0" w:space="0" w:color="auto"/>
        <w:left w:val="none" w:sz="0" w:space="0" w:color="auto"/>
        <w:bottom w:val="none" w:sz="0" w:space="0" w:color="auto"/>
        <w:right w:val="none" w:sz="0" w:space="0" w:color="auto"/>
      </w:divBdr>
    </w:div>
    <w:div w:id="2133091204">
      <w:bodyDiv w:val="1"/>
      <w:marLeft w:val="0"/>
      <w:marRight w:val="0"/>
      <w:marTop w:val="0"/>
      <w:marBottom w:val="0"/>
      <w:divBdr>
        <w:top w:val="none" w:sz="0" w:space="0" w:color="auto"/>
        <w:left w:val="none" w:sz="0" w:space="0" w:color="auto"/>
        <w:bottom w:val="none" w:sz="0" w:space="0" w:color="auto"/>
        <w:right w:val="none" w:sz="0" w:space="0" w:color="auto"/>
      </w:divBdr>
    </w:div>
    <w:div w:id="2134443936">
      <w:bodyDiv w:val="1"/>
      <w:marLeft w:val="0"/>
      <w:marRight w:val="0"/>
      <w:marTop w:val="0"/>
      <w:marBottom w:val="0"/>
      <w:divBdr>
        <w:top w:val="none" w:sz="0" w:space="0" w:color="auto"/>
        <w:left w:val="none" w:sz="0" w:space="0" w:color="auto"/>
        <w:bottom w:val="none" w:sz="0" w:space="0" w:color="auto"/>
        <w:right w:val="none" w:sz="0" w:space="0" w:color="auto"/>
      </w:divBdr>
    </w:div>
    <w:div w:id="2134980869">
      <w:bodyDiv w:val="1"/>
      <w:marLeft w:val="0"/>
      <w:marRight w:val="0"/>
      <w:marTop w:val="0"/>
      <w:marBottom w:val="0"/>
      <w:divBdr>
        <w:top w:val="none" w:sz="0" w:space="0" w:color="auto"/>
        <w:left w:val="none" w:sz="0" w:space="0" w:color="auto"/>
        <w:bottom w:val="none" w:sz="0" w:space="0" w:color="auto"/>
        <w:right w:val="none" w:sz="0" w:space="0" w:color="auto"/>
      </w:divBdr>
    </w:div>
    <w:div w:id="2135439554">
      <w:bodyDiv w:val="1"/>
      <w:marLeft w:val="0"/>
      <w:marRight w:val="0"/>
      <w:marTop w:val="0"/>
      <w:marBottom w:val="0"/>
      <w:divBdr>
        <w:top w:val="none" w:sz="0" w:space="0" w:color="auto"/>
        <w:left w:val="none" w:sz="0" w:space="0" w:color="auto"/>
        <w:bottom w:val="none" w:sz="0" w:space="0" w:color="auto"/>
        <w:right w:val="none" w:sz="0" w:space="0" w:color="auto"/>
      </w:divBdr>
    </w:div>
    <w:div w:id="2135825595">
      <w:bodyDiv w:val="1"/>
      <w:marLeft w:val="0"/>
      <w:marRight w:val="0"/>
      <w:marTop w:val="0"/>
      <w:marBottom w:val="0"/>
      <w:divBdr>
        <w:top w:val="none" w:sz="0" w:space="0" w:color="auto"/>
        <w:left w:val="none" w:sz="0" w:space="0" w:color="auto"/>
        <w:bottom w:val="none" w:sz="0" w:space="0" w:color="auto"/>
        <w:right w:val="none" w:sz="0" w:space="0" w:color="auto"/>
      </w:divBdr>
    </w:div>
    <w:div w:id="2135900596">
      <w:bodyDiv w:val="1"/>
      <w:marLeft w:val="0"/>
      <w:marRight w:val="0"/>
      <w:marTop w:val="0"/>
      <w:marBottom w:val="0"/>
      <w:divBdr>
        <w:top w:val="none" w:sz="0" w:space="0" w:color="auto"/>
        <w:left w:val="none" w:sz="0" w:space="0" w:color="auto"/>
        <w:bottom w:val="none" w:sz="0" w:space="0" w:color="auto"/>
        <w:right w:val="none" w:sz="0" w:space="0" w:color="auto"/>
      </w:divBdr>
    </w:div>
    <w:div w:id="2136874769">
      <w:bodyDiv w:val="1"/>
      <w:marLeft w:val="0"/>
      <w:marRight w:val="0"/>
      <w:marTop w:val="0"/>
      <w:marBottom w:val="0"/>
      <w:divBdr>
        <w:top w:val="none" w:sz="0" w:space="0" w:color="auto"/>
        <w:left w:val="none" w:sz="0" w:space="0" w:color="auto"/>
        <w:bottom w:val="none" w:sz="0" w:space="0" w:color="auto"/>
        <w:right w:val="none" w:sz="0" w:space="0" w:color="auto"/>
      </w:divBdr>
    </w:div>
    <w:div w:id="2138834804">
      <w:bodyDiv w:val="1"/>
      <w:marLeft w:val="0"/>
      <w:marRight w:val="0"/>
      <w:marTop w:val="0"/>
      <w:marBottom w:val="0"/>
      <w:divBdr>
        <w:top w:val="none" w:sz="0" w:space="0" w:color="auto"/>
        <w:left w:val="none" w:sz="0" w:space="0" w:color="auto"/>
        <w:bottom w:val="none" w:sz="0" w:space="0" w:color="auto"/>
        <w:right w:val="none" w:sz="0" w:space="0" w:color="auto"/>
      </w:divBdr>
    </w:div>
    <w:div w:id="2139372911">
      <w:bodyDiv w:val="1"/>
      <w:marLeft w:val="0"/>
      <w:marRight w:val="0"/>
      <w:marTop w:val="0"/>
      <w:marBottom w:val="0"/>
      <w:divBdr>
        <w:top w:val="none" w:sz="0" w:space="0" w:color="auto"/>
        <w:left w:val="none" w:sz="0" w:space="0" w:color="auto"/>
        <w:bottom w:val="none" w:sz="0" w:space="0" w:color="auto"/>
        <w:right w:val="none" w:sz="0" w:space="0" w:color="auto"/>
      </w:divBdr>
    </w:div>
    <w:div w:id="2140344466">
      <w:bodyDiv w:val="1"/>
      <w:marLeft w:val="0"/>
      <w:marRight w:val="0"/>
      <w:marTop w:val="0"/>
      <w:marBottom w:val="0"/>
      <w:divBdr>
        <w:top w:val="none" w:sz="0" w:space="0" w:color="auto"/>
        <w:left w:val="none" w:sz="0" w:space="0" w:color="auto"/>
        <w:bottom w:val="none" w:sz="0" w:space="0" w:color="auto"/>
        <w:right w:val="none" w:sz="0" w:space="0" w:color="auto"/>
      </w:divBdr>
    </w:div>
    <w:div w:id="2140878149">
      <w:bodyDiv w:val="1"/>
      <w:marLeft w:val="0"/>
      <w:marRight w:val="0"/>
      <w:marTop w:val="0"/>
      <w:marBottom w:val="0"/>
      <w:divBdr>
        <w:top w:val="none" w:sz="0" w:space="0" w:color="auto"/>
        <w:left w:val="none" w:sz="0" w:space="0" w:color="auto"/>
        <w:bottom w:val="none" w:sz="0" w:space="0" w:color="auto"/>
        <w:right w:val="none" w:sz="0" w:space="0" w:color="auto"/>
      </w:divBdr>
    </w:div>
    <w:div w:id="2140956716">
      <w:bodyDiv w:val="1"/>
      <w:marLeft w:val="0"/>
      <w:marRight w:val="0"/>
      <w:marTop w:val="0"/>
      <w:marBottom w:val="0"/>
      <w:divBdr>
        <w:top w:val="none" w:sz="0" w:space="0" w:color="auto"/>
        <w:left w:val="none" w:sz="0" w:space="0" w:color="auto"/>
        <w:bottom w:val="none" w:sz="0" w:space="0" w:color="auto"/>
        <w:right w:val="none" w:sz="0" w:space="0" w:color="auto"/>
      </w:divBdr>
    </w:div>
    <w:div w:id="2141262533">
      <w:bodyDiv w:val="1"/>
      <w:marLeft w:val="0"/>
      <w:marRight w:val="0"/>
      <w:marTop w:val="0"/>
      <w:marBottom w:val="0"/>
      <w:divBdr>
        <w:top w:val="none" w:sz="0" w:space="0" w:color="auto"/>
        <w:left w:val="none" w:sz="0" w:space="0" w:color="auto"/>
        <w:bottom w:val="none" w:sz="0" w:space="0" w:color="auto"/>
        <w:right w:val="none" w:sz="0" w:space="0" w:color="auto"/>
      </w:divBdr>
    </w:div>
    <w:div w:id="2141606919">
      <w:bodyDiv w:val="1"/>
      <w:marLeft w:val="0"/>
      <w:marRight w:val="0"/>
      <w:marTop w:val="0"/>
      <w:marBottom w:val="0"/>
      <w:divBdr>
        <w:top w:val="none" w:sz="0" w:space="0" w:color="auto"/>
        <w:left w:val="none" w:sz="0" w:space="0" w:color="auto"/>
        <w:bottom w:val="none" w:sz="0" w:space="0" w:color="auto"/>
        <w:right w:val="none" w:sz="0" w:space="0" w:color="auto"/>
      </w:divBdr>
    </w:div>
    <w:div w:id="2143883907">
      <w:bodyDiv w:val="1"/>
      <w:marLeft w:val="0"/>
      <w:marRight w:val="0"/>
      <w:marTop w:val="0"/>
      <w:marBottom w:val="0"/>
      <w:divBdr>
        <w:top w:val="none" w:sz="0" w:space="0" w:color="auto"/>
        <w:left w:val="none" w:sz="0" w:space="0" w:color="auto"/>
        <w:bottom w:val="none" w:sz="0" w:space="0" w:color="auto"/>
        <w:right w:val="none" w:sz="0" w:space="0" w:color="auto"/>
      </w:divBdr>
    </w:div>
    <w:div w:id="2143955706">
      <w:bodyDiv w:val="1"/>
      <w:marLeft w:val="0"/>
      <w:marRight w:val="0"/>
      <w:marTop w:val="0"/>
      <w:marBottom w:val="0"/>
      <w:divBdr>
        <w:top w:val="none" w:sz="0" w:space="0" w:color="auto"/>
        <w:left w:val="none" w:sz="0" w:space="0" w:color="auto"/>
        <w:bottom w:val="none" w:sz="0" w:space="0" w:color="auto"/>
        <w:right w:val="none" w:sz="0" w:space="0" w:color="auto"/>
      </w:divBdr>
    </w:div>
    <w:div w:id="2145004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1.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www.opensoft.pt/4-mitos-sobre-o-desenvolvimento-a-medida/" TargetMode="External"/><Relationship Id="rId34" Type="http://schemas.openxmlformats.org/officeDocument/2006/relationships/image" Target="media/image19.jpe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www.opensoft.pt/o-bom-velho-java-esta-para-durar-saiba-porque/" TargetMode="External"/><Relationship Id="rId29" Type="http://schemas.openxmlformats.org/officeDocument/2006/relationships/image" Target="media/image1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jpeg"/><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png"/><Relationship Id="rId10" Type="http://schemas.microsoft.com/office/2016/09/relationships/commentsIds" Target="commentsIds.xml"/><Relationship Id="rId19" Type="http://schemas.openxmlformats.org/officeDocument/2006/relationships/image" Target="media/image7.png"/><Relationship Id="rId31" Type="http://schemas.openxmlformats.org/officeDocument/2006/relationships/image" Target="media/image16.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hyperlink" Target="https://developers.google.com/maps/documentation/geocoding/start" TargetMode="External"/><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PA" Version="1">
  <b:Source>
    <b:Tag>Ass06</b:Tag>
    <b:SourceType>Book</b:SourceType>
    <b:Guid>{DEFA0364-11C5-482C-835D-AF8D53ACD83E}</b:Guid>
    <b:Author>
      <b:Author>
        <b:Corporate>American Chain Association</b:Corporate>
      </b:Author>
      <b:Editor>
        <b:NameList>
          <b:Person>
            <b:Last>Faulkner</b:Last>
            <b:First>L.</b:First>
            <b:Middle>L.</b:Middle>
          </b:Person>
        </b:NameList>
      </b:Editor>
    </b:Author>
    <b:Title>Standard Handbook of Chains: Chains for Power Transmission ans Material Handling</b:Title>
    <b:Year>2006</b:Year>
    <b:City>Boca Raton</b:City>
    <b:Publisher>CRC Press</b:Publisher>
    <b:Edition>2</b:Edition>
    <b:RefOrder>3</b:RefOrder>
  </b:Source>
  <b:Source>
    <b:Tag>Shi96</b:Tag>
    <b:SourceType>Book</b:SourceType>
    <b:Guid>{2F2D87AD-C0E6-4CB7-AE9D-B578D53F6678}</b:Guid>
    <b:Title>Standard Handbook Machine Design</b:Title>
    <b:Year>1996</b:Year>
    <b:City>New York</b:City>
    <b:Publisher>McGraw-Hill</b:Publisher>
    <b:Edition>2</b:Edition>
    <b:Author>
      <b:Author>
        <b:NameList>
          <b:Person>
            <b:Last>Shigley</b:Last>
            <b:Middle>E.</b:Middle>
            <b:First>Joseph</b:First>
          </b:Person>
          <b:Person>
            <b:Last>Muschke</b:Last>
            <b:Middle>R.</b:Middle>
            <b:First>Charles</b:First>
          </b:Person>
        </b:NameList>
      </b:Author>
    </b:Author>
    <b:RefOrder>4</b:RefOrder>
  </b:Source>
  <b:Source>
    <b:Tag>Shi05</b:Tag>
    <b:SourceType>Book</b:SourceType>
    <b:Guid>{463E15C0-8980-4227-997B-CA2C73856751}</b:Guid>
    <b:Title>Projeto de Engenharia Mecânica</b:Title>
    <b:Year>2005</b:Year>
    <b:City>Porto Alegre</b:City>
    <b:Publisher>Bookman</b:Publisher>
    <b:Edition>7</b:Edition>
    <b:Author>
      <b:Author>
        <b:NameList>
          <b:Person>
            <b:Last>Shigley</b:Last>
            <b:Middle>E.</b:Middle>
            <b:First>Joseph</b:First>
          </b:Person>
          <b:Person>
            <b:Last>Mischke</b:Last>
            <b:Middle>R.</b:Middle>
            <b:First>Charles </b:First>
          </b:Person>
          <b:Person>
            <b:Last>Budynas</b:Last>
            <b:Middle>G.</b:Middle>
            <b:First>Richard</b:First>
          </b:Person>
        </b:NameList>
      </b:Author>
    </b:Author>
    <b:Comments>Reimpressão 2008</b:Comments>
    <b:RefOrder>5</b:RefOrder>
  </b:Source>
  <b:Source>
    <b:Tag>Juv13</b:Tag>
    <b:SourceType>Book</b:SourceType>
    <b:Guid>{29562E0C-E662-44A2-9B98-63F2EF1A0D1E}</b:Guid>
    <b:Title>Fundamentos do Projeto de Componentes de Máquinas</b:Title>
    <b:City>Rio de Janeiro</b:City>
    <b:Year>2013</b:Year>
    <b:Publisher>LTC</b:Publisher>
    <b:Edition>4</b:Edition>
    <b:Author>
      <b:Author>
        <b:NameList>
          <b:Person>
            <b:Last>Juvinall</b:Last>
            <b:Middle>C.</b:Middle>
            <b:First>Robert</b:First>
          </b:Person>
          <b:Person>
            <b:Last>Marshek</b:Last>
            <b:Middle>M.</b:Middle>
            <b:First>Kurt</b:First>
          </b:Person>
        </b:NameList>
      </b:Author>
    </b:Author>
    <b:RefOrder>6</b:RefOrder>
  </b:Source>
  <b:Source>
    <b:Tag>Kun99</b:Tag>
    <b:SourceType>Book</b:SourceType>
    <b:Guid>{8EC1E4F2-41E4-4BC4-AA60-58EA22A80258}</b:Guid>
    <b:Author>
      <b:Author>
        <b:NameList>
          <b:Person>
            <b:Last>Lee</b:Last>
            <b:First>Kunwoo</b:First>
          </b:Person>
        </b:NameList>
      </b:Author>
    </b:Author>
    <b:Title>Principles of CAD/CAM/CAE systems</b:Title>
    <b:Year>1999</b:Year>
    <b:City>Estados Unidos da América</b:City>
    <b:Publisher>Addison-Wealey Longman</b:Publisher>
    <b:RefOrder>7</b:RefOrder>
  </b:Source>
  <b:Source>
    <b:Tag>Rob04</b:Tag>
    <b:SourceType>Book</b:SourceType>
    <b:Guid>{37800030-7014-424E-9E47-174D0F149ADA}</b:Guid>
    <b:Title>Projeto de Máquinas: Uma Abordagem Integrada</b:Title>
    <b:Year>2013</b:Year>
    <b:City>Porto Alegre</b:City>
    <b:Publisher>Bookman</b:Publisher>
    <b:Edition>4</b:Edition>
    <b:Author>
      <b:Author>
        <b:NameList>
          <b:Person>
            <b:Last>Norton</b:Last>
            <b:First>Robert</b:First>
            <b:Middle>L.</b:Middle>
          </b:Person>
        </b:NameList>
      </b:Author>
    </b:Author>
    <b:RefOrder>8</b:RefOrder>
  </b:Source>
  <b:Source>
    <b:Tag>Vis08</b:Tag>
    <b:SourceType>Book</b:SourceType>
    <b:Guid>{E5575C4F-31A1-4C1D-B897-3C264D235542}</b:Guid>
    <b:Author>
      <b:Author>
        <b:NameList>
          <b:Person>
            <b:Last>Singh</b:Last>
            <b:First>Vishnu</b:First>
            <b:Middle>Priya</b:Middle>
          </b:Person>
        </b:NameList>
      </b:Author>
    </b:Author>
    <b:Title>Simplified AutoCAD Course</b:Title>
    <b:Year>2008</b:Year>
    <b:City>New Delhi</b:City>
    <b:Publisher>Asian Publishers</b:Publisher>
    <b:RefOrder>9</b:RefOrder>
  </b:Source>
  <b:Source>
    <b:Tag>Jam16</b:Tag>
    <b:SourceType>Book</b:SourceType>
    <b:Guid>{097C7BEB-92CE-44CC-8B79-85CD134FDC58}</b:Guid>
    <b:Author>
      <b:Author>
        <b:NameList>
          <b:Person>
            <b:Last>Leach</b:Last>
            <b:First>James</b:First>
            <b:Middle>A.</b:Middle>
          </b:Person>
        </b:NameList>
      </b:Author>
    </b:Author>
    <b:Title>AutoCAD 2016 Instructor</b:Title>
    <b:Year>2016</b:Year>
    <b:City>Mission</b:City>
    <b:Publisher>SDC</b:Publisher>
    <b:RefOrder>10</b:RefOrder>
  </b:Source>
  <b:Source>
    <b:Tag>Fie14</b:Tag>
    <b:SourceType>Book</b:SourceType>
    <b:Guid>{82D7FC37-CEA8-48C6-8FB1-3BD0A17ED6FF}</b:Guid>
    <b:Title>AutoCAD 2015 and AutoCAD LT 2015 Bible: The comprehensive, tutorial resource</b:Title>
    <b:Year>2014</b:Year>
    <b:City>Indianapolis</b:City>
    <b:Publisher>Wiley</b:Publisher>
    <b:Author>
      <b:Author>
        <b:NameList>
          <b:Person>
            <b:Last>Finkeltein</b:Last>
            <b:First>Ellen</b:First>
          </b:Person>
          <b:Person>
            <b:Last>Ambrsius</b:Last>
            <b:First>Lee</b:First>
          </b:Person>
        </b:NameList>
      </b:Author>
    </b:Author>
    <b:RefOrder>11</b:RefOrder>
  </b:Source>
  <b:Source>
    <b:Tag>Nie71</b:Tag>
    <b:SourceType>Book</b:SourceType>
    <b:Guid>{F4E71AA4-B247-4D5A-97B5-C06074D92CD6}</b:Guid>
    <b:Author>
      <b:Author>
        <b:NameList>
          <b:Person>
            <b:Last>Niemann</b:Last>
            <b:First>Gustav</b:First>
          </b:Person>
        </b:NameList>
      </b:Author>
    </b:Author>
    <b:Title>Elementos de Máquinas</b:Title>
    <b:Year>1971</b:Year>
    <b:City>São Paulo</b:City>
    <b:Publisher>Edgard Blücher</b:Publisher>
    <b:Volume>3</b:Volume>
    <b:RefOrder>12</b:RefOrder>
  </b:Source>
  <b:Source>
    <b:Tag>Rob</b:Tag>
    <b:SourceType>Book</b:SourceType>
    <b:Guid>{264C6993-5AD9-47A6-9313-BBAD79DD58CF}</b:Guid>
    <b:Author>
      <b:Author>
        <b:NameList>
          <b:Person>
            <b:Last>Mott</b:Last>
            <b:First>Robert</b:First>
            <b:Middle>L.</b:Middle>
          </b:Person>
        </b:NameList>
      </b:Author>
    </b:Author>
    <b:Title>Machine Elements in Mechanical Design</b:Title>
    <b:Publisher>Person</b:Publisher>
    <b:Edition>4</b:Edition>
    <b:Year>2003</b:Year>
    <b:City>Upper Saddle River</b:City>
    <b:RefOrder>1</b:RefOrder>
  </b:Source>
  <b:Source>
    <b:Tag>Aut15</b:Tag>
    <b:SourceType>InternetSite</b:SourceType>
    <b:Guid>{62203308-8F30-4356-BFA6-4042EE444C91}</b:Guid>
    <b:InternetSiteTitle>Guia do desenvolvedor do AutoLISP</b:InternetSiteTitle>
    <b:Year>2015</b:Year>
    <b:YearAccessed>2016</b:YearAccessed>
    <b:MonthAccessed>09</b:MonthAccessed>
    <b:DayAccessed>28</b:DayAccessed>
    <b:URL>https://knowledge.autodesk.com/search-result/caas/CloudHelp/cloudhelp/2015/ENU/AutoCAD-AutoLISP/files/GUID-265AADB3-FB89-4D34-AA9D-6ADF70FF7D4B-htm.html#mtc-brazilian-portuguese</b:URL>
    <b:Author>
      <b:Author>
        <b:Corporate>Autodesk</b:Corporate>
      </b:Author>
    </b:Author>
    <b:RefOrder>13</b:RefOrder>
  </b:Source>
  <b:Source>
    <b:Tag>Lee14</b:Tag>
    <b:SourceType>Book</b:SourceType>
    <b:Guid>{281D0CBA-3E62-41FD-AFF2-665465C9736E}</b:Guid>
    <b:Author>
      <b:Author>
        <b:NameList>
          <b:Person>
            <b:Last>Ambrousius</b:Last>
            <b:First>Lee</b:First>
          </b:Person>
        </b:NameList>
      </b:Author>
    </b:Author>
    <b:Title>AutoCAD Platform Customization: Autolisp</b:Title>
    <b:Year>2014a</b:Year>
    <b:City>Indianopolis</b:City>
    <b:Publisher>Sybex</b:Publisher>
    <b:RefOrder>14</b:RefOrder>
  </b:Source>
  <b:Source>
    <b:Tag>Amb141</b:Tag>
    <b:SourceType>Book</b:SourceType>
    <b:Guid>{950EE34B-B5B6-4204-9B2E-C2E721879D48}</b:Guid>
    <b:Title>AutoCAD Platform Customization: User Interface and Beyond</b:Title>
    <b:Year>2014b</b:Year>
    <b:Author>
      <b:Author>
        <b:NameList>
          <b:Person>
            <b:Last>Ambrosius</b:Last>
            <b:First>Lee</b:First>
          </b:Person>
        </b:NameList>
      </b:Author>
    </b:Author>
    <b:City>Indianapolis</b:City>
    <b:Publisher>Sybex</b:Publisher>
    <b:RefOrder>15</b:RefOrder>
  </b:Source>
  <b:Source>
    <b:Tag>Aut16</b:Tag>
    <b:SourceType>InternetSite</b:SourceType>
    <b:Guid>{2148E9A7-8302-44DD-B31E-CC7B8B2F8307}</b:Guid>
    <b:Title>Autodesk Developer Network</b:Title>
    <b:Author>
      <b:Author>
        <b:Corporate>Autodesk</b:Corporate>
      </b:Author>
    </b:Author>
    <b:YearAccessed>2016</b:YearAccessed>
    <b:MonthAccessed>10</b:MonthAccessed>
    <b:DayAccessed>16</b:DayAccessed>
    <b:URL>http://usa.autodesk.com/adsk/servlet/index?siteID=123112&amp;id=5781281</b:URL>
    <b:InternetSiteTitle>Platform Technologies</b:InternetSiteTitle>
    <b:Year>2016</b:Year>
    <b:RefOrder>16</b:RefOrder>
  </b:Source>
  <b:Source>
    <b:Tag>Mic15</b:Tag>
    <b:SourceType>InternetSite</b:SourceType>
    <b:Guid>{98DB3FA2-EE9C-410E-A8B9-D4B0607E9F9D}</b:Guid>
    <b:Year>2015</b:Year>
    <b:Author>
      <b:Author>
        <b:Corporate>Microsoft</b:Corporate>
      </b:Author>
    </b:Author>
    <b:InternetSiteTitle>Visual Studio IDE</b:InternetSiteTitle>
    <b:YearAccessed>2016</b:YearAccessed>
    <b:MonthAccessed>11</b:MonthAccessed>
    <b:DayAccessed>10</b:DayAccessed>
    <b:URL>https://msdn.microsoft.com/pt-br/library/dn762121.aspx</b:URL>
    <b:RefOrder>17</b:RefOrder>
  </b:Source>
  <b:Source>
    <b:Tag>Pre11</b:Tag>
    <b:SourceType>Book</b:SourceType>
    <b:Guid>{C08704D5-88EC-492F-8CB6-AC29C68E2D6E}</b:Guid>
    <b:Author>
      <b:Author>
        <b:NameList>
          <b:Person>
            <b:Last>Pressman</b:Last>
            <b:First>Roger</b:First>
            <b:Middle>S.</b:Middle>
          </b:Person>
        </b:NameList>
      </b:Author>
    </b:Author>
    <b:Title>Engenharia de Software: Uma Abordagem Profissional</b:Title>
    <b:Year>2011</b:Year>
    <b:City>Porto Alegre</b:City>
    <b:Publisher>AMGH</b:Publisher>
    <b:Edition>7</b:Edition>
    <b:RefOrder>18</b:RefOrder>
  </b:Source>
  <b:Source>
    <b:Tag>Som07</b:Tag>
    <b:SourceType>Book</b:SourceType>
    <b:Guid>{600AC201-CA33-4EA4-8002-83CD051C8BEE}</b:Guid>
    <b:Author>
      <b:Author>
        <b:NameList>
          <b:Person>
            <b:Last>Sommerville</b:Last>
            <b:First>Ian</b:First>
          </b:Person>
        </b:NameList>
      </b:Author>
    </b:Author>
    <b:Title>Engenharia de Software</b:Title>
    <b:Year>2011</b:Year>
    <b:City>São Paulo</b:City>
    <b:Publisher>Pearson</b:Publisher>
    <b:Edition>9</b:Edition>
    <b:RefOrder>2</b:RefOrder>
  </b:Source>
  <b:Source>
    <b:Tag>Dei03</b:Tag>
    <b:SourceType>Book</b:SourceType>
    <b:Guid>{1AD9BDB6-3B08-43FA-A04E-85AF2751D75B}</b:Guid>
    <b:Title>C#: Como Programar</b:Title>
    <b:Year>2003</b:Year>
    <b:City>São Paulo</b:City>
    <b:Publisher>Pearson Education</b:Publisher>
    <b:Author>
      <b:Author>
        <b:NameList>
          <b:Person>
            <b:Last>Deitel</b:Last>
            <b:First>H.</b:First>
            <b:Middle>M.</b:Middle>
          </b:Person>
          <b:Person>
            <b:Last>Deitel</b:Last>
            <b:First>P.</b:First>
            <b:Middle>J.</b:Middle>
          </b:Person>
          <b:Person>
            <b:Last>Listifield</b:Last>
            <b:First>J.</b:First>
          </b:Person>
          <b:Person>
            <b:Last>Nieto</b:Last>
            <b:First>T.</b:First>
            <b:Middle>R.</b:Middle>
          </b:Person>
          <b:Person>
            <b:Last>Yaeger</b:Last>
            <b:First>C.</b:First>
          </b:Person>
          <b:Person>
            <b:Last>Zlatkika</b:Last>
            <b:First>M.</b:First>
          </b:Person>
        </b:NameList>
      </b:Author>
    </b:Author>
    <b:RefOrder>19</b:RefOrder>
  </b:Source>
  <b:Source>
    <b:Tag>Lim02</b:Tag>
    <b:SourceType>Book</b:SourceType>
    <b:Guid>{1B74331B-2137-4FDA-BFE9-0D0D27B48D60}</b:Guid>
    <b:Author>
      <b:Author>
        <b:NameList>
          <b:Person>
            <b:Last>Lima</b:Last>
            <b:First>Edwin</b:First>
          </b:Person>
          <b:Person>
            <b:Last>Reis</b:Last>
            <b:First>Eugenio</b:First>
          </b:Person>
        </b:NameList>
      </b:Author>
    </b:Author>
    <b:Title>C# e .Net para desenvolvedores</b:Title>
    <b:Year>2002</b:Year>
    <b:City>Rio de Janeiro</b:City>
    <b:Publisher>Campus</b:Publisher>
    <b:RefOrder>20</b:RefOrder>
  </b:Source>
  <b:Source>
    <b:Tag>DNR</b:Tag>
    <b:SourceType>Book</b:SourceType>
    <b:Guid>{9C75E3CB-1352-46FE-AFFC-9BB8E96350D8}</b:Guid>
    <b:Author>
      <b:Author>
        <b:NameList>
          <b:Person>
            <b:Last>Rechetov</b:Last>
            <b:First>D.</b:First>
            <b:Middle>N.</b:Middle>
          </b:Person>
        </b:NameList>
      </b:Author>
    </b:Author>
    <b:Title>Atlas de Construção de Máquinas</b:Title>
    <b:Year>1979</b:Year>
    <b:City>Rio de Janeiro</b:City>
    <b:Publisher>Hemus - Livraria Editora</b:Publisher>
    <b:RefOrder>21</b:RefOrder>
  </b:Source>
  <b:Source>
    <b:Tag>Elm11</b:Tag>
    <b:SourceType>Book</b:SourceType>
    <b:Guid>{468D7152-9E1A-4442-B8F9-C9E3803A79FF}</b:Guid>
    <b:Title>Sistemas de banco de dados</b:Title>
    <b:Year>2011</b:Year>
    <b:Author>
      <b:Author>
        <b:NameList>
          <b:Person>
            <b:Last>Elmarsi</b:Last>
            <b:First>Ramez</b:First>
          </b:Person>
          <b:Person>
            <b:Last>Navathe</b:Last>
            <b:First>Shamkant B. </b:First>
          </b:Person>
        </b:NameList>
      </b:Author>
    </b:Author>
    <b:City>São Paulo</b:City>
    <b:Publisher>Pearson</b:Publisher>
    <b:Edition>6</b:Edition>
    <b:Comments>3ª Reimpressão - 2014</b:Comments>
    <b:RefOrder>22</b:RefOrder>
  </b:Source>
  <b:Source>
    <b:Tag>Cic16</b:Tag>
    <b:SourceType>InternetSite</b:SourceType>
    <b:Guid>{8FE76E04-B63F-4C74-B387-19846851E020}</b:Guid>
    <b:Title>Ciclo DriveChain 3.0</b:Title>
    <b:InternetSiteTitle>Ciclo</b:InternetSiteTitle>
    <b:YearAccessed>2016</b:YearAccessed>
    <b:MonthAccessed>10</b:MonthAccessed>
    <b:DayAccessed>12</b:DayAccessed>
    <b:URL>http://www.ciclosoft.com/ptb/drivechain.htm</b:URL>
    <b:Author>
      <b:Author>
        <b:Corporate>Ciclo Software</b:Corporate>
      </b:Author>
    </b:Author>
    <b:Year>2016</b:Year>
    <b:RefOrder>23</b:RefOrder>
  </b:Source>
  <b:Source>
    <b:Tag>And06</b:Tag>
    <b:SourceType>Book</b:SourceType>
    <b:Guid>{61DBAD87-D035-4B75-8BE1-7405CF38FD84}</b:Guid>
    <b:Author>
      <b:Author>
        <b:NameList>
          <b:Person>
            <b:Last>Milani</b:Last>
            <b:First>André</b:First>
          </b:Person>
        </b:NameList>
      </b:Author>
    </b:Author>
    <b:Title>MySQL: Guia do Programador</b:Title>
    <b:Year>2006</b:Year>
    <b:City>São Paulo</b:City>
    <b:Publisher>Novatec</b:Publisher>
    <b:YearAccessed>2016</b:YearAccessed>
    <b:MonthAccessed>11</b:MonthAccessed>
    <b:DayAccessed>20</b:DayAccessed>
    <b:URL>https://books.google.com.br/books?id=81EwMDA-pC0C&amp;printsec=frontcover&amp;hl=pt-BR&amp;source=gbs_ge_summary_r&amp;cad=0#v=onepage&amp;q&amp;f=false</b:URL>
    <b:RefOrder>24</b:RefOrder>
  </b:Source>
  <b:Source>
    <b:Tag>Sil98</b:Tag>
    <b:SourceType>Book</b:SourceType>
    <b:Guid>{120FE21B-0F9D-43C3-B33C-4A58592B61FB}</b:Guid>
    <b:Author>
      <b:Author>
        <b:NameList>
          <b:Person>
            <b:Last>Silveira</b:Last>
            <b:First>Zilda</b:First>
            <b:Middle>de Castro</b:Middle>
          </b:Person>
        </b:NameList>
      </b:Author>
    </b:Author>
    <b:Title>Desenvolvimento de um sistema computacional de auxílio ao cálculo e desenho de elementos de máquinas</b:Title>
    <b:Year>1998</b:Year>
    <b:City>São Carlo</b:City>
    <b:YearAccessed>2016</b:YearAccessed>
    <b:MonthAccessed>10</b:MonthAccessed>
    <b:DayAccessed>6</b:DayAccessed>
    <b:URL>http://www.teses.usp.br/teses/disponiveis/18/18135/tde-15012002-160339/pt-br.php</b:URL>
    <b:RefOrder>25</b:RefOrder>
  </b:Source>
  <b:Source>
    <b:Tag>Chi</b:Tag>
    <b:SourceType>Book</b:SourceType>
    <b:Guid>{57C88EDD-25A1-423F-8F5F-7698FC94B821}</b:Guid>
    <b:Title>Mechanical Design</b:Title>
    <b:Author>
      <b:Author>
        <b:NameList>
          <b:Person>
            <b:Last>Childs</b:Last>
            <b:First>Peter</b:First>
            <b:Middle>R. N.</b:Middle>
          </b:Person>
        </b:NameList>
      </b:Author>
    </b:Author>
    <b:City>Oxford</b:City>
    <b:Publisher>Elsevier Butterworth-Heinemann</b:Publisher>
    <b:Edition>2</b:Edition>
    <b:Year>2004</b:Year>
    <b:RefOrder>26</b:RefOrder>
  </b:Source>
  <b:Source>
    <b:Tag>HEX16</b:Tag>
    <b:SourceType>InternetSite</b:SourceType>
    <b:Guid>{234EC72A-E28C-4257-85E9-89E569623F72}</b:Guid>
    <b:Title>ZM1: Software for Calculation of Roller Chain Gearings</b:Title>
    <b:YearAccessed>2016</b:YearAccessed>
    <b:MonthAccessed>10</b:MonthAccessed>
    <b:DayAccessed>12</b:DayAccessed>
    <b:URL>http://www.hexagon.de/zm1_e.htm</b:URL>
    <b:Year>2016</b:Year>
    <b:Author>
      <b:Author>
        <b:NameList>
          <b:Person>
            <b:Last>HEXAGON</b:Last>
          </b:Person>
        </b:NameList>
      </b:Author>
    </b:Author>
    <b:RefOrder>27</b:RefOrder>
  </b:Source>
  <b:Source>
    <b:Tag>Mec16</b:Tag>
    <b:SourceType>InternetSite</b:SourceType>
    <b:Guid>{A4114E64-39FC-40B0-987A-30C637A3E2C1}</b:Guid>
    <b:Title>Chain transmissions (roller chains)</b:Title>
    <b:InternetSiteTitle>MITLac</b:InternetSiteTitle>
    <b:YearAccessed>2016</b:YearAccessed>
    <b:MonthAccessed>10</b:MonthAccessed>
    <b:DayAccessed>12</b:DayAccessed>
    <b:URL>http://www.mitcalc.com/en/pr_chains.htm</b:URL>
    <b:Year>2016</b:Year>
    <b:RefOrder>28</b:RefOrder>
  </b:Source>
  <b:Source>
    <b:Tag>MIT16</b:Tag>
    <b:SourceType>InternetSite</b:SourceType>
    <b:Guid>{CA0C33AF-C2AE-4A31-83DC-68C5ED37BB93}</b:Guid>
    <b:Year>2016</b:Year>
    <b:Author>
      <b:Author>
        <b:NameList>
          <b:Person>
            <b:Last>MITCalc</b:Last>
          </b:Person>
        </b:NameList>
      </b:Author>
    </b:Author>
    <b:InternetSiteTitle>Chain transmissions (roller chains)</b:InternetSiteTitle>
    <b:YearAccessed>2016</b:YearAccessed>
    <b:MonthAccessed>10</b:MonthAccessed>
    <b:DayAccessed>10</b:DayAccessed>
    <b:URL>http://www.mitcalc.com/en/pr_chains.htm</b:URL>
    <b:RefOrder>29</b:RefOrder>
  </b:Source>
</b:Sources>
</file>

<file path=customXml/itemProps1.xml><?xml version="1.0" encoding="utf-8"?>
<ds:datastoreItem xmlns:ds="http://schemas.openxmlformats.org/officeDocument/2006/customXml" ds:itemID="{2BF37D09-7904-49AF-9D3F-1F169CF659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40137</TotalTime>
  <Pages>54</Pages>
  <Words>11415</Words>
  <Characters>61641</Characters>
  <Application>Microsoft Office Word</Application>
  <DocSecurity>0</DocSecurity>
  <Lines>513</Lines>
  <Paragraphs>145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Verônica Sakai</dc:creator>
  <cp:keywords/>
  <dc:description/>
  <cp:lastModifiedBy>Ana Moraes</cp:lastModifiedBy>
  <cp:revision>22</cp:revision>
  <dcterms:created xsi:type="dcterms:W3CDTF">2018-06-11T20:35:00Z</dcterms:created>
  <dcterms:modified xsi:type="dcterms:W3CDTF">2018-11-01T02:11:00Z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375189561</vt:i4>
  </property>
</Properties>
</file>